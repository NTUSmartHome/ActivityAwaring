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687C7" w14:textId="75570576" w:rsidR="0080058D" w:rsidRPr="006A1011" w:rsidRDefault="0080058D" w:rsidP="001E1243">
      <w:pPr>
        <w:pStyle w:val="a6"/>
        <w:tabs>
          <w:tab w:val="left" w:pos="7230"/>
        </w:tabs>
      </w:pPr>
      <w:r w:rsidRPr="006A1011">
        <w:t>國立</w:t>
      </w:r>
      <w:r w:rsidRPr="006A1011">
        <w:rPr>
          <w:rFonts w:hint="eastAsia"/>
        </w:rPr>
        <w:t>臺</w:t>
      </w:r>
      <w:r w:rsidRPr="006A1011">
        <w:t>灣大學</w:t>
      </w:r>
      <w:r w:rsidR="005C3CDD">
        <w:rPr>
          <w:rFonts w:hint="eastAsia"/>
        </w:rPr>
        <w:t>電機資訊學院資訊</w:t>
      </w:r>
      <w:r w:rsidRPr="006A1011">
        <w:rPr>
          <w:rFonts w:hint="eastAsia"/>
        </w:rPr>
        <w:t>工程</w:t>
      </w:r>
      <w:r w:rsidR="000C0CCD">
        <w:rPr>
          <w:rFonts w:hint="eastAsia"/>
        </w:rPr>
        <w:t>學系</w:t>
      </w:r>
    </w:p>
    <w:p w14:paraId="4913A9F2" w14:textId="77777777" w:rsidR="0080058D" w:rsidRPr="006A1011" w:rsidRDefault="0080058D" w:rsidP="0080058D">
      <w:pPr>
        <w:pStyle w:val="a6"/>
      </w:pPr>
      <w:r w:rsidRPr="006A1011">
        <w:t>碩士論文</w:t>
      </w:r>
    </w:p>
    <w:p w14:paraId="126B8740" w14:textId="678BEE19" w:rsidR="0080058D" w:rsidRPr="0003782C" w:rsidRDefault="000C0CCD" w:rsidP="0080058D">
      <w:pPr>
        <w:pStyle w:val="a6"/>
        <w:rPr>
          <w:sz w:val="28"/>
          <w:szCs w:val="28"/>
        </w:rPr>
      </w:pPr>
      <w:r>
        <w:rPr>
          <w:sz w:val="28"/>
          <w:szCs w:val="28"/>
        </w:rPr>
        <w:t>Department</w:t>
      </w:r>
      <w:r w:rsidR="0080058D" w:rsidRPr="0003782C">
        <w:rPr>
          <w:rFonts w:hint="eastAsia"/>
          <w:sz w:val="28"/>
          <w:szCs w:val="28"/>
        </w:rPr>
        <w:t xml:space="preserve"> of </w:t>
      </w:r>
      <w:r w:rsidR="005C3CDD">
        <w:rPr>
          <w:rFonts w:hint="eastAsia"/>
          <w:sz w:val="28"/>
          <w:szCs w:val="28"/>
        </w:rPr>
        <w:t>Computer Science and Information Engineering</w:t>
      </w:r>
    </w:p>
    <w:p w14:paraId="42307007" w14:textId="77777777" w:rsidR="0080058D" w:rsidRPr="0003782C" w:rsidRDefault="0080058D" w:rsidP="0080058D">
      <w:pPr>
        <w:pStyle w:val="a6"/>
        <w:rPr>
          <w:sz w:val="28"/>
          <w:szCs w:val="28"/>
        </w:rPr>
      </w:pPr>
      <w:r w:rsidRPr="0003782C">
        <w:rPr>
          <w:rFonts w:hint="eastAsia"/>
          <w:sz w:val="28"/>
          <w:szCs w:val="28"/>
        </w:rPr>
        <w:t xml:space="preserve">College of Electrical Engineering </w:t>
      </w:r>
      <w:r w:rsidR="003272DC">
        <w:rPr>
          <w:rFonts w:hint="eastAsia"/>
          <w:sz w:val="28"/>
          <w:szCs w:val="28"/>
        </w:rPr>
        <w:t>and</w:t>
      </w:r>
      <w:r w:rsidRPr="0003782C">
        <w:rPr>
          <w:rFonts w:hint="eastAsia"/>
          <w:sz w:val="28"/>
          <w:szCs w:val="28"/>
        </w:rPr>
        <w:t xml:space="preserve"> Computer Science</w:t>
      </w:r>
    </w:p>
    <w:p w14:paraId="574684D9" w14:textId="77777777" w:rsidR="0080058D" w:rsidRPr="0003782C" w:rsidRDefault="0080058D" w:rsidP="0080058D">
      <w:pPr>
        <w:pStyle w:val="a6"/>
        <w:rPr>
          <w:sz w:val="32"/>
          <w:szCs w:val="32"/>
        </w:rPr>
      </w:pPr>
      <w:r w:rsidRPr="0003782C">
        <w:rPr>
          <w:rFonts w:hint="eastAsia"/>
          <w:sz w:val="32"/>
          <w:szCs w:val="32"/>
        </w:rPr>
        <w:t>National Taiwan University</w:t>
      </w:r>
    </w:p>
    <w:p w14:paraId="47635D89" w14:textId="77777777" w:rsidR="0080058D" w:rsidRPr="0003782C" w:rsidRDefault="0080058D" w:rsidP="0080058D">
      <w:pPr>
        <w:pStyle w:val="a6"/>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14:paraId="4A082F67" w14:textId="77777777" w:rsidR="0080058D" w:rsidRPr="006A1011" w:rsidRDefault="0080058D" w:rsidP="0080058D">
      <w:pPr>
        <w:pStyle w:val="a6"/>
      </w:pPr>
    </w:p>
    <w:p w14:paraId="19106A01" w14:textId="724FC327" w:rsidR="00A1578F" w:rsidRDefault="00A1578F" w:rsidP="00474023">
      <w:pPr>
        <w:spacing w:line="360" w:lineRule="auto"/>
        <w:jc w:val="center"/>
        <w:rPr>
          <w:sz w:val="36"/>
          <w:szCs w:val="36"/>
        </w:rPr>
      </w:pPr>
      <w:bookmarkStart w:id="0" w:name="_Toc299109103"/>
      <w:bookmarkStart w:id="1" w:name="_Toc299137205"/>
      <w:bookmarkStart w:id="2" w:name="_Toc299206130"/>
      <w:bookmarkStart w:id="3" w:name="_Toc299370149"/>
      <w:bookmarkStart w:id="4" w:name="_Toc300498975"/>
      <w:bookmarkStart w:id="5" w:name="_Toc300571670"/>
      <w:bookmarkStart w:id="6" w:name="_Toc301197253"/>
      <w:bookmarkStart w:id="7" w:name="_Toc301413347"/>
      <w:bookmarkStart w:id="8" w:name="_Toc301451907"/>
      <w:bookmarkStart w:id="9" w:name="_Toc302241639"/>
      <w:bookmarkStart w:id="10" w:name="_Toc302255538"/>
      <w:bookmarkStart w:id="11" w:name="_Toc323632156"/>
      <w:bookmarkStart w:id="12" w:name="_Toc323655965"/>
      <w:bookmarkStart w:id="13" w:name="_Toc324265307"/>
      <w:bookmarkStart w:id="14" w:name="_Toc324265357"/>
      <w:bookmarkStart w:id="15" w:name="_Toc325905256"/>
      <w:bookmarkStart w:id="16" w:name="_Toc330467071"/>
      <w:bookmarkStart w:id="17" w:name="_Toc331523663"/>
      <w:bookmarkStart w:id="18" w:name="_Toc331526507"/>
      <w:bookmarkStart w:id="19" w:name="_Toc331526694"/>
      <w:r>
        <w:rPr>
          <w:rFonts w:hint="eastAsia"/>
          <w:sz w:val="36"/>
          <w:szCs w:val="36"/>
        </w:rPr>
        <w:t>基於智慧空間之銀髮族日常生活活動觀測照護系統</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6B47FD9F" w14:textId="42A2E8C8" w:rsidR="0080058D" w:rsidRDefault="00A1578F" w:rsidP="00474023">
      <w:pPr>
        <w:pStyle w:val="a6"/>
      </w:pPr>
      <w:r w:rsidRPr="00A1578F">
        <w:t xml:space="preserve">Activity of Daily Living-aware </w:t>
      </w:r>
      <w:r w:rsidR="006C2570">
        <w:t xml:space="preserve">of Healthcare </w:t>
      </w:r>
      <w:r w:rsidR="006C2570">
        <w:br/>
        <w:t xml:space="preserve">for Elderly </w:t>
      </w:r>
      <w:r w:rsidRPr="00A1578F">
        <w:t>in Pervasive Environment</w:t>
      </w:r>
    </w:p>
    <w:p w14:paraId="78FE918C" w14:textId="77777777" w:rsidR="0016674B" w:rsidRPr="00474023" w:rsidRDefault="0016674B" w:rsidP="00474023">
      <w:pPr>
        <w:pStyle w:val="a6"/>
      </w:pPr>
    </w:p>
    <w:p w14:paraId="43D9B3AC" w14:textId="20BFB24C" w:rsidR="001A4E4B" w:rsidRPr="006A1011" w:rsidRDefault="000B353A" w:rsidP="001A4E4B">
      <w:pPr>
        <w:pStyle w:val="a6"/>
      </w:pPr>
      <w:r>
        <w:rPr>
          <w:rFonts w:hint="eastAsia"/>
        </w:rPr>
        <w:t>陳雅虹</w:t>
      </w:r>
    </w:p>
    <w:p w14:paraId="11CEB184" w14:textId="49F31BD8" w:rsidR="00474023" w:rsidRPr="006A1011" w:rsidRDefault="000B353A" w:rsidP="00474023">
      <w:pPr>
        <w:pStyle w:val="a6"/>
      </w:pPr>
      <w:r>
        <w:rPr>
          <w:rFonts w:hint="eastAsia"/>
          <w:color w:val="000000"/>
        </w:rPr>
        <w:t>Ya-Hung Chen</w:t>
      </w:r>
    </w:p>
    <w:p w14:paraId="417CDB3C" w14:textId="77777777" w:rsidR="001A4E4B" w:rsidRPr="006A1011" w:rsidRDefault="001A4E4B" w:rsidP="001A4E4B">
      <w:pPr>
        <w:pStyle w:val="a6"/>
      </w:pPr>
    </w:p>
    <w:p w14:paraId="6DF3752B" w14:textId="77777777" w:rsidR="001A4E4B" w:rsidRPr="006A1011" w:rsidRDefault="001A4E4B" w:rsidP="001A4E4B">
      <w:pPr>
        <w:pStyle w:val="a6"/>
      </w:pPr>
      <w:r w:rsidRPr="006A1011">
        <w:t>指導教授：</w:t>
      </w:r>
      <w:r>
        <w:rPr>
          <w:rFonts w:hint="eastAsia"/>
        </w:rPr>
        <w:t>傅立成</w:t>
      </w:r>
      <w:r w:rsidRPr="006A1011">
        <w:rPr>
          <w:rFonts w:hint="eastAsia"/>
        </w:rPr>
        <w:t xml:space="preserve"> </w:t>
      </w:r>
      <w:r w:rsidRPr="006A1011">
        <w:t>博士</w:t>
      </w:r>
    </w:p>
    <w:p w14:paraId="2FE2F3CC" w14:textId="77777777" w:rsidR="001A4E4B" w:rsidRPr="006A1011" w:rsidRDefault="001A4E4B" w:rsidP="001A4E4B">
      <w:pPr>
        <w:pStyle w:val="a6"/>
      </w:pPr>
      <w:r w:rsidRPr="006A1011">
        <w:rPr>
          <w:rFonts w:hint="eastAsia"/>
        </w:rPr>
        <w:t xml:space="preserve">Advisor: </w:t>
      </w:r>
      <w:r w:rsidRPr="00725089">
        <w:rPr>
          <w:szCs w:val="36"/>
        </w:rPr>
        <w:t>Li-Chen Fu</w:t>
      </w:r>
      <w:r>
        <w:rPr>
          <w:szCs w:val="36"/>
        </w:rPr>
        <w:t>, Ph.D.</w:t>
      </w:r>
    </w:p>
    <w:p w14:paraId="30AFB8A5" w14:textId="77777777" w:rsidR="001A4E4B" w:rsidRPr="003458EC" w:rsidRDefault="001A4E4B" w:rsidP="001A4E4B">
      <w:pPr>
        <w:snapToGrid w:val="0"/>
        <w:spacing w:line="360" w:lineRule="auto"/>
        <w:ind w:firstLineChars="850" w:firstLine="3060"/>
        <w:jc w:val="center"/>
        <w:rPr>
          <w:color w:val="000000"/>
          <w:sz w:val="36"/>
          <w:szCs w:val="36"/>
        </w:rPr>
      </w:pPr>
    </w:p>
    <w:p w14:paraId="604B5C1E" w14:textId="44E90718" w:rsidR="001A4E4B" w:rsidRDefault="001A4E4B" w:rsidP="001A4E4B">
      <w:pPr>
        <w:snapToGrid w:val="0"/>
        <w:spacing w:line="360" w:lineRule="auto"/>
        <w:jc w:val="center"/>
        <w:rPr>
          <w:rFonts w:hAnsi="標楷體"/>
          <w:color w:val="000000"/>
          <w:sz w:val="36"/>
          <w:szCs w:val="36"/>
        </w:rPr>
      </w:pPr>
      <w:r w:rsidRPr="003458EC">
        <w:rPr>
          <w:rFonts w:hAnsi="標楷體"/>
          <w:color w:val="000000"/>
          <w:sz w:val="36"/>
          <w:szCs w:val="36"/>
        </w:rPr>
        <w:t>中華民國</w:t>
      </w:r>
      <w:r w:rsidR="000B353A">
        <w:rPr>
          <w:rFonts w:hAnsi="標楷體" w:hint="eastAsia"/>
          <w:color w:val="000000"/>
          <w:sz w:val="36"/>
          <w:szCs w:val="36"/>
        </w:rPr>
        <w:t>104</w:t>
      </w:r>
      <w:r w:rsidRPr="003458EC">
        <w:rPr>
          <w:rFonts w:hAnsi="標楷體"/>
          <w:color w:val="000000"/>
          <w:sz w:val="36"/>
          <w:szCs w:val="36"/>
        </w:rPr>
        <w:t>年</w:t>
      </w:r>
      <w:r>
        <w:rPr>
          <w:rFonts w:hAnsi="標楷體" w:hint="eastAsia"/>
          <w:color w:val="000000"/>
          <w:sz w:val="36"/>
          <w:szCs w:val="36"/>
        </w:rPr>
        <w:t>7</w:t>
      </w:r>
      <w:r w:rsidRPr="003458EC">
        <w:rPr>
          <w:rFonts w:hAnsi="標楷體"/>
          <w:color w:val="000000"/>
          <w:sz w:val="36"/>
          <w:szCs w:val="36"/>
        </w:rPr>
        <w:t>月</w:t>
      </w:r>
      <w:r w:rsidRPr="003458EC">
        <w:rPr>
          <w:rFonts w:hAnsi="標楷體" w:hint="eastAsia"/>
          <w:color w:val="000000"/>
          <w:sz w:val="36"/>
          <w:szCs w:val="36"/>
        </w:rPr>
        <w:br/>
        <w:t>Ju</w:t>
      </w:r>
      <w:r>
        <w:rPr>
          <w:rFonts w:hAnsi="標楷體" w:hint="eastAsia"/>
          <w:color w:val="000000"/>
          <w:sz w:val="36"/>
          <w:szCs w:val="36"/>
        </w:rPr>
        <w:t>ly</w:t>
      </w:r>
      <w:r w:rsidRPr="003458EC">
        <w:rPr>
          <w:rFonts w:hAnsi="標楷體" w:hint="eastAsia"/>
          <w:color w:val="000000"/>
          <w:sz w:val="36"/>
          <w:szCs w:val="36"/>
        </w:rPr>
        <w:t>, 20</w:t>
      </w:r>
      <w:r w:rsidR="000B353A">
        <w:rPr>
          <w:rFonts w:hAnsi="標楷體" w:hint="eastAsia"/>
          <w:color w:val="000000"/>
          <w:sz w:val="36"/>
          <w:szCs w:val="36"/>
        </w:rPr>
        <w:t>15</w:t>
      </w:r>
    </w:p>
    <w:p w14:paraId="4619E45B" w14:textId="77777777" w:rsidR="0080058D" w:rsidRDefault="0080058D" w:rsidP="0080058D">
      <w:pPr>
        <w:sectPr w:rsidR="0080058D" w:rsidSect="0080058D">
          <w:headerReference w:type="even" r:id="rId8"/>
          <w:footerReference w:type="even" r:id="rId9"/>
          <w:footerReference w:type="default" r:id="rId10"/>
          <w:pgSz w:w="11906" w:h="16838" w:code="9"/>
          <w:pgMar w:top="2268" w:right="1134" w:bottom="1701" w:left="1134" w:header="851" w:footer="992" w:gutter="0"/>
          <w:cols w:space="425"/>
          <w:titlePg/>
          <w:docGrid w:linePitch="360"/>
        </w:sectPr>
      </w:pPr>
    </w:p>
    <w:p w14:paraId="6D1AB175" w14:textId="77777777" w:rsidR="0080058D" w:rsidRDefault="0080058D" w:rsidP="0080058D">
      <w:pPr>
        <w:pStyle w:val="a1"/>
      </w:pPr>
      <w:bookmarkStart w:id="20" w:name="_Toc195365881"/>
      <w:bookmarkStart w:id="21" w:name="_Toc324807787"/>
      <w:bookmarkStart w:id="22" w:name="_Toc324808674"/>
      <w:bookmarkStart w:id="23" w:name="_Toc324809316"/>
      <w:bookmarkStart w:id="24" w:name="_Toc424901429"/>
      <w:r>
        <w:rPr>
          <w:rFonts w:hint="eastAsia"/>
        </w:rPr>
        <w:lastRenderedPageBreak/>
        <w:t>中文摘要</w:t>
      </w:r>
      <w:bookmarkEnd w:id="20"/>
      <w:bookmarkEnd w:id="21"/>
      <w:bookmarkEnd w:id="22"/>
      <w:bookmarkEnd w:id="23"/>
      <w:bookmarkEnd w:id="24"/>
      <w:r>
        <w:rPr>
          <w:rFonts w:hint="eastAsia"/>
        </w:rPr>
        <w:tab/>
      </w:r>
    </w:p>
    <w:p w14:paraId="0B706F73" w14:textId="4C0F673C" w:rsidR="00397C9D" w:rsidRDefault="00E31F58" w:rsidP="005B48BB">
      <w:r w:rsidRPr="00E31F58">
        <w:rPr>
          <w:rFonts w:hint="eastAsia"/>
        </w:rPr>
        <w:t>由於醫療進步與致死率降低，人口老化現象逐步加劇，且隨著許多國家伴隨</w:t>
      </w:r>
      <w:proofErr w:type="gramStart"/>
      <w:r w:rsidRPr="00E31F58">
        <w:rPr>
          <w:rFonts w:hint="eastAsia"/>
        </w:rPr>
        <w:t>著少子化</w:t>
      </w:r>
      <w:proofErr w:type="gramEnd"/>
      <w:r w:rsidRPr="00E31F58">
        <w:rPr>
          <w:rFonts w:hint="eastAsia"/>
        </w:rPr>
        <w:t>現象，導致年輕族群將面臨撫養多位長者巨大的壓力。且老年族群若伴隨著不良的生活型態將有較高的致死率，故在非臨床環境下能隨時隨地監測年長的</w:t>
      </w:r>
      <w:proofErr w:type="gramStart"/>
      <w:r w:rsidRPr="00E31F58">
        <w:rPr>
          <w:rFonts w:hint="eastAsia"/>
        </w:rPr>
        <w:t>的</w:t>
      </w:r>
      <w:proofErr w:type="gramEnd"/>
      <w:r w:rsidRPr="00E31F58">
        <w:rPr>
          <w:rFonts w:hint="eastAsia"/>
        </w:rPr>
        <w:t>生理狀態將帶給家屬與醫護人員許多的幫助。故本研究將致力於開發一套具有自動監測環境中長者日常生活活動的智慧環境照護系統，提出</w:t>
      </w:r>
      <w:proofErr w:type="gramStart"/>
      <w:r w:rsidRPr="00E31F58">
        <w:rPr>
          <w:rFonts w:hint="eastAsia"/>
        </w:rPr>
        <w:t>一</w:t>
      </w:r>
      <w:proofErr w:type="gramEnd"/>
      <w:r w:rsidRPr="00E31F58">
        <w:rPr>
          <w:rFonts w:hint="eastAsia"/>
        </w:rPr>
        <w:t>整套創新的非</w:t>
      </w:r>
      <w:r w:rsidR="008D5843">
        <w:rPr>
          <w:rFonts w:hint="eastAsia"/>
        </w:rPr>
        <w:t>參數</w:t>
      </w:r>
      <w:r w:rsidR="008D5843" w:rsidRPr="00E31F58">
        <w:rPr>
          <w:rFonts w:hint="eastAsia"/>
        </w:rPr>
        <w:t>多階層</w:t>
      </w:r>
      <w:r w:rsidR="008D5843">
        <w:rPr>
          <w:rFonts w:hint="eastAsia"/>
        </w:rPr>
        <w:t>之非</w:t>
      </w:r>
      <w:r w:rsidRPr="00E31F58">
        <w:rPr>
          <w:rFonts w:hint="eastAsia"/>
        </w:rPr>
        <w:t>監督式學習活動辨識</w:t>
      </w:r>
      <w:r w:rsidR="008D5843">
        <w:rPr>
          <w:rFonts w:hint="eastAsia"/>
        </w:rPr>
        <w:t>模型，</w:t>
      </w:r>
      <w:r w:rsidRPr="00E31F58">
        <w:rPr>
          <w:rFonts w:hint="eastAsia"/>
        </w:rPr>
        <w:t>解決以往</w:t>
      </w:r>
      <w:r w:rsidR="008D5843">
        <w:rPr>
          <w:rFonts w:hint="eastAsia"/>
        </w:rPr>
        <w:t>建立</w:t>
      </w:r>
      <w:r w:rsidRPr="00E31F58">
        <w:rPr>
          <w:rFonts w:hint="eastAsia"/>
        </w:rPr>
        <w:t>活動辨識</w:t>
      </w:r>
      <w:r w:rsidR="008D5843">
        <w:rPr>
          <w:rFonts w:hint="eastAsia"/>
        </w:rPr>
        <w:t>方法時</w:t>
      </w:r>
      <w:r w:rsidRPr="00E31F58">
        <w:rPr>
          <w:rFonts w:hint="eastAsia"/>
        </w:rPr>
        <w:t>標記活動之困難</w:t>
      </w:r>
      <w:r w:rsidR="008D5843">
        <w:rPr>
          <w:rFonts w:hint="eastAsia"/>
        </w:rPr>
        <w:t>。並於即時偵測日常生活活動之模組提供</w:t>
      </w:r>
      <w:r w:rsidRPr="00E31F58">
        <w:rPr>
          <w:rFonts w:hint="eastAsia"/>
        </w:rPr>
        <w:t>適應性功能，</w:t>
      </w:r>
      <w:r w:rsidR="008D5843">
        <w:rPr>
          <w:rFonts w:hint="eastAsia"/>
        </w:rPr>
        <w:t>該功能</w:t>
      </w:r>
      <w:proofErr w:type="gramStart"/>
      <w:r w:rsidRPr="00E31F58">
        <w:rPr>
          <w:rFonts w:hint="eastAsia"/>
        </w:rPr>
        <w:t>能</w:t>
      </w:r>
      <w:proofErr w:type="gramEnd"/>
      <w:r w:rsidRPr="00E31F58">
        <w:rPr>
          <w:rFonts w:hint="eastAsia"/>
        </w:rPr>
        <w:t>隨著</w:t>
      </w:r>
      <w:r w:rsidR="008D5843">
        <w:rPr>
          <w:rFonts w:hint="eastAsia"/>
        </w:rPr>
        <w:t>年</w:t>
      </w:r>
      <w:r w:rsidRPr="00E31F58">
        <w:rPr>
          <w:rFonts w:hint="eastAsia"/>
        </w:rPr>
        <w:t>長者生活型態改變</w:t>
      </w:r>
      <w:r w:rsidR="008D5843">
        <w:rPr>
          <w:rFonts w:hint="eastAsia"/>
        </w:rPr>
        <w:t>，發先新的活動</w:t>
      </w:r>
      <w:r w:rsidR="005B48BB">
        <w:rPr>
          <w:rFonts w:hint="eastAsia"/>
        </w:rPr>
        <w:t>且即時提供適當的服務內容，並</w:t>
      </w:r>
      <w:r w:rsidRPr="00E31F58">
        <w:rPr>
          <w:rFonts w:hint="eastAsia"/>
        </w:rPr>
        <w:t>重建</w:t>
      </w:r>
      <w:r w:rsidR="005B48BB">
        <w:rPr>
          <w:rFonts w:hint="eastAsia"/>
        </w:rPr>
        <w:t>分類</w:t>
      </w:r>
      <w:r w:rsidRPr="00E31F58">
        <w:rPr>
          <w:rFonts w:hint="eastAsia"/>
        </w:rPr>
        <w:t>模型。</w:t>
      </w:r>
      <w:r w:rsidR="005B48BB">
        <w:rPr>
          <w:rFonts w:hint="eastAsia"/>
        </w:rPr>
        <w:t>且為了提升活動辨識的準確度，</w:t>
      </w:r>
      <w:r w:rsidRPr="00E31F58">
        <w:rPr>
          <w:rFonts w:hint="eastAsia"/>
        </w:rPr>
        <w:t>本研究整合</w:t>
      </w:r>
      <w:proofErr w:type="gramStart"/>
      <w:r w:rsidRPr="00E31F58">
        <w:rPr>
          <w:rFonts w:hint="eastAsia"/>
        </w:rPr>
        <w:t>穿戴式感測</w:t>
      </w:r>
      <w:proofErr w:type="gramEnd"/>
      <w:r w:rsidRPr="00E31F58">
        <w:rPr>
          <w:rFonts w:hint="eastAsia"/>
        </w:rPr>
        <w:t>器與</w:t>
      </w:r>
      <w:r w:rsidR="008D5843">
        <w:rPr>
          <w:rFonts w:hint="eastAsia"/>
        </w:rPr>
        <w:t>環境</w:t>
      </w:r>
      <w:r w:rsidRPr="00E31F58">
        <w:rPr>
          <w:rFonts w:hint="eastAsia"/>
        </w:rPr>
        <w:t>感</w:t>
      </w:r>
      <w:proofErr w:type="gramStart"/>
      <w:r w:rsidRPr="00E31F58">
        <w:rPr>
          <w:rFonts w:hint="eastAsia"/>
        </w:rPr>
        <w:t>測器兩類型</w:t>
      </w:r>
      <w:proofErr w:type="gramEnd"/>
      <w:r w:rsidRPr="00E31F58">
        <w:rPr>
          <w:rFonts w:hint="eastAsia"/>
        </w:rPr>
        <w:t>異質感測器整合分析方法，改良以往單種感測器之活動辨識方法</w:t>
      </w:r>
      <w:r w:rsidR="005B48BB">
        <w:rPr>
          <w:rFonts w:hint="eastAsia"/>
        </w:rPr>
        <w:t>，使得本系統能夠同時分析多樣性的日常生活活動</w:t>
      </w:r>
      <w:r w:rsidRPr="00E31F58">
        <w:rPr>
          <w:rFonts w:hint="eastAsia"/>
        </w:rPr>
        <w:t>，並</w:t>
      </w:r>
      <w:proofErr w:type="gramStart"/>
      <w:r w:rsidRPr="00E31F58">
        <w:rPr>
          <w:rFonts w:hint="eastAsia"/>
        </w:rPr>
        <w:t>與物聯網</w:t>
      </w:r>
      <w:proofErr w:type="gramEnd"/>
      <w:r w:rsidRPr="00E31F58">
        <w:rPr>
          <w:rFonts w:hint="eastAsia"/>
        </w:rPr>
        <w:t>(Internet of Things)</w:t>
      </w:r>
      <w:r w:rsidR="005B48BB">
        <w:rPr>
          <w:rFonts w:hint="eastAsia"/>
        </w:rPr>
        <w:t>理念整合，簡易的使用介面亦使得智慧居家照護系統有機會布建於真實家庭中</w:t>
      </w:r>
      <w:r w:rsidRPr="00E31F58">
        <w:rPr>
          <w:rFonts w:hint="eastAsia"/>
        </w:rPr>
        <w:t>，本系統可輔佐瞭解居住者的生活型態，並可在未來發展用以監測異常狀態或異常生活型態，逐步提升居住者的健康狀態。</w:t>
      </w:r>
      <w:r w:rsidR="005B48BB">
        <w:rPr>
          <w:rFonts w:hint="eastAsia"/>
        </w:rPr>
        <w:t>且我們於實驗中證實本系統之活動辨識準確率高達</w:t>
      </w:r>
      <w:r w:rsidR="005B48BB">
        <w:rPr>
          <w:rFonts w:hint="eastAsia"/>
        </w:rPr>
        <w:t>97.67%</w:t>
      </w:r>
      <w:r w:rsidR="005B48BB">
        <w:rPr>
          <w:rFonts w:hint="eastAsia"/>
        </w:rPr>
        <w:t>，並將大量的訓練集資料簡化成約</w:t>
      </w:r>
      <w:r w:rsidR="00B8122C">
        <w:rPr>
          <w:rFonts w:hint="eastAsia"/>
        </w:rPr>
        <w:t>15</w:t>
      </w:r>
      <w:r w:rsidR="005B48BB">
        <w:rPr>
          <w:rFonts w:hint="eastAsia"/>
        </w:rPr>
        <w:t>種分類，故使用者僅需標</w:t>
      </w:r>
      <w:proofErr w:type="gramStart"/>
      <w:r w:rsidR="005B48BB">
        <w:rPr>
          <w:rFonts w:hint="eastAsia"/>
        </w:rPr>
        <w:t>註</w:t>
      </w:r>
      <w:proofErr w:type="gramEnd"/>
      <w:r w:rsidR="005B48BB">
        <w:rPr>
          <w:rFonts w:hint="eastAsia"/>
        </w:rPr>
        <w:t>這</w:t>
      </w:r>
      <w:r w:rsidR="00B8122C">
        <w:t>15</w:t>
      </w:r>
      <w:r w:rsidR="005B48BB">
        <w:rPr>
          <w:rFonts w:hint="eastAsia"/>
        </w:rPr>
        <w:t>種分類分別代表的日常生活活動，大幅降低標記資料的困難。</w:t>
      </w:r>
    </w:p>
    <w:p w14:paraId="73703F2E" w14:textId="77777777" w:rsidR="00397C9D" w:rsidRPr="00475D17" w:rsidRDefault="00397C9D" w:rsidP="00397C9D">
      <w:pPr>
        <w:spacing w:line="360" w:lineRule="auto"/>
        <w:ind w:firstLine="480"/>
      </w:pPr>
    </w:p>
    <w:p w14:paraId="3434AE97" w14:textId="29BF619A" w:rsidR="00397C9D" w:rsidRDefault="00397C9D" w:rsidP="00397C9D">
      <w:pPr>
        <w:spacing w:line="360" w:lineRule="auto"/>
      </w:pPr>
      <w:r w:rsidRPr="00AA7377">
        <w:rPr>
          <w:rFonts w:hint="eastAsia"/>
          <w:b/>
        </w:rPr>
        <w:t>關鍵字</w:t>
      </w:r>
      <w:r>
        <w:rPr>
          <w:rFonts w:hint="eastAsia"/>
        </w:rPr>
        <w:t>:</w:t>
      </w:r>
      <w:r w:rsidR="00E31F58">
        <w:rPr>
          <w:rFonts w:hint="eastAsia"/>
        </w:rPr>
        <w:t>在地老化、活動辨識、適應性學習模型、智慧照護系統、</w:t>
      </w:r>
      <w:proofErr w:type="gramStart"/>
      <w:r w:rsidR="003856C9">
        <w:rPr>
          <w:rFonts w:hint="eastAsia"/>
        </w:rPr>
        <w:t>物聯網</w:t>
      </w:r>
      <w:proofErr w:type="gramEnd"/>
    </w:p>
    <w:p w14:paraId="641A9977" w14:textId="77777777" w:rsidR="0080058D" w:rsidRDefault="00397C9D" w:rsidP="0080058D">
      <w:pPr>
        <w:spacing w:line="360" w:lineRule="auto"/>
      </w:pPr>
      <w:r>
        <w:br w:type="page"/>
      </w:r>
    </w:p>
    <w:p w14:paraId="6B7E566D" w14:textId="77777777" w:rsidR="0080058D" w:rsidRDefault="0080058D" w:rsidP="003D4B8F">
      <w:pPr>
        <w:pStyle w:val="a1"/>
      </w:pPr>
      <w:bookmarkStart w:id="25" w:name="_Toc195365882"/>
      <w:bookmarkStart w:id="26" w:name="_Toc324807788"/>
      <w:bookmarkStart w:id="27" w:name="_Toc324808675"/>
      <w:bookmarkStart w:id="28" w:name="_Toc324809317"/>
      <w:bookmarkStart w:id="29" w:name="_Toc424901430"/>
      <w:r>
        <w:rPr>
          <w:rFonts w:hint="eastAsia"/>
        </w:rPr>
        <w:lastRenderedPageBreak/>
        <w:t>ABSTRACT</w:t>
      </w:r>
      <w:bookmarkEnd w:id="25"/>
      <w:bookmarkEnd w:id="26"/>
      <w:bookmarkEnd w:id="27"/>
      <w:bookmarkEnd w:id="28"/>
      <w:bookmarkEnd w:id="29"/>
    </w:p>
    <w:p w14:paraId="0C0B42AE" w14:textId="5EDDB732" w:rsidR="00AE4AD4" w:rsidRDefault="000D04F9" w:rsidP="005B7C91">
      <w:pPr>
        <w:pStyle w:val="afff5"/>
      </w:pPr>
      <w:r w:rsidRPr="000D04F9">
        <w:t xml:space="preserve">The high development of medicine causes the world’s population aging quickly. To resolve the </w:t>
      </w:r>
      <w:r w:rsidR="005B7C91">
        <w:t>problem with limited medical re</w:t>
      </w:r>
      <w:r w:rsidRPr="000D04F9">
        <w:t>sources, constant monitoring of elders’ activity of daily living is important. We propose an activity recognition system for smart home, so elders can live alone and their children can monitor their parents’ living activity to achieve the concept of “Aging in Place”. The living activity moni</w:t>
      </w:r>
      <w:r w:rsidR="005B7C91">
        <w:t>toring model is powerful to rec</w:t>
      </w:r>
      <w:r w:rsidRPr="000D04F9">
        <w:t>ognize meaningful activities by using both ambient and wearable sensors. It’s feasible to deploy in the rea</w:t>
      </w:r>
      <w:r w:rsidR="00586E14">
        <w:t>l living environment because it i</w:t>
      </w:r>
      <w:r w:rsidRPr="000D04F9">
        <w:t>s a non-parametric learning model. Elders need less effort to label activity in training part, and the model may have chance to find some special activit</w:t>
      </w:r>
      <w:r w:rsidR="005B7C91">
        <w:t>ies that the elders did not con</w:t>
      </w:r>
      <w:r w:rsidRPr="000D04F9">
        <w:t>sider in the past.</w:t>
      </w:r>
      <w:r w:rsidR="005B7C91">
        <w:t xml:space="preserve"> And the proposed activity recognition system can discover new activity that not appears</w:t>
      </w:r>
      <w:r w:rsidRPr="000D04F9">
        <w:t xml:space="preserve"> </w:t>
      </w:r>
      <w:r w:rsidR="005B7C91">
        <w:t xml:space="preserve">in the training stage. We use the mechanism of case-based reasoning to achieve immediately providing service and the function of adaptive learning. The case-based reasoning will find the most similar known activity and provide the same service for user. If the elderly user occurs a serious abnormal situation, the system could notify caregiver immediately by the mechanism of case-based reasoning. And the system will ask user to confirm this new activity and re-train the online model. </w:t>
      </w:r>
      <w:ins w:id="30" w:author="陳雅虹" w:date="2015-07-17T10:57:00Z">
        <w:r w:rsidR="00BA3190" w:rsidRPr="00BA3190">
          <w:t xml:space="preserve">So, if the activity occurs again, the system could provide service without confirming. We invited several users to test the system, and the average precision of online activity recognition is up to 97.67%. The experiment result demonstrates the activity of daily living-aware elderly health system is feasible to be deployed in a real life home </w:t>
        </w:r>
        <w:proofErr w:type="spellStart"/>
        <w:r w:rsidR="00BA3190" w:rsidRPr="00BA3190">
          <w:t>envi-ronment</w:t>
        </w:r>
        <w:proofErr w:type="spellEnd"/>
        <w:r w:rsidR="00BA3190" w:rsidRPr="00BA3190">
          <w:t xml:space="preserve"> with high precision performance of the activity recognition result. </w:t>
        </w:r>
      </w:ins>
      <w:del w:id="31" w:author="陳雅虹" w:date="2015-07-17T10:57:00Z">
        <w:r w:rsidR="005B7C91" w:rsidDel="00BA3190">
          <w:delText xml:space="preserve">So, if the activity occurs again, the system could provide service without confirming. </w:delText>
        </w:r>
        <w:r w:rsidRPr="000D04F9" w:rsidDel="00BA3190">
          <w:delText>We</w:delText>
        </w:r>
        <w:r w:rsidR="00586E14" w:rsidDel="00BA3190">
          <w:delText xml:space="preserve"> invite</w:delText>
        </w:r>
        <w:r w:rsidR="00747F88" w:rsidDel="00BA3190">
          <w:delText>d</w:delText>
        </w:r>
        <w:r w:rsidR="00586E14" w:rsidDel="00BA3190">
          <w:delText xml:space="preserve"> serveral users to test the system,</w:delText>
        </w:r>
        <w:r w:rsidR="00747F88" w:rsidDel="00BA3190">
          <w:delText xml:space="preserve"> and the average precision of online activity recognition is up to 97.67%.</w:delText>
        </w:r>
        <w:r w:rsidR="00586E14" w:rsidDel="00BA3190">
          <w:delText xml:space="preserve"> </w:delText>
        </w:r>
        <w:r w:rsidR="00747F88" w:rsidDel="00BA3190">
          <w:delText>T</w:delText>
        </w:r>
        <w:r w:rsidR="00586E14" w:rsidDel="00BA3190">
          <w:delText xml:space="preserve">he </w:delText>
        </w:r>
        <w:r w:rsidR="00747F88" w:rsidDel="00BA3190">
          <w:delText xml:space="preserve">experiment </w:delText>
        </w:r>
        <w:r w:rsidR="00586E14" w:rsidDel="00BA3190">
          <w:delText>result</w:delText>
        </w:r>
        <w:r w:rsidRPr="000D04F9" w:rsidDel="00BA3190">
          <w:delText xml:space="preserve"> demonstrate</w:delText>
        </w:r>
        <w:r w:rsidR="00586E14" w:rsidDel="00BA3190">
          <w:delText>s</w:delText>
        </w:r>
        <w:r w:rsidRPr="000D04F9" w:rsidDel="00BA3190">
          <w:delText xml:space="preserve"> </w:delText>
        </w:r>
        <w:r w:rsidR="00586E14" w:rsidDel="00BA3190">
          <w:delText xml:space="preserve">the </w:delText>
        </w:r>
        <w:r w:rsidR="005B7C91" w:rsidDel="00BA3190">
          <w:delText>activity of daily living-aware elderly health system</w:delText>
        </w:r>
        <w:r w:rsidRPr="000D04F9" w:rsidDel="00BA3190">
          <w:delText xml:space="preserve"> is feasible to be deployed in a </w:delText>
        </w:r>
        <w:r w:rsidR="005B7C91" w:rsidDel="00BA3190">
          <w:delText>reallife</w:delText>
        </w:r>
        <w:r w:rsidRPr="000D04F9" w:rsidDel="00BA3190">
          <w:delText xml:space="preserve"> home </w:delText>
        </w:r>
        <w:r w:rsidR="005B7C91" w:rsidDel="00BA3190">
          <w:delText xml:space="preserve">environment </w:delText>
        </w:r>
        <w:r w:rsidRPr="000D04F9" w:rsidDel="00BA3190">
          <w:delText xml:space="preserve">with high </w:delText>
        </w:r>
        <w:r w:rsidR="005B7C91" w:rsidDel="00BA3190">
          <w:delText>precision</w:delText>
        </w:r>
        <w:r w:rsidRPr="000D04F9" w:rsidDel="00BA3190">
          <w:delText xml:space="preserve"> performance of the activity recognition result.</w:delText>
        </w:r>
        <w:r w:rsidR="00586E14" w:rsidDel="00BA3190">
          <w:delText xml:space="preserve"> </w:delText>
        </w:r>
      </w:del>
    </w:p>
    <w:p w14:paraId="3EA489F3" w14:textId="1A7D9DBB" w:rsidR="00C10123" w:rsidRPr="00F43619" w:rsidRDefault="00C10123" w:rsidP="00F43619">
      <w:pPr>
        <w:jc w:val="left"/>
        <w:rPr>
          <w:rFonts w:cs="Times"/>
        </w:rPr>
      </w:pPr>
      <w:r w:rsidRPr="000E188E">
        <w:rPr>
          <w:rFonts w:hint="eastAsia"/>
          <w:b/>
        </w:rPr>
        <w:t>Keyword:</w:t>
      </w:r>
      <w:r>
        <w:rPr>
          <w:rFonts w:hint="eastAsia"/>
        </w:rPr>
        <w:t xml:space="preserve"> </w:t>
      </w:r>
      <w:proofErr w:type="spellStart"/>
      <w:r w:rsidR="009667C1">
        <w:rPr>
          <w:rFonts w:cs="Times" w:hint="eastAsia"/>
          <w:sz w:val="22"/>
          <w:szCs w:val="22"/>
        </w:rPr>
        <w:t>Agin</w:t>
      </w:r>
      <w:proofErr w:type="spellEnd"/>
      <w:r w:rsidR="009667C1">
        <w:rPr>
          <w:rFonts w:cs="Times" w:hint="eastAsia"/>
          <w:sz w:val="22"/>
          <w:szCs w:val="22"/>
        </w:rPr>
        <w:t xml:space="preserve"> in Place, </w:t>
      </w:r>
      <w:r w:rsidR="009667C1">
        <w:rPr>
          <w:rFonts w:cs="Times"/>
          <w:sz w:val="22"/>
          <w:szCs w:val="22"/>
        </w:rPr>
        <w:t xml:space="preserve">Activity Recognition, Adaptive </w:t>
      </w:r>
      <w:r w:rsidR="00E01114">
        <w:rPr>
          <w:rFonts w:cs="Times"/>
          <w:sz w:val="22"/>
          <w:szCs w:val="22"/>
        </w:rPr>
        <w:t>Learning Model, Internet of Things</w:t>
      </w:r>
    </w:p>
    <w:p w14:paraId="494D0B37" w14:textId="77777777" w:rsidR="0080058D" w:rsidRDefault="00E96C6C" w:rsidP="0080058D">
      <w:pPr>
        <w:pStyle w:val="a1"/>
      </w:pPr>
      <w:bookmarkStart w:id="32" w:name="_Toc195365883"/>
      <w:bookmarkStart w:id="33" w:name="_Toc324807789"/>
      <w:bookmarkStart w:id="34" w:name="_Toc324808676"/>
      <w:bookmarkStart w:id="35" w:name="_Toc324809293"/>
      <w:bookmarkStart w:id="36" w:name="_Toc324809318"/>
      <w:bookmarkStart w:id="37" w:name="_Toc424901431"/>
      <w:r>
        <w:rPr>
          <w:rFonts w:hint="eastAsia"/>
        </w:rPr>
        <w:lastRenderedPageBreak/>
        <w:t xml:space="preserve">Table of </w:t>
      </w:r>
      <w:r w:rsidR="0080058D">
        <w:rPr>
          <w:rFonts w:hint="eastAsia"/>
        </w:rPr>
        <w:t>C</w:t>
      </w:r>
      <w:r w:rsidR="00CF4B87">
        <w:rPr>
          <w:rFonts w:hint="eastAsia"/>
        </w:rPr>
        <w:t>onte</w:t>
      </w:r>
      <w:r w:rsidR="00BF6A24">
        <w:rPr>
          <w:rFonts w:hint="eastAsia"/>
        </w:rPr>
        <w:t>n</w:t>
      </w:r>
      <w:r w:rsidR="00CF4B87">
        <w:rPr>
          <w:rFonts w:hint="eastAsia"/>
        </w:rPr>
        <w:t>t</w:t>
      </w:r>
      <w:bookmarkEnd w:id="32"/>
      <w:bookmarkEnd w:id="33"/>
      <w:bookmarkEnd w:id="34"/>
      <w:bookmarkEnd w:id="35"/>
      <w:bookmarkEnd w:id="36"/>
      <w:r w:rsidR="00BF6A24">
        <w:rPr>
          <w:rFonts w:hint="eastAsia"/>
        </w:rPr>
        <w:t>s</w:t>
      </w:r>
      <w:bookmarkEnd w:id="37"/>
    </w:p>
    <w:p w14:paraId="01EB20E2" w14:textId="77777777" w:rsidR="004B2B9F" w:rsidRDefault="00D963AA">
      <w:pPr>
        <w:pStyle w:val="52"/>
        <w:rPr>
          <w:rFonts w:asciiTheme="minorHAnsi" w:eastAsiaTheme="minorEastAsia" w:hAnsiTheme="minorHAnsi" w:cstheme="minorBidi"/>
          <w:b w:val="0"/>
          <w:szCs w:val="22"/>
        </w:rPr>
      </w:pPr>
      <w:r>
        <w:rPr>
          <w:b w:val="0"/>
        </w:rPr>
        <w:fldChar w:fldCharType="begin"/>
      </w:r>
      <w:r>
        <w:instrText xml:space="preserve"> TOC \o "1-5" \h \z \u </w:instrText>
      </w:r>
      <w:r>
        <w:rPr>
          <w:b w:val="0"/>
        </w:rPr>
        <w:fldChar w:fldCharType="separate"/>
      </w:r>
      <w:hyperlink w:anchor="_Toc424901429" w:history="1">
        <w:r w:rsidR="004B2B9F" w:rsidRPr="00582C1F">
          <w:rPr>
            <w:rStyle w:val="a7"/>
            <w:rFonts w:hint="eastAsia"/>
          </w:rPr>
          <w:t>中文摘要</w:t>
        </w:r>
        <w:r w:rsidR="004B2B9F">
          <w:rPr>
            <w:webHidden/>
          </w:rPr>
          <w:tab/>
        </w:r>
        <w:r w:rsidR="004B2B9F">
          <w:rPr>
            <w:webHidden/>
          </w:rPr>
          <w:fldChar w:fldCharType="begin"/>
        </w:r>
        <w:r w:rsidR="004B2B9F">
          <w:rPr>
            <w:webHidden/>
          </w:rPr>
          <w:instrText xml:space="preserve"> PAGEREF _Toc424901429 \h </w:instrText>
        </w:r>
        <w:r w:rsidR="004B2B9F">
          <w:rPr>
            <w:webHidden/>
          </w:rPr>
        </w:r>
        <w:r w:rsidR="004B2B9F">
          <w:rPr>
            <w:webHidden/>
          </w:rPr>
          <w:fldChar w:fldCharType="separate"/>
        </w:r>
        <w:r w:rsidR="00394E54">
          <w:rPr>
            <w:webHidden/>
          </w:rPr>
          <w:t>i</w:t>
        </w:r>
        <w:r w:rsidR="004B2B9F">
          <w:rPr>
            <w:webHidden/>
          </w:rPr>
          <w:fldChar w:fldCharType="end"/>
        </w:r>
      </w:hyperlink>
    </w:p>
    <w:p w14:paraId="345928F6" w14:textId="77777777" w:rsidR="004B2B9F" w:rsidRDefault="00394E54">
      <w:pPr>
        <w:pStyle w:val="52"/>
        <w:rPr>
          <w:rFonts w:asciiTheme="minorHAnsi" w:eastAsiaTheme="minorEastAsia" w:hAnsiTheme="minorHAnsi" w:cstheme="minorBidi"/>
          <w:b w:val="0"/>
          <w:szCs w:val="22"/>
        </w:rPr>
      </w:pPr>
      <w:hyperlink w:anchor="_Toc424901430" w:history="1">
        <w:r w:rsidR="004B2B9F" w:rsidRPr="00582C1F">
          <w:rPr>
            <w:rStyle w:val="a7"/>
          </w:rPr>
          <w:t>ABSTRACT</w:t>
        </w:r>
        <w:r w:rsidR="004B2B9F">
          <w:rPr>
            <w:webHidden/>
          </w:rPr>
          <w:tab/>
        </w:r>
        <w:r w:rsidR="004B2B9F">
          <w:rPr>
            <w:webHidden/>
          </w:rPr>
          <w:fldChar w:fldCharType="begin"/>
        </w:r>
        <w:r w:rsidR="004B2B9F">
          <w:rPr>
            <w:webHidden/>
          </w:rPr>
          <w:instrText xml:space="preserve"> PAGEREF _Toc424901430 \h </w:instrText>
        </w:r>
        <w:r w:rsidR="004B2B9F">
          <w:rPr>
            <w:webHidden/>
          </w:rPr>
        </w:r>
        <w:r w:rsidR="004B2B9F">
          <w:rPr>
            <w:webHidden/>
          </w:rPr>
          <w:fldChar w:fldCharType="separate"/>
        </w:r>
        <w:r>
          <w:rPr>
            <w:webHidden/>
          </w:rPr>
          <w:t>ii</w:t>
        </w:r>
        <w:r w:rsidR="004B2B9F">
          <w:rPr>
            <w:webHidden/>
          </w:rPr>
          <w:fldChar w:fldCharType="end"/>
        </w:r>
      </w:hyperlink>
    </w:p>
    <w:p w14:paraId="5B853B50" w14:textId="77777777" w:rsidR="004B2B9F" w:rsidRDefault="00394E54">
      <w:pPr>
        <w:pStyle w:val="52"/>
        <w:rPr>
          <w:rFonts w:asciiTheme="minorHAnsi" w:eastAsiaTheme="minorEastAsia" w:hAnsiTheme="minorHAnsi" w:cstheme="minorBidi"/>
          <w:b w:val="0"/>
          <w:szCs w:val="22"/>
        </w:rPr>
      </w:pPr>
      <w:hyperlink w:anchor="_Toc424901431" w:history="1">
        <w:r w:rsidR="004B2B9F" w:rsidRPr="00582C1F">
          <w:rPr>
            <w:rStyle w:val="a7"/>
          </w:rPr>
          <w:t>Table of Contents</w:t>
        </w:r>
        <w:r w:rsidR="004B2B9F">
          <w:rPr>
            <w:webHidden/>
          </w:rPr>
          <w:tab/>
        </w:r>
        <w:r w:rsidR="004B2B9F">
          <w:rPr>
            <w:webHidden/>
          </w:rPr>
          <w:fldChar w:fldCharType="begin"/>
        </w:r>
        <w:r w:rsidR="004B2B9F">
          <w:rPr>
            <w:webHidden/>
          </w:rPr>
          <w:instrText xml:space="preserve"> PAGEREF _Toc424901431 \h </w:instrText>
        </w:r>
        <w:r w:rsidR="004B2B9F">
          <w:rPr>
            <w:webHidden/>
          </w:rPr>
        </w:r>
        <w:r w:rsidR="004B2B9F">
          <w:rPr>
            <w:webHidden/>
          </w:rPr>
          <w:fldChar w:fldCharType="separate"/>
        </w:r>
        <w:r>
          <w:rPr>
            <w:webHidden/>
          </w:rPr>
          <w:t>iii</w:t>
        </w:r>
        <w:r w:rsidR="004B2B9F">
          <w:rPr>
            <w:webHidden/>
          </w:rPr>
          <w:fldChar w:fldCharType="end"/>
        </w:r>
      </w:hyperlink>
    </w:p>
    <w:p w14:paraId="214143A8" w14:textId="77777777" w:rsidR="004B2B9F" w:rsidRDefault="00394E54">
      <w:pPr>
        <w:pStyle w:val="52"/>
        <w:rPr>
          <w:rFonts w:asciiTheme="minorHAnsi" w:eastAsiaTheme="minorEastAsia" w:hAnsiTheme="minorHAnsi" w:cstheme="minorBidi"/>
          <w:b w:val="0"/>
          <w:szCs w:val="22"/>
        </w:rPr>
      </w:pPr>
      <w:hyperlink w:anchor="_Toc424901432" w:history="1">
        <w:r w:rsidR="004B2B9F" w:rsidRPr="00582C1F">
          <w:rPr>
            <w:rStyle w:val="a7"/>
          </w:rPr>
          <w:t>List of Figures</w:t>
        </w:r>
        <w:r w:rsidR="004B2B9F">
          <w:rPr>
            <w:webHidden/>
          </w:rPr>
          <w:tab/>
        </w:r>
        <w:r w:rsidR="004B2B9F">
          <w:rPr>
            <w:webHidden/>
          </w:rPr>
          <w:fldChar w:fldCharType="begin"/>
        </w:r>
        <w:r w:rsidR="004B2B9F">
          <w:rPr>
            <w:webHidden/>
          </w:rPr>
          <w:instrText xml:space="preserve"> PAGEREF _Toc424901432 \h </w:instrText>
        </w:r>
        <w:r w:rsidR="004B2B9F">
          <w:rPr>
            <w:webHidden/>
          </w:rPr>
        </w:r>
        <w:r w:rsidR="004B2B9F">
          <w:rPr>
            <w:webHidden/>
          </w:rPr>
          <w:fldChar w:fldCharType="separate"/>
        </w:r>
        <w:r>
          <w:rPr>
            <w:webHidden/>
          </w:rPr>
          <w:t>vi</w:t>
        </w:r>
        <w:r w:rsidR="004B2B9F">
          <w:rPr>
            <w:webHidden/>
          </w:rPr>
          <w:fldChar w:fldCharType="end"/>
        </w:r>
      </w:hyperlink>
    </w:p>
    <w:p w14:paraId="5FCD4478" w14:textId="77777777" w:rsidR="004B2B9F" w:rsidRDefault="00394E54">
      <w:pPr>
        <w:pStyle w:val="52"/>
        <w:rPr>
          <w:rFonts w:asciiTheme="minorHAnsi" w:eastAsiaTheme="minorEastAsia" w:hAnsiTheme="minorHAnsi" w:cstheme="minorBidi"/>
          <w:b w:val="0"/>
          <w:szCs w:val="22"/>
        </w:rPr>
      </w:pPr>
      <w:hyperlink w:anchor="_Toc424901433" w:history="1">
        <w:r w:rsidR="004B2B9F" w:rsidRPr="00582C1F">
          <w:rPr>
            <w:rStyle w:val="a7"/>
          </w:rPr>
          <w:t>List of Tables</w:t>
        </w:r>
        <w:r w:rsidR="004B2B9F">
          <w:rPr>
            <w:webHidden/>
          </w:rPr>
          <w:tab/>
        </w:r>
        <w:r w:rsidR="004B2B9F">
          <w:rPr>
            <w:webHidden/>
          </w:rPr>
          <w:fldChar w:fldCharType="begin"/>
        </w:r>
        <w:r w:rsidR="004B2B9F">
          <w:rPr>
            <w:webHidden/>
          </w:rPr>
          <w:instrText xml:space="preserve"> PAGEREF _Toc424901433 \h </w:instrText>
        </w:r>
        <w:r w:rsidR="004B2B9F">
          <w:rPr>
            <w:webHidden/>
          </w:rPr>
        </w:r>
        <w:r w:rsidR="004B2B9F">
          <w:rPr>
            <w:webHidden/>
          </w:rPr>
          <w:fldChar w:fldCharType="separate"/>
        </w:r>
        <w:r>
          <w:rPr>
            <w:webHidden/>
          </w:rPr>
          <w:t>viii</w:t>
        </w:r>
        <w:r w:rsidR="004B2B9F">
          <w:rPr>
            <w:webHidden/>
          </w:rPr>
          <w:fldChar w:fldCharType="end"/>
        </w:r>
      </w:hyperlink>
    </w:p>
    <w:p w14:paraId="60C89186" w14:textId="77777777" w:rsidR="004B2B9F" w:rsidRDefault="00394E54">
      <w:pPr>
        <w:pStyle w:val="11"/>
        <w:rPr>
          <w:rFonts w:asciiTheme="minorHAnsi" w:eastAsiaTheme="minorEastAsia" w:hAnsiTheme="minorHAnsi" w:cstheme="minorBidi"/>
          <w:b w:val="0"/>
          <w:noProof/>
          <w:szCs w:val="22"/>
        </w:rPr>
      </w:pPr>
      <w:hyperlink w:anchor="_Toc424901434" w:history="1">
        <w:r w:rsidR="004B2B9F" w:rsidRPr="00582C1F">
          <w:rPr>
            <w:rStyle w:val="a7"/>
            <w:noProof/>
            <w:snapToGrid w:val="0"/>
            <w:w w:val="0"/>
            <w:u w:color="000000"/>
          </w:rPr>
          <w:t>Chapter 1</w:t>
        </w:r>
        <w:r w:rsidR="004B2B9F">
          <w:rPr>
            <w:rFonts w:asciiTheme="minorHAnsi" w:eastAsiaTheme="minorEastAsia" w:hAnsiTheme="minorHAnsi" w:cstheme="minorBidi"/>
            <w:b w:val="0"/>
            <w:noProof/>
            <w:szCs w:val="22"/>
          </w:rPr>
          <w:tab/>
        </w:r>
        <w:r w:rsidR="004B2B9F" w:rsidRPr="00582C1F">
          <w:rPr>
            <w:rStyle w:val="a7"/>
            <w:noProof/>
          </w:rPr>
          <w:t>Introduction</w:t>
        </w:r>
        <w:r w:rsidR="004B2B9F">
          <w:rPr>
            <w:noProof/>
            <w:webHidden/>
          </w:rPr>
          <w:tab/>
        </w:r>
        <w:r w:rsidR="004B2B9F">
          <w:rPr>
            <w:noProof/>
            <w:webHidden/>
          </w:rPr>
          <w:fldChar w:fldCharType="begin"/>
        </w:r>
        <w:r w:rsidR="004B2B9F">
          <w:rPr>
            <w:noProof/>
            <w:webHidden/>
          </w:rPr>
          <w:instrText xml:space="preserve"> PAGEREF _Toc424901434 \h </w:instrText>
        </w:r>
        <w:r w:rsidR="004B2B9F">
          <w:rPr>
            <w:noProof/>
            <w:webHidden/>
          </w:rPr>
        </w:r>
        <w:r w:rsidR="004B2B9F">
          <w:rPr>
            <w:noProof/>
            <w:webHidden/>
          </w:rPr>
          <w:fldChar w:fldCharType="separate"/>
        </w:r>
        <w:r>
          <w:rPr>
            <w:noProof/>
            <w:webHidden/>
          </w:rPr>
          <w:t>1</w:t>
        </w:r>
        <w:r w:rsidR="004B2B9F">
          <w:rPr>
            <w:noProof/>
            <w:webHidden/>
          </w:rPr>
          <w:fldChar w:fldCharType="end"/>
        </w:r>
      </w:hyperlink>
    </w:p>
    <w:p w14:paraId="0983AB08" w14:textId="77777777" w:rsidR="004B2B9F" w:rsidRDefault="00394E54">
      <w:pPr>
        <w:pStyle w:val="23"/>
        <w:rPr>
          <w:rFonts w:asciiTheme="minorHAnsi" w:eastAsiaTheme="minorEastAsia" w:hAnsiTheme="minorHAnsi" w:cstheme="minorBidi"/>
          <w:noProof/>
          <w:szCs w:val="22"/>
        </w:rPr>
      </w:pPr>
      <w:hyperlink w:anchor="_Toc424901435" w:history="1">
        <w:r w:rsidR="004B2B9F" w:rsidRPr="00582C1F">
          <w:rPr>
            <w:rStyle w:val="a7"/>
            <w:noProof/>
          </w:rPr>
          <w:t>1.1</w:t>
        </w:r>
        <w:r w:rsidR="004B2B9F">
          <w:rPr>
            <w:rFonts w:asciiTheme="minorHAnsi" w:eastAsiaTheme="minorEastAsia" w:hAnsiTheme="minorHAnsi" w:cstheme="minorBidi"/>
            <w:noProof/>
            <w:szCs w:val="22"/>
          </w:rPr>
          <w:tab/>
        </w:r>
        <w:r w:rsidR="004B2B9F" w:rsidRPr="00582C1F">
          <w:rPr>
            <w:rStyle w:val="a7"/>
            <w:noProof/>
          </w:rPr>
          <w:t>Motivation</w:t>
        </w:r>
        <w:r w:rsidR="004B2B9F">
          <w:rPr>
            <w:noProof/>
            <w:webHidden/>
          </w:rPr>
          <w:tab/>
        </w:r>
        <w:r w:rsidR="004B2B9F">
          <w:rPr>
            <w:noProof/>
            <w:webHidden/>
          </w:rPr>
          <w:fldChar w:fldCharType="begin"/>
        </w:r>
        <w:r w:rsidR="004B2B9F">
          <w:rPr>
            <w:noProof/>
            <w:webHidden/>
          </w:rPr>
          <w:instrText xml:space="preserve"> PAGEREF _Toc424901435 \h </w:instrText>
        </w:r>
        <w:r w:rsidR="004B2B9F">
          <w:rPr>
            <w:noProof/>
            <w:webHidden/>
          </w:rPr>
        </w:r>
        <w:r w:rsidR="004B2B9F">
          <w:rPr>
            <w:noProof/>
            <w:webHidden/>
          </w:rPr>
          <w:fldChar w:fldCharType="separate"/>
        </w:r>
        <w:r>
          <w:rPr>
            <w:noProof/>
            <w:webHidden/>
          </w:rPr>
          <w:t>1</w:t>
        </w:r>
        <w:r w:rsidR="004B2B9F">
          <w:rPr>
            <w:noProof/>
            <w:webHidden/>
          </w:rPr>
          <w:fldChar w:fldCharType="end"/>
        </w:r>
      </w:hyperlink>
    </w:p>
    <w:p w14:paraId="1B451438" w14:textId="77777777" w:rsidR="004B2B9F" w:rsidRDefault="00394E54">
      <w:pPr>
        <w:pStyle w:val="23"/>
        <w:rPr>
          <w:rFonts w:asciiTheme="minorHAnsi" w:eastAsiaTheme="minorEastAsia" w:hAnsiTheme="minorHAnsi" w:cstheme="minorBidi"/>
          <w:noProof/>
          <w:szCs w:val="22"/>
        </w:rPr>
      </w:pPr>
      <w:hyperlink w:anchor="_Toc424901438" w:history="1">
        <w:r w:rsidR="004B2B9F" w:rsidRPr="00582C1F">
          <w:rPr>
            <w:rStyle w:val="a7"/>
            <w:noProof/>
          </w:rPr>
          <w:t>1.2</w:t>
        </w:r>
        <w:r w:rsidR="004B2B9F">
          <w:rPr>
            <w:rFonts w:asciiTheme="minorHAnsi" w:eastAsiaTheme="minorEastAsia" w:hAnsiTheme="minorHAnsi" w:cstheme="minorBidi"/>
            <w:noProof/>
            <w:szCs w:val="22"/>
          </w:rPr>
          <w:tab/>
        </w:r>
        <w:r w:rsidR="004B2B9F" w:rsidRPr="00582C1F">
          <w:rPr>
            <w:rStyle w:val="a7"/>
            <w:noProof/>
          </w:rPr>
          <w:t>Challenges</w:t>
        </w:r>
        <w:r w:rsidR="004B2B9F">
          <w:rPr>
            <w:noProof/>
            <w:webHidden/>
          </w:rPr>
          <w:tab/>
        </w:r>
        <w:r w:rsidR="004B2B9F">
          <w:rPr>
            <w:noProof/>
            <w:webHidden/>
          </w:rPr>
          <w:fldChar w:fldCharType="begin"/>
        </w:r>
        <w:r w:rsidR="004B2B9F">
          <w:rPr>
            <w:noProof/>
            <w:webHidden/>
          </w:rPr>
          <w:instrText xml:space="preserve"> PAGEREF _Toc424901438 \h </w:instrText>
        </w:r>
        <w:r w:rsidR="004B2B9F">
          <w:rPr>
            <w:noProof/>
            <w:webHidden/>
          </w:rPr>
        </w:r>
        <w:r w:rsidR="004B2B9F">
          <w:rPr>
            <w:noProof/>
            <w:webHidden/>
          </w:rPr>
          <w:fldChar w:fldCharType="separate"/>
        </w:r>
        <w:r>
          <w:rPr>
            <w:noProof/>
            <w:webHidden/>
          </w:rPr>
          <w:t>3</w:t>
        </w:r>
        <w:r w:rsidR="004B2B9F">
          <w:rPr>
            <w:noProof/>
            <w:webHidden/>
          </w:rPr>
          <w:fldChar w:fldCharType="end"/>
        </w:r>
      </w:hyperlink>
    </w:p>
    <w:p w14:paraId="442578AB" w14:textId="77777777" w:rsidR="004B2B9F" w:rsidRDefault="00394E54">
      <w:pPr>
        <w:pStyle w:val="33"/>
        <w:tabs>
          <w:tab w:val="left" w:pos="1699"/>
        </w:tabs>
        <w:rPr>
          <w:rFonts w:asciiTheme="minorHAnsi" w:eastAsiaTheme="minorEastAsia" w:hAnsiTheme="minorHAnsi" w:cstheme="minorBidi"/>
          <w:noProof/>
          <w:szCs w:val="22"/>
        </w:rPr>
      </w:pPr>
      <w:hyperlink w:anchor="_Toc424901439" w:history="1">
        <w:r w:rsidR="004B2B9F" w:rsidRPr="00582C1F">
          <w:rPr>
            <w:rStyle w:val="a7"/>
            <w:noProof/>
          </w:rPr>
          <w:t>1.2.1</w:t>
        </w:r>
        <w:r w:rsidR="004B2B9F">
          <w:rPr>
            <w:rFonts w:asciiTheme="minorHAnsi" w:eastAsiaTheme="minorEastAsia" w:hAnsiTheme="minorHAnsi" w:cstheme="minorBidi"/>
            <w:noProof/>
            <w:szCs w:val="22"/>
          </w:rPr>
          <w:tab/>
        </w:r>
        <w:r w:rsidR="004B2B9F" w:rsidRPr="00582C1F">
          <w:rPr>
            <w:rStyle w:val="a7"/>
            <w:noProof/>
          </w:rPr>
          <w:t>Integrating Ambient Sensor Network and Body Sensor Network</w:t>
        </w:r>
        <w:r w:rsidR="004B2B9F">
          <w:rPr>
            <w:noProof/>
            <w:webHidden/>
          </w:rPr>
          <w:tab/>
        </w:r>
        <w:r w:rsidR="004B2B9F">
          <w:rPr>
            <w:noProof/>
            <w:webHidden/>
          </w:rPr>
          <w:fldChar w:fldCharType="begin"/>
        </w:r>
        <w:r w:rsidR="004B2B9F">
          <w:rPr>
            <w:noProof/>
            <w:webHidden/>
          </w:rPr>
          <w:instrText xml:space="preserve"> PAGEREF _Toc424901439 \h </w:instrText>
        </w:r>
        <w:r w:rsidR="004B2B9F">
          <w:rPr>
            <w:noProof/>
            <w:webHidden/>
          </w:rPr>
        </w:r>
        <w:r w:rsidR="004B2B9F">
          <w:rPr>
            <w:noProof/>
            <w:webHidden/>
          </w:rPr>
          <w:fldChar w:fldCharType="separate"/>
        </w:r>
        <w:r>
          <w:rPr>
            <w:noProof/>
            <w:webHidden/>
          </w:rPr>
          <w:t>3</w:t>
        </w:r>
        <w:r w:rsidR="004B2B9F">
          <w:rPr>
            <w:noProof/>
            <w:webHidden/>
          </w:rPr>
          <w:fldChar w:fldCharType="end"/>
        </w:r>
      </w:hyperlink>
    </w:p>
    <w:p w14:paraId="6C93072B" w14:textId="77777777" w:rsidR="004B2B9F" w:rsidRDefault="00394E54">
      <w:pPr>
        <w:pStyle w:val="33"/>
        <w:tabs>
          <w:tab w:val="left" w:pos="1699"/>
        </w:tabs>
        <w:rPr>
          <w:rFonts w:asciiTheme="minorHAnsi" w:eastAsiaTheme="minorEastAsia" w:hAnsiTheme="minorHAnsi" w:cstheme="minorBidi"/>
          <w:noProof/>
          <w:szCs w:val="22"/>
        </w:rPr>
      </w:pPr>
      <w:hyperlink w:anchor="_Toc424901440" w:history="1">
        <w:r w:rsidR="004B2B9F" w:rsidRPr="00582C1F">
          <w:rPr>
            <w:rStyle w:val="a7"/>
            <w:noProof/>
          </w:rPr>
          <w:t>1.2.2</w:t>
        </w:r>
        <w:r w:rsidR="004B2B9F">
          <w:rPr>
            <w:rFonts w:asciiTheme="minorHAnsi" w:eastAsiaTheme="minorEastAsia" w:hAnsiTheme="minorHAnsi" w:cstheme="minorBidi"/>
            <w:noProof/>
            <w:szCs w:val="22"/>
          </w:rPr>
          <w:tab/>
        </w:r>
        <w:r w:rsidR="004B2B9F" w:rsidRPr="00582C1F">
          <w:rPr>
            <w:rStyle w:val="a7"/>
            <w:noProof/>
          </w:rPr>
          <w:t>High Cost on Labeling Activity</w:t>
        </w:r>
        <w:r w:rsidR="004B2B9F">
          <w:rPr>
            <w:noProof/>
            <w:webHidden/>
          </w:rPr>
          <w:tab/>
        </w:r>
        <w:r w:rsidR="004B2B9F">
          <w:rPr>
            <w:noProof/>
            <w:webHidden/>
          </w:rPr>
          <w:fldChar w:fldCharType="begin"/>
        </w:r>
        <w:r w:rsidR="004B2B9F">
          <w:rPr>
            <w:noProof/>
            <w:webHidden/>
          </w:rPr>
          <w:instrText xml:space="preserve"> PAGEREF _Toc424901440 \h </w:instrText>
        </w:r>
        <w:r w:rsidR="004B2B9F">
          <w:rPr>
            <w:noProof/>
            <w:webHidden/>
          </w:rPr>
        </w:r>
        <w:r w:rsidR="004B2B9F">
          <w:rPr>
            <w:noProof/>
            <w:webHidden/>
          </w:rPr>
          <w:fldChar w:fldCharType="separate"/>
        </w:r>
        <w:r>
          <w:rPr>
            <w:noProof/>
            <w:webHidden/>
          </w:rPr>
          <w:t>4</w:t>
        </w:r>
        <w:r w:rsidR="004B2B9F">
          <w:rPr>
            <w:noProof/>
            <w:webHidden/>
          </w:rPr>
          <w:fldChar w:fldCharType="end"/>
        </w:r>
      </w:hyperlink>
    </w:p>
    <w:p w14:paraId="5F86EEA9" w14:textId="77777777" w:rsidR="004B2B9F" w:rsidRDefault="00394E54">
      <w:pPr>
        <w:pStyle w:val="33"/>
        <w:tabs>
          <w:tab w:val="left" w:pos="1699"/>
        </w:tabs>
        <w:rPr>
          <w:rFonts w:asciiTheme="minorHAnsi" w:eastAsiaTheme="minorEastAsia" w:hAnsiTheme="minorHAnsi" w:cstheme="minorBidi"/>
          <w:noProof/>
          <w:szCs w:val="22"/>
        </w:rPr>
      </w:pPr>
      <w:hyperlink w:anchor="_Toc424901441" w:history="1">
        <w:r w:rsidR="004B2B9F" w:rsidRPr="00582C1F">
          <w:rPr>
            <w:rStyle w:val="a7"/>
            <w:noProof/>
          </w:rPr>
          <w:t>1.2.3</w:t>
        </w:r>
        <w:r w:rsidR="004B2B9F">
          <w:rPr>
            <w:rFonts w:asciiTheme="minorHAnsi" w:eastAsiaTheme="minorEastAsia" w:hAnsiTheme="minorHAnsi" w:cstheme="minorBidi"/>
            <w:noProof/>
            <w:szCs w:val="22"/>
          </w:rPr>
          <w:tab/>
        </w:r>
        <w:r w:rsidR="004B2B9F" w:rsidRPr="00582C1F">
          <w:rPr>
            <w:rStyle w:val="a7"/>
            <w:noProof/>
          </w:rPr>
          <w:t>Adaptive Learning of Activity Recognition Model</w:t>
        </w:r>
        <w:r w:rsidR="004B2B9F">
          <w:rPr>
            <w:noProof/>
            <w:webHidden/>
          </w:rPr>
          <w:tab/>
        </w:r>
        <w:r w:rsidR="004B2B9F">
          <w:rPr>
            <w:noProof/>
            <w:webHidden/>
          </w:rPr>
          <w:fldChar w:fldCharType="begin"/>
        </w:r>
        <w:r w:rsidR="004B2B9F">
          <w:rPr>
            <w:noProof/>
            <w:webHidden/>
          </w:rPr>
          <w:instrText xml:space="preserve"> PAGEREF _Toc424901441 \h </w:instrText>
        </w:r>
        <w:r w:rsidR="004B2B9F">
          <w:rPr>
            <w:noProof/>
            <w:webHidden/>
          </w:rPr>
        </w:r>
        <w:r w:rsidR="004B2B9F">
          <w:rPr>
            <w:noProof/>
            <w:webHidden/>
          </w:rPr>
          <w:fldChar w:fldCharType="separate"/>
        </w:r>
        <w:r>
          <w:rPr>
            <w:noProof/>
            <w:webHidden/>
          </w:rPr>
          <w:t>5</w:t>
        </w:r>
        <w:r w:rsidR="004B2B9F">
          <w:rPr>
            <w:noProof/>
            <w:webHidden/>
          </w:rPr>
          <w:fldChar w:fldCharType="end"/>
        </w:r>
      </w:hyperlink>
    </w:p>
    <w:p w14:paraId="567EB4EA" w14:textId="77777777" w:rsidR="004B2B9F" w:rsidRDefault="00394E54">
      <w:pPr>
        <w:pStyle w:val="23"/>
        <w:rPr>
          <w:rFonts w:asciiTheme="minorHAnsi" w:eastAsiaTheme="minorEastAsia" w:hAnsiTheme="minorHAnsi" w:cstheme="minorBidi"/>
          <w:noProof/>
          <w:szCs w:val="22"/>
        </w:rPr>
      </w:pPr>
      <w:hyperlink w:anchor="_Toc424901442" w:history="1">
        <w:r w:rsidR="004B2B9F" w:rsidRPr="00582C1F">
          <w:rPr>
            <w:rStyle w:val="a7"/>
            <w:noProof/>
          </w:rPr>
          <w:t>1.3</w:t>
        </w:r>
        <w:r w:rsidR="004B2B9F">
          <w:rPr>
            <w:rFonts w:asciiTheme="minorHAnsi" w:eastAsiaTheme="minorEastAsia" w:hAnsiTheme="minorHAnsi" w:cstheme="minorBidi"/>
            <w:noProof/>
            <w:szCs w:val="22"/>
          </w:rPr>
          <w:tab/>
        </w:r>
        <w:r w:rsidR="004B2B9F" w:rsidRPr="00582C1F">
          <w:rPr>
            <w:rStyle w:val="a7"/>
            <w:noProof/>
          </w:rPr>
          <w:t>Related Work</w:t>
        </w:r>
        <w:r w:rsidR="004B2B9F">
          <w:rPr>
            <w:noProof/>
            <w:webHidden/>
          </w:rPr>
          <w:tab/>
        </w:r>
        <w:r w:rsidR="004B2B9F">
          <w:rPr>
            <w:noProof/>
            <w:webHidden/>
          </w:rPr>
          <w:fldChar w:fldCharType="begin"/>
        </w:r>
        <w:r w:rsidR="004B2B9F">
          <w:rPr>
            <w:noProof/>
            <w:webHidden/>
          </w:rPr>
          <w:instrText xml:space="preserve"> PAGEREF _Toc424901442 \h </w:instrText>
        </w:r>
        <w:r w:rsidR="004B2B9F">
          <w:rPr>
            <w:noProof/>
            <w:webHidden/>
          </w:rPr>
        </w:r>
        <w:r w:rsidR="004B2B9F">
          <w:rPr>
            <w:noProof/>
            <w:webHidden/>
          </w:rPr>
          <w:fldChar w:fldCharType="separate"/>
        </w:r>
        <w:r>
          <w:rPr>
            <w:noProof/>
            <w:webHidden/>
          </w:rPr>
          <w:t>6</w:t>
        </w:r>
        <w:r w:rsidR="004B2B9F">
          <w:rPr>
            <w:noProof/>
            <w:webHidden/>
          </w:rPr>
          <w:fldChar w:fldCharType="end"/>
        </w:r>
      </w:hyperlink>
    </w:p>
    <w:p w14:paraId="55EF67F2" w14:textId="77777777" w:rsidR="004B2B9F" w:rsidRDefault="00394E54">
      <w:pPr>
        <w:pStyle w:val="23"/>
        <w:rPr>
          <w:rFonts w:asciiTheme="minorHAnsi" w:eastAsiaTheme="minorEastAsia" w:hAnsiTheme="minorHAnsi" w:cstheme="minorBidi"/>
          <w:noProof/>
          <w:szCs w:val="22"/>
        </w:rPr>
      </w:pPr>
      <w:hyperlink w:anchor="_Toc424901443" w:history="1">
        <w:r w:rsidR="004B2B9F" w:rsidRPr="00582C1F">
          <w:rPr>
            <w:rStyle w:val="a7"/>
            <w:noProof/>
          </w:rPr>
          <w:t>1.4</w:t>
        </w:r>
        <w:r w:rsidR="004B2B9F">
          <w:rPr>
            <w:rFonts w:asciiTheme="minorHAnsi" w:eastAsiaTheme="minorEastAsia" w:hAnsiTheme="minorHAnsi" w:cstheme="minorBidi"/>
            <w:noProof/>
            <w:szCs w:val="22"/>
          </w:rPr>
          <w:tab/>
        </w:r>
        <w:r w:rsidR="004B2B9F" w:rsidRPr="00582C1F">
          <w:rPr>
            <w:rStyle w:val="a7"/>
            <w:noProof/>
          </w:rPr>
          <w:t>Objective</w:t>
        </w:r>
        <w:r w:rsidR="004B2B9F">
          <w:rPr>
            <w:noProof/>
            <w:webHidden/>
          </w:rPr>
          <w:tab/>
        </w:r>
        <w:r w:rsidR="004B2B9F">
          <w:rPr>
            <w:noProof/>
            <w:webHidden/>
          </w:rPr>
          <w:fldChar w:fldCharType="begin"/>
        </w:r>
        <w:r w:rsidR="004B2B9F">
          <w:rPr>
            <w:noProof/>
            <w:webHidden/>
          </w:rPr>
          <w:instrText xml:space="preserve"> PAGEREF _Toc424901443 \h </w:instrText>
        </w:r>
        <w:r w:rsidR="004B2B9F">
          <w:rPr>
            <w:noProof/>
            <w:webHidden/>
          </w:rPr>
        </w:r>
        <w:r w:rsidR="004B2B9F">
          <w:rPr>
            <w:noProof/>
            <w:webHidden/>
          </w:rPr>
          <w:fldChar w:fldCharType="separate"/>
        </w:r>
        <w:r>
          <w:rPr>
            <w:noProof/>
            <w:webHidden/>
          </w:rPr>
          <w:t>8</w:t>
        </w:r>
        <w:r w:rsidR="004B2B9F">
          <w:rPr>
            <w:noProof/>
            <w:webHidden/>
          </w:rPr>
          <w:fldChar w:fldCharType="end"/>
        </w:r>
      </w:hyperlink>
    </w:p>
    <w:p w14:paraId="5C73A12E" w14:textId="77777777" w:rsidR="004B2B9F" w:rsidRDefault="00394E54">
      <w:pPr>
        <w:pStyle w:val="33"/>
        <w:tabs>
          <w:tab w:val="left" w:pos="1699"/>
        </w:tabs>
        <w:rPr>
          <w:rFonts w:asciiTheme="minorHAnsi" w:eastAsiaTheme="minorEastAsia" w:hAnsiTheme="minorHAnsi" w:cstheme="minorBidi"/>
          <w:noProof/>
          <w:szCs w:val="22"/>
        </w:rPr>
      </w:pPr>
      <w:hyperlink w:anchor="_Toc424901445" w:history="1">
        <w:r w:rsidR="004B2B9F" w:rsidRPr="00582C1F">
          <w:rPr>
            <w:rStyle w:val="a7"/>
            <w:noProof/>
          </w:rPr>
          <w:t>1.4.1</w:t>
        </w:r>
        <w:r w:rsidR="004B2B9F">
          <w:rPr>
            <w:rFonts w:asciiTheme="minorHAnsi" w:eastAsiaTheme="minorEastAsia" w:hAnsiTheme="minorHAnsi" w:cstheme="minorBidi"/>
            <w:noProof/>
            <w:szCs w:val="22"/>
          </w:rPr>
          <w:tab/>
        </w:r>
        <w:r w:rsidR="004B2B9F" w:rsidRPr="00582C1F">
          <w:rPr>
            <w:rStyle w:val="a7"/>
            <w:noProof/>
          </w:rPr>
          <w:t>Better Recognized Performance by Sensors Fusion</w:t>
        </w:r>
        <w:r w:rsidR="004B2B9F">
          <w:rPr>
            <w:noProof/>
            <w:webHidden/>
          </w:rPr>
          <w:tab/>
        </w:r>
        <w:r w:rsidR="004B2B9F">
          <w:rPr>
            <w:noProof/>
            <w:webHidden/>
          </w:rPr>
          <w:fldChar w:fldCharType="begin"/>
        </w:r>
        <w:r w:rsidR="004B2B9F">
          <w:rPr>
            <w:noProof/>
            <w:webHidden/>
          </w:rPr>
          <w:instrText xml:space="preserve"> PAGEREF _Toc424901445 \h </w:instrText>
        </w:r>
        <w:r w:rsidR="004B2B9F">
          <w:rPr>
            <w:noProof/>
            <w:webHidden/>
          </w:rPr>
        </w:r>
        <w:r w:rsidR="004B2B9F">
          <w:rPr>
            <w:noProof/>
            <w:webHidden/>
          </w:rPr>
          <w:fldChar w:fldCharType="separate"/>
        </w:r>
        <w:r>
          <w:rPr>
            <w:noProof/>
            <w:webHidden/>
          </w:rPr>
          <w:t>8</w:t>
        </w:r>
        <w:r w:rsidR="004B2B9F">
          <w:rPr>
            <w:noProof/>
            <w:webHidden/>
          </w:rPr>
          <w:fldChar w:fldCharType="end"/>
        </w:r>
      </w:hyperlink>
    </w:p>
    <w:p w14:paraId="5AFB3BA0" w14:textId="77777777" w:rsidR="004B2B9F" w:rsidRDefault="00394E54">
      <w:pPr>
        <w:pStyle w:val="33"/>
        <w:tabs>
          <w:tab w:val="left" w:pos="1699"/>
        </w:tabs>
        <w:rPr>
          <w:rFonts w:asciiTheme="minorHAnsi" w:eastAsiaTheme="minorEastAsia" w:hAnsiTheme="minorHAnsi" w:cstheme="minorBidi"/>
          <w:noProof/>
          <w:szCs w:val="22"/>
        </w:rPr>
      </w:pPr>
      <w:hyperlink w:anchor="_Toc424901446" w:history="1">
        <w:r w:rsidR="004B2B9F" w:rsidRPr="00582C1F">
          <w:rPr>
            <w:rStyle w:val="a7"/>
            <w:noProof/>
          </w:rPr>
          <w:t>1.4.2</w:t>
        </w:r>
        <w:r w:rsidR="004B2B9F">
          <w:rPr>
            <w:rFonts w:asciiTheme="minorHAnsi" w:eastAsiaTheme="minorEastAsia" w:hAnsiTheme="minorHAnsi" w:cstheme="minorBidi"/>
            <w:noProof/>
            <w:szCs w:val="22"/>
          </w:rPr>
          <w:tab/>
        </w:r>
        <w:r w:rsidR="004B2B9F" w:rsidRPr="00582C1F">
          <w:rPr>
            <w:rStyle w:val="a7"/>
            <w:noProof/>
          </w:rPr>
          <w:t>Facilitated Activity-aware System for Elderly Healthcare</w:t>
        </w:r>
        <w:r w:rsidR="004B2B9F">
          <w:rPr>
            <w:noProof/>
            <w:webHidden/>
          </w:rPr>
          <w:tab/>
        </w:r>
        <w:r w:rsidR="004B2B9F">
          <w:rPr>
            <w:noProof/>
            <w:webHidden/>
          </w:rPr>
          <w:fldChar w:fldCharType="begin"/>
        </w:r>
        <w:r w:rsidR="004B2B9F">
          <w:rPr>
            <w:noProof/>
            <w:webHidden/>
          </w:rPr>
          <w:instrText xml:space="preserve"> PAGEREF _Toc424901446 \h </w:instrText>
        </w:r>
        <w:r w:rsidR="004B2B9F">
          <w:rPr>
            <w:noProof/>
            <w:webHidden/>
          </w:rPr>
        </w:r>
        <w:r w:rsidR="004B2B9F">
          <w:rPr>
            <w:noProof/>
            <w:webHidden/>
          </w:rPr>
          <w:fldChar w:fldCharType="separate"/>
        </w:r>
        <w:r>
          <w:rPr>
            <w:noProof/>
            <w:webHidden/>
          </w:rPr>
          <w:t>10</w:t>
        </w:r>
        <w:r w:rsidR="004B2B9F">
          <w:rPr>
            <w:noProof/>
            <w:webHidden/>
          </w:rPr>
          <w:fldChar w:fldCharType="end"/>
        </w:r>
      </w:hyperlink>
    </w:p>
    <w:p w14:paraId="732B41C3" w14:textId="77777777" w:rsidR="004B2B9F" w:rsidRDefault="00394E54">
      <w:pPr>
        <w:pStyle w:val="23"/>
        <w:rPr>
          <w:rFonts w:asciiTheme="minorHAnsi" w:eastAsiaTheme="minorEastAsia" w:hAnsiTheme="minorHAnsi" w:cstheme="minorBidi"/>
          <w:noProof/>
          <w:szCs w:val="22"/>
        </w:rPr>
      </w:pPr>
      <w:hyperlink w:anchor="_Toc424901447" w:history="1">
        <w:r w:rsidR="004B2B9F" w:rsidRPr="00582C1F">
          <w:rPr>
            <w:rStyle w:val="a7"/>
            <w:noProof/>
          </w:rPr>
          <w:t>1.5</w:t>
        </w:r>
        <w:r w:rsidR="004B2B9F">
          <w:rPr>
            <w:rFonts w:asciiTheme="minorHAnsi" w:eastAsiaTheme="minorEastAsia" w:hAnsiTheme="minorHAnsi" w:cstheme="minorBidi"/>
            <w:noProof/>
            <w:szCs w:val="22"/>
          </w:rPr>
          <w:tab/>
        </w:r>
        <w:r w:rsidR="004B2B9F" w:rsidRPr="00582C1F">
          <w:rPr>
            <w:rStyle w:val="a7"/>
            <w:noProof/>
          </w:rPr>
          <w:t>System Overview</w:t>
        </w:r>
        <w:r w:rsidR="004B2B9F">
          <w:rPr>
            <w:noProof/>
            <w:webHidden/>
          </w:rPr>
          <w:tab/>
        </w:r>
        <w:r w:rsidR="004B2B9F">
          <w:rPr>
            <w:noProof/>
            <w:webHidden/>
          </w:rPr>
          <w:fldChar w:fldCharType="begin"/>
        </w:r>
        <w:r w:rsidR="004B2B9F">
          <w:rPr>
            <w:noProof/>
            <w:webHidden/>
          </w:rPr>
          <w:instrText xml:space="preserve"> PAGEREF _Toc424901447 \h </w:instrText>
        </w:r>
        <w:r w:rsidR="004B2B9F">
          <w:rPr>
            <w:noProof/>
            <w:webHidden/>
          </w:rPr>
        </w:r>
        <w:r w:rsidR="004B2B9F">
          <w:rPr>
            <w:noProof/>
            <w:webHidden/>
          </w:rPr>
          <w:fldChar w:fldCharType="separate"/>
        </w:r>
        <w:r>
          <w:rPr>
            <w:noProof/>
            <w:webHidden/>
          </w:rPr>
          <w:t>11</w:t>
        </w:r>
        <w:r w:rsidR="004B2B9F">
          <w:rPr>
            <w:noProof/>
            <w:webHidden/>
          </w:rPr>
          <w:fldChar w:fldCharType="end"/>
        </w:r>
      </w:hyperlink>
    </w:p>
    <w:p w14:paraId="5D86D178" w14:textId="77777777" w:rsidR="004B2B9F" w:rsidRDefault="00394E54">
      <w:pPr>
        <w:pStyle w:val="23"/>
        <w:rPr>
          <w:rFonts w:asciiTheme="minorHAnsi" w:eastAsiaTheme="minorEastAsia" w:hAnsiTheme="minorHAnsi" w:cstheme="minorBidi"/>
          <w:noProof/>
          <w:szCs w:val="22"/>
        </w:rPr>
      </w:pPr>
      <w:hyperlink w:anchor="_Toc424901448" w:history="1">
        <w:r w:rsidR="004B2B9F" w:rsidRPr="00582C1F">
          <w:rPr>
            <w:rStyle w:val="a7"/>
            <w:noProof/>
          </w:rPr>
          <w:t>1.6</w:t>
        </w:r>
        <w:r w:rsidR="004B2B9F">
          <w:rPr>
            <w:rFonts w:asciiTheme="minorHAnsi" w:eastAsiaTheme="minorEastAsia" w:hAnsiTheme="minorHAnsi" w:cstheme="minorBidi"/>
            <w:noProof/>
            <w:szCs w:val="22"/>
          </w:rPr>
          <w:tab/>
        </w:r>
        <w:r w:rsidR="004B2B9F" w:rsidRPr="00582C1F">
          <w:rPr>
            <w:rStyle w:val="a7"/>
            <w:noProof/>
          </w:rPr>
          <w:t>Thesis Organization</w:t>
        </w:r>
        <w:r w:rsidR="004B2B9F">
          <w:rPr>
            <w:noProof/>
            <w:webHidden/>
          </w:rPr>
          <w:tab/>
        </w:r>
        <w:r w:rsidR="004B2B9F">
          <w:rPr>
            <w:noProof/>
            <w:webHidden/>
          </w:rPr>
          <w:fldChar w:fldCharType="begin"/>
        </w:r>
        <w:r w:rsidR="004B2B9F">
          <w:rPr>
            <w:noProof/>
            <w:webHidden/>
          </w:rPr>
          <w:instrText xml:space="preserve"> PAGEREF _Toc424901448 \h </w:instrText>
        </w:r>
        <w:r w:rsidR="004B2B9F">
          <w:rPr>
            <w:noProof/>
            <w:webHidden/>
          </w:rPr>
        </w:r>
        <w:r w:rsidR="004B2B9F">
          <w:rPr>
            <w:noProof/>
            <w:webHidden/>
          </w:rPr>
          <w:fldChar w:fldCharType="separate"/>
        </w:r>
        <w:r>
          <w:rPr>
            <w:noProof/>
            <w:webHidden/>
          </w:rPr>
          <w:t>13</w:t>
        </w:r>
        <w:r w:rsidR="004B2B9F">
          <w:rPr>
            <w:noProof/>
            <w:webHidden/>
          </w:rPr>
          <w:fldChar w:fldCharType="end"/>
        </w:r>
      </w:hyperlink>
    </w:p>
    <w:p w14:paraId="181EDDB6" w14:textId="77777777" w:rsidR="004B2B9F" w:rsidRDefault="00394E54">
      <w:pPr>
        <w:pStyle w:val="11"/>
        <w:rPr>
          <w:rFonts w:asciiTheme="minorHAnsi" w:eastAsiaTheme="minorEastAsia" w:hAnsiTheme="minorHAnsi" w:cstheme="minorBidi"/>
          <w:b w:val="0"/>
          <w:noProof/>
          <w:szCs w:val="22"/>
        </w:rPr>
      </w:pPr>
      <w:hyperlink w:anchor="_Toc424901449" w:history="1">
        <w:r w:rsidR="004B2B9F" w:rsidRPr="00582C1F">
          <w:rPr>
            <w:rStyle w:val="a7"/>
            <w:noProof/>
            <w:snapToGrid w:val="0"/>
            <w:w w:val="0"/>
            <w:u w:color="000000"/>
          </w:rPr>
          <w:t>Chapter 2</w:t>
        </w:r>
        <w:r w:rsidR="004B2B9F">
          <w:rPr>
            <w:rFonts w:asciiTheme="minorHAnsi" w:eastAsiaTheme="minorEastAsia" w:hAnsiTheme="minorHAnsi" w:cstheme="minorBidi"/>
            <w:b w:val="0"/>
            <w:noProof/>
            <w:szCs w:val="22"/>
          </w:rPr>
          <w:tab/>
        </w:r>
        <w:r w:rsidR="004B2B9F" w:rsidRPr="00582C1F">
          <w:rPr>
            <w:rStyle w:val="a7"/>
            <w:noProof/>
          </w:rPr>
          <w:t>Preliminaries</w:t>
        </w:r>
        <w:r w:rsidR="004B2B9F">
          <w:rPr>
            <w:noProof/>
            <w:webHidden/>
          </w:rPr>
          <w:tab/>
        </w:r>
        <w:r w:rsidR="004B2B9F">
          <w:rPr>
            <w:noProof/>
            <w:webHidden/>
          </w:rPr>
          <w:fldChar w:fldCharType="begin"/>
        </w:r>
        <w:r w:rsidR="004B2B9F">
          <w:rPr>
            <w:noProof/>
            <w:webHidden/>
          </w:rPr>
          <w:instrText xml:space="preserve"> PAGEREF _Toc424901449 \h </w:instrText>
        </w:r>
        <w:r w:rsidR="004B2B9F">
          <w:rPr>
            <w:noProof/>
            <w:webHidden/>
          </w:rPr>
        </w:r>
        <w:r w:rsidR="004B2B9F">
          <w:rPr>
            <w:noProof/>
            <w:webHidden/>
          </w:rPr>
          <w:fldChar w:fldCharType="separate"/>
        </w:r>
        <w:r>
          <w:rPr>
            <w:noProof/>
            <w:webHidden/>
          </w:rPr>
          <w:t>14</w:t>
        </w:r>
        <w:r w:rsidR="004B2B9F">
          <w:rPr>
            <w:noProof/>
            <w:webHidden/>
          </w:rPr>
          <w:fldChar w:fldCharType="end"/>
        </w:r>
      </w:hyperlink>
    </w:p>
    <w:p w14:paraId="732C3EEB" w14:textId="77777777" w:rsidR="004B2B9F" w:rsidRDefault="00394E54">
      <w:pPr>
        <w:pStyle w:val="23"/>
        <w:rPr>
          <w:rFonts w:asciiTheme="minorHAnsi" w:eastAsiaTheme="minorEastAsia" w:hAnsiTheme="minorHAnsi" w:cstheme="minorBidi"/>
          <w:noProof/>
          <w:szCs w:val="22"/>
        </w:rPr>
      </w:pPr>
      <w:hyperlink w:anchor="_Toc424901450" w:history="1">
        <w:r w:rsidR="004B2B9F" w:rsidRPr="00582C1F">
          <w:rPr>
            <w:rStyle w:val="a7"/>
            <w:noProof/>
          </w:rPr>
          <w:t>2.1</w:t>
        </w:r>
        <w:r w:rsidR="004B2B9F">
          <w:rPr>
            <w:rFonts w:asciiTheme="minorHAnsi" w:eastAsiaTheme="minorEastAsia" w:hAnsiTheme="minorHAnsi" w:cstheme="minorBidi"/>
            <w:noProof/>
            <w:szCs w:val="22"/>
          </w:rPr>
          <w:tab/>
        </w:r>
        <w:r w:rsidR="004B2B9F" w:rsidRPr="00582C1F">
          <w:rPr>
            <w:rStyle w:val="a7"/>
            <w:noProof/>
          </w:rPr>
          <w:t>Pervasive Environment</w:t>
        </w:r>
        <w:r w:rsidR="004B2B9F">
          <w:rPr>
            <w:noProof/>
            <w:webHidden/>
          </w:rPr>
          <w:tab/>
        </w:r>
        <w:r w:rsidR="004B2B9F">
          <w:rPr>
            <w:noProof/>
            <w:webHidden/>
          </w:rPr>
          <w:fldChar w:fldCharType="begin"/>
        </w:r>
        <w:r w:rsidR="004B2B9F">
          <w:rPr>
            <w:noProof/>
            <w:webHidden/>
          </w:rPr>
          <w:instrText xml:space="preserve"> PAGEREF _Toc424901450 \h </w:instrText>
        </w:r>
        <w:r w:rsidR="004B2B9F">
          <w:rPr>
            <w:noProof/>
            <w:webHidden/>
          </w:rPr>
        </w:r>
        <w:r w:rsidR="004B2B9F">
          <w:rPr>
            <w:noProof/>
            <w:webHidden/>
          </w:rPr>
          <w:fldChar w:fldCharType="separate"/>
        </w:r>
        <w:r>
          <w:rPr>
            <w:noProof/>
            <w:webHidden/>
          </w:rPr>
          <w:t>14</w:t>
        </w:r>
        <w:r w:rsidR="004B2B9F">
          <w:rPr>
            <w:noProof/>
            <w:webHidden/>
          </w:rPr>
          <w:fldChar w:fldCharType="end"/>
        </w:r>
      </w:hyperlink>
    </w:p>
    <w:p w14:paraId="0376B93B" w14:textId="77777777" w:rsidR="004B2B9F" w:rsidRDefault="00394E54">
      <w:pPr>
        <w:pStyle w:val="23"/>
        <w:rPr>
          <w:rFonts w:asciiTheme="minorHAnsi" w:eastAsiaTheme="minorEastAsia" w:hAnsiTheme="minorHAnsi" w:cstheme="minorBidi"/>
          <w:noProof/>
          <w:szCs w:val="22"/>
        </w:rPr>
      </w:pPr>
      <w:hyperlink w:anchor="_Toc424901451" w:history="1">
        <w:r w:rsidR="004B2B9F" w:rsidRPr="00582C1F">
          <w:rPr>
            <w:rStyle w:val="a7"/>
            <w:noProof/>
          </w:rPr>
          <w:t>2.2</w:t>
        </w:r>
        <w:r w:rsidR="004B2B9F">
          <w:rPr>
            <w:rFonts w:asciiTheme="minorHAnsi" w:eastAsiaTheme="minorEastAsia" w:hAnsiTheme="minorHAnsi" w:cstheme="minorBidi"/>
            <w:noProof/>
            <w:szCs w:val="22"/>
          </w:rPr>
          <w:tab/>
        </w:r>
        <w:r w:rsidR="004B2B9F" w:rsidRPr="00582C1F">
          <w:rPr>
            <w:rStyle w:val="a7"/>
            <w:noProof/>
          </w:rPr>
          <w:t>Non-parametric Statistical Distribution</w:t>
        </w:r>
        <w:r w:rsidR="004B2B9F">
          <w:rPr>
            <w:noProof/>
            <w:webHidden/>
          </w:rPr>
          <w:tab/>
        </w:r>
        <w:r w:rsidR="004B2B9F">
          <w:rPr>
            <w:noProof/>
            <w:webHidden/>
          </w:rPr>
          <w:fldChar w:fldCharType="begin"/>
        </w:r>
        <w:r w:rsidR="004B2B9F">
          <w:rPr>
            <w:noProof/>
            <w:webHidden/>
          </w:rPr>
          <w:instrText xml:space="preserve"> PAGEREF _Toc424901451 \h </w:instrText>
        </w:r>
        <w:r w:rsidR="004B2B9F">
          <w:rPr>
            <w:noProof/>
            <w:webHidden/>
          </w:rPr>
        </w:r>
        <w:r w:rsidR="004B2B9F">
          <w:rPr>
            <w:noProof/>
            <w:webHidden/>
          </w:rPr>
          <w:fldChar w:fldCharType="separate"/>
        </w:r>
        <w:r>
          <w:rPr>
            <w:noProof/>
            <w:webHidden/>
          </w:rPr>
          <w:t>18</w:t>
        </w:r>
        <w:r w:rsidR="004B2B9F">
          <w:rPr>
            <w:noProof/>
            <w:webHidden/>
          </w:rPr>
          <w:fldChar w:fldCharType="end"/>
        </w:r>
      </w:hyperlink>
    </w:p>
    <w:p w14:paraId="7CACC9A6" w14:textId="77777777" w:rsidR="004B2B9F" w:rsidRDefault="00394E54">
      <w:pPr>
        <w:pStyle w:val="33"/>
        <w:tabs>
          <w:tab w:val="left" w:pos="1699"/>
        </w:tabs>
        <w:rPr>
          <w:rFonts w:asciiTheme="minorHAnsi" w:eastAsiaTheme="minorEastAsia" w:hAnsiTheme="minorHAnsi" w:cstheme="minorBidi"/>
          <w:noProof/>
          <w:szCs w:val="22"/>
        </w:rPr>
      </w:pPr>
      <w:hyperlink w:anchor="_Toc424901452" w:history="1">
        <w:r w:rsidR="004B2B9F" w:rsidRPr="00582C1F">
          <w:rPr>
            <w:rStyle w:val="a7"/>
            <w:noProof/>
          </w:rPr>
          <w:t>2.2.1</w:t>
        </w:r>
        <w:r w:rsidR="004B2B9F">
          <w:rPr>
            <w:rFonts w:asciiTheme="minorHAnsi" w:eastAsiaTheme="minorEastAsia" w:hAnsiTheme="minorHAnsi" w:cstheme="minorBidi"/>
            <w:noProof/>
            <w:szCs w:val="22"/>
          </w:rPr>
          <w:tab/>
        </w:r>
        <w:r w:rsidR="004B2B9F" w:rsidRPr="00582C1F">
          <w:rPr>
            <w:rStyle w:val="a7"/>
            <w:noProof/>
          </w:rPr>
          <w:t>Dirichlet Process</w:t>
        </w:r>
        <w:r w:rsidR="004B2B9F">
          <w:rPr>
            <w:noProof/>
            <w:webHidden/>
          </w:rPr>
          <w:tab/>
        </w:r>
        <w:r w:rsidR="004B2B9F">
          <w:rPr>
            <w:noProof/>
            <w:webHidden/>
          </w:rPr>
          <w:fldChar w:fldCharType="begin"/>
        </w:r>
        <w:r w:rsidR="004B2B9F">
          <w:rPr>
            <w:noProof/>
            <w:webHidden/>
          </w:rPr>
          <w:instrText xml:space="preserve"> PAGEREF _Toc424901452 \h </w:instrText>
        </w:r>
        <w:r w:rsidR="004B2B9F">
          <w:rPr>
            <w:noProof/>
            <w:webHidden/>
          </w:rPr>
        </w:r>
        <w:r w:rsidR="004B2B9F">
          <w:rPr>
            <w:noProof/>
            <w:webHidden/>
          </w:rPr>
          <w:fldChar w:fldCharType="separate"/>
        </w:r>
        <w:r>
          <w:rPr>
            <w:noProof/>
            <w:webHidden/>
          </w:rPr>
          <w:t>20</w:t>
        </w:r>
        <w:r w:rsidR="004B2B9F">
          <w:rPr>
            <w:noProof/>
            <w:webHidden/>
          </w:rPr>
          <w:fldChar w:fldCharType="end"/>
        </w:r>
      </w:hyperlink>
    </w:p>
    <w:p w14:paraId="0BC0CE82" w14:textId="77777777" w:rsidR="004B2B9F" w:rsidRDefault="00394E54">
      <w:pPr>
        <w:pStyle w:val="23"/>
        <w:rPr>
          <w:rFonts w:asciiTheme="minorHAnsi" w:eastAsiaTheme="minorEastAsia" w:hAnsiTheme="minorHAnsi" w:cstheme="minorBidi"/>
          <w:noProof/>
          <w:szCs w:val="22"/>
        </w:rPr>
      </w:pPr>
      <w:hyperlink w:anchor="_Toc424901453" w:history="1">
        <w:r w:rsidR="004B2B9F" w:rsidRPr="00582C1F">
          <w:rPr>
            <w:rStyle w:val="a7"/>
            <w:noProof/>
          </w:rPr>
          <w:t>2.3</w:t>
        </w:r>
        <w:r w:rsidR="004B2B9F">
          <w:rPr>
            <w:rFonts w:asciiTheme="minorHAnsi" w:eastAsiaTheme="minorEastAsia" w:hAnsiTheme="minorHAnsi" w:cstheme="minorBidi"/>
            <w:noProof/>
            <w:szCs w:val="22"/>
          </w:rPr>
          <w:tab/>
        </w:r>
        <w:r w:rsidR="004B2B9F" w:rsidRPr="00582C1F">
          <w:rPr>
            <w:rStyle w:val="a7"/>
            <w:noProof/>
          </w:rPr>
          <w:t>Inference Model of Machine Learning Techniques</w:t>
        </w:r>
        <w:r w:rsidR="004B2B9F">
          <w:rPr>
            <w:noProof/>
            <w:webHidden/>
          </w:rPr>
          <w:tab/>
        </w:r>
        <w:r w:rsidR="004B2B9F">
          <w:rPr>
            <w:noProof/>
            <w:webHidden/>
          </w:rPr>
          <w:fldChar w:fldCharType="begin"/>
        </w:r>
        <w:r w:rsidR="004B2B9F">
          <w:rPr>
            <w:noProof/>
            <w:webHidden/>
          </w:rPr>
          <w:instrText xml:space="preserve"> PAGEREF _Toc424901453 \h </w:instrText>
        </w:r>
        <w:r w:rsidR="004B2B9F">
          <w:rPr>
            <w:noProof/>
            <w:webHidden/>
          </w:rPr>
        </w:r>
        <w:r w:rsidR="004B2B9F">
          <w:rPr>
            <w:noProof/>
            <w:webHidden/>
          </w:rPr>
          <w:fldChar w:fldCharType="separate"/>
        </w:r>
        <w:r>
          <w:rPr>
            <w:noProof/>
            <w:webHidden/>
          </w:rPr>
          <w:t>21</w:t>
        </w:r>
        <w:r w:rsidR="004B2B9F">
          <w:rPr>
            <w:noProof/>
            <w:webHidden/>
          </w:rPr>
          <w:fldChar w:fldCharType="end"/>
        </w:r>
      </w:hyperlink>
    </w:p>
    <w:p w14:paraId="7EBF0599" w14:textId="77777777" w:rsidR="004B2B9F" w:rsidRDefault="00394E54">
      <w:pPr>
        <w:pStyle w:val="33"/>
        <w:tabs>
          <w:tab w:val="left" w:pos="1699"/>
        </w:tabs>
        <w:rPr>
          <w:rFonts w:asciiTheme="minorHAnsi" w:eastAsiaTheme="minorEastAsia" w:hAnsiTheme="minorHAnsi" w:cstheme="minorBidi"/>
          <w:noProof/>
          <w:szCs w:val="22"/>
        </w:rPr>
      </w:pPr>
      <w:hyperlink w:anchor="_Toc424901454" w:history="1">
        <w:r w:rsidR="004B2B9F" w:rsidRPr="00582C1F">
          <w:rPr>
            <w:rStyle w:val="a7"/>
            <w:noProof/>
          </w:rPr>
          <w:t>2.3.1</w:t>
        </w:r>
        <w:r w:rsidR="004B2B9F">
          <w:rPr>
            <w:rFonts w:asciiTheme="minorHAnsi" w:eastAsiaTheme="minorEastAsia" w:hAnsiTheme="minorHAnsi" w:cstheme="minorBidi"/>
            <w:noProof/>
            <w:szCs w:val="22"/>
          </w:rPr>
          <w:tab/>
        </w:r>
        <w:r w:rsidR="004B2B9F" w:rsidRPr="00582C1F">
          <w:rPr>
            <w:rStyle w:val="a7"/>
            <w:noProof/>
          </w:rPr>
          <w:t>K-Nearest Neighbors Algorithm</w:t>
        </w:r>
        <w:r w:rsidR="004B2B9F">
          <w:rPr>
            <w:noProof/>
            <w:webHidden/>
          </w:rPr>
          <w:tab/>
        </w:r>
        <w:r w:rsidR="004B2B9F">
          <w:rPr>
            <w:noProof/>
            <w:webHidden/>
          </w:rPr>
          <w:fldChar w:fldCharType="begin"/>
        </w:r>
        <w:r w:rsidR="004B2B9F">
          <w:rPr>
            <w:noProof/>
            <w:webHidden/>
          </w:rPr>
          <w:instrText xml:space="preserve"> PAGEREF _Toc424901454 \h </w:instrText>
        </w:r>
        <w:r w:rsidR="004B2B9F">
          <w:rPr>
            <w:noProof/>
            <w:webHidden/>
          </w:rPr>
        </w:r>
        <w:r w:rsidR="004B2B9F">
          <w:rPr>
            <w:noProof/>
            <w:webHidden/>
          </w:rPr>
          <w:fldChar w:fldCharType="separate"/>
        </w:r>
        <w:r>
          <w:rPr>
            <w:noProof/>
            <w:webHidden/>
          </w:rPr>
          <w:t>22</w:t>
        </w:r>
        <w:r w:rsidR="004B2B9F">
          <w:rPr>
            <w:noProof/>
            <w:webHidden/>
          </w:rPr>
          <w:fldChar w:fldCharType="end"/>
        </w:r>
      </w:hyperlink>
    </w:p>
    <w:p w14:paraId="0146BD84" w14:textId="77777777" w:rsidR="004B2B9F" w:rsidRDefault="00394E54">
      <w:pPr>
        <w:pStyle w:val="33"/>
        <w:tabs>
          <w:tab w:val="left" w:pos="1699"/>
        </w:tabs>
        <w:rPr>
          <w:rFonts w:asciiTheme="minorHAnsi" w:eastAsiaTheme="minorEastAsia" w:hAnsiTheme="minorHAnsi" w:cstheme="minorBidi"/>
          <w:noProof/>
          <w:szCs w:val="22"/>
        </w:rPr>
      </w:pPr>
      <w:hyperlink w:anchor="_Toc424901455" w:history="1">
        <w:r w:rsidR="004B2B9F" w:rsidRPr="00582C1F">
          <w:rPr>
            <w:rStyle w:val="a7"/>
            <w:noProof/>
          </w:rPr>
          <w:t>2.3.2</w:t>
        </w:r>
        <w:r w:rsidR="004B2B9F">
          <w:rPr>
            <w:rFonts w:asciiTheme="minorHAnsi" w:eastAsiaTheme="minorEastAsia" w:hAnsiTheme="minorHAnsi" w:cstheme="minorBidi"/>
            <w:noProof/>
            <w:szCs w:val="22"/>
          </w:rPr>
          <w:tab/>
        </w:r>
        <w:r w:rsidR="004B2B9F" w:rsidRPr="00582C1F">
          <w:rPr>
            <w:rStyle w:val="a7"/>
            <w:noProof/>
          </w:rPr>
          <w:t>Mixture Model</w:t>
        </w:r>
        <w:r w:rsidR="004B2B9F">
          <w:rPr>
            <w:noProof/>
            <w:webHidden/>
          </w:rPr>
          <w:tab/>
        </w:r>
        <w:r w:rsidR="004B2B9F">
          <w:rPr>
            <w:noProof/>
            <w:webHidden/>
          </w:rPr>
          <w:fldChar w:fldCharType="begin"/>
        </w:r>
        <w:r w:rsidR="004B2B9F">
          <w:rPr>
            <w:noProof/>
            <w:webHidden/>
          </w:rPr>
          <w:instrText xml:space="preserve"> PAGEREF _Toc424901455 \h </w:instrText>
        </w:r>
        <w:r w:rsidR="004B2B9F">
          <w:rPr>
            <w:noProof/>
            <w:webHidden/>
          </w:rPr>
        </w:r>
        <w:r w:rsidR="004B2B9F">
          <w:rPr>
            <w:noProof/>
            <w:webHidden/>
          </w:rPr>
          <w:fldChar w:fldCharType="separate"/>
        </w:r>
        <w:r>
          <w:rPr>
            <w:noProof/>
            <w:webHidden/>
          </w:rPr>
          <w:t>24</w:t>
        </w:r>
        <w:r w:rsidR="004B2B9F">
          <w:rPr>
            <w:noProof/>
            <w:webHidden/>
          </w:rPr>
          <w:fldChar w:fldCharType="end"/>
        </w:r>
      </w:hyperlink>
    </w:p>
    <w:p w14:paraId="11E1190B" w14:textId="77777777" w:rsidR="004B2B9F" w:rsidRDefault="00394E54">
      <w:pPr>
        <w:pStyle w:val="33"/>
        <w:tabs>
          <w:tab w:val="left" w:pos="1699"/>
        </w:tabs>
        <w:rPr>
          <w:rFonts w:asciiTheme="minorHAnsi" w:eastAsiaTheme="minorEastAsia" w:hAnsiTheme="minorHAnsi" w:cstheme="minorBidi"/>
          <w:noProof/>
          <w:szCs w:val="22"/>
        </w:rPr>
      </w:pPr>
      <w:hyperlink w:anchor="_Toc424901456" w:history="1">
        <w:r w:rsidR="004B2B9F" w:rsidRPr="00582C1F">
          <w:rPr>
            <w:rStyle w:val="a7"/>
            <w:noProof/>
          </w:rPr>
          <w:t>2.3.3</w:t>
        </w:r>
        <w:r w:rsidR="004B2B9F">
          <w:rPr>
            <w:rFonts w:asciiTheme="minorHAnsi" w:eastAsiaTheme="minorEastAsia" w:hAnsiTheme="minorHAnsi" w:cstheme="minorBidi"/>
            <w:noProof/>
            <w:szCs w:val="22"/>
          </w:rPr>
          <w:tab/>
        </w:r>
        <w:r w:rsidR="004B2B9F" w:rsidRPr="00582C1F">
          <w:rPr>
            <w:rStyle w:val="a7"/>
            <w:noProof/>
          </w:rPr>
          <w:t>Dynamic Bayesian Network</w:t>
        </w:r>
        <w:r w:rsidR="004B2B9F">
          <w:rPr>
            <w:noProof/>
            <w:webHidden/>
          </w:rPr>
          <w:tab/>
        </w:r>
        <w:r w:rsidR="004B2B9F">
          <w:rPr>
            <w:noProof/>
            <w:webHidden/>
          </w:rPr>
          <w:fldChar w:fldCharType="begin"/>
        </w:r>
        <w:r w:rsidR="004B2B9F">
          <w:rPr>
            <w:noProof/>
            <w:webHidden/>
          </w:rPr>
          <w:instrText xml:space="preserve"> PAGEREF _Toc424901456 \h </w:instrText>
        </w:r>
        <w:r w:rsidR="004B2B9F">
          <w:rPr>
            <w:noProof/>
            <w:webHidden/>
          </w:rPr>
        </w:r>
        <w:r w:rsidR="004B2B9F">
          <w:rPr>
            <w:noProof/>
            <w:webHidden/>
          </w:rPr>
          <w:fldChar w:fldCharType="separate"/>
        </w:r>
        <w:r>
          <w:rPr>
            <w:noProof/>
            <w:webHidden/>
          </w:rPr>
          <w:t>26</w:t>
        </w:r>
        <w:r w:rsidR="004B2B9F">
          <w:rPr>
            <w:noProof/>
            <w:webHidden/>
          </w:rPr>
          <w:fldChar w:fldCharType="end"/>
        </w:r>
      </w:hyperlink>
    </w:p>
    <w:p w14:paraId="038A754C" w14:textId="77777777" w:rsidR="004B2B9F" w:rsidRDefault="00394E54">
      <w:pPr>
        <w:pStyle w:val="11"/>
        <w:rPr>
          <w:rFonts w:asciiTheme="minorHAnsi" w:eastAsiaTheme="minorEastAsia" w:hAnsiTheme="minorHAnsi" w:cstheme="minorBidi"/>
          <w:b w:val="0"/>
          <w:noProof/>
          <w:szCs w:val="22"/>
        </w:rPr>
      </w:pPr>
      <w:hyperlink w:anchor="_Toc424901457" w:history="1">
        <w:r w:rsidR="004B2B9F" w:rsidRPr="00582C1F">
          <w:rPr>
            <w:rStyle w:val="a7"/>
            <w:noProof/>
            <w:snapToGrid w:val="0"/>
            <w:w w:val="0"/>
            <w:u w:color="000000"/>
          </w:rPr>
          <w:t>Chapter 3</w:t>
        </w:r>
        <w:r w:rsidR="004B2B9F">
          <w:rPr>
            <w:rFonts w:asciiTheme="minorHAnsi" w:eastAsiaTheme="minorEastAsia" w:hAnsiTheme="minorHAnsi" w:cstheme="minorBidi"/>
            <w:b w:val="0"/>
            <w:noProof/>
            <w:szCs w:val="22"/>
          </w:rPr>
          <w:tab/>
        </w:r>
        <w:r w:rsidR="004B2B9F" w:rsidRPr="00582C1F">
          <w:rPr>
            <w:rStyle w:val="a7"/>
            <w:noProof/>
          </w:rPr>
          <w:t>Activity Recognition Model by Fusing Ambient and Vital Sign Fusion</w:t>
        </w:r>
        <w:r w:rsidR="004B2B9F">
          <w:rPr>
            <w:noProof/>
            <w:webHidden/>
          </w:rPr>
          <w:tab/>
        </w:r>
        <w:r w:rsidR="004B2B9F">
          <w:rPr>
            <w:noProof/>
            <w:webHidden/>
          </w:rPr>
          <w:fldChar w:fldCharType="begin"/>
        </w:r>
        <w:r w:rsidR="004B2B9F">
          <w:rPr>
            <w:noProof/>
            <w:webHidden/>
          </w:rPr>
          <w:instrText xml:space="preserve"> PAGEREF _Toc424901457 \h </w:instrText>
        </w:r>
        <w:r w:rsidR="004B2B9F">
          <w:rPr>
            <w:noProof/>
            <w:webHidden/>
          </w:rPr>
        </w:r>
        <w:r w:rsidR="004B2B9F">
          <w:rPr>
            <w:noProof/>
            <w:webHidden/>
          </w:rPr>
          <w:fldChar w:fldCharType="separate"/>
        </w:r>
        <w:r>
          <w:rPr>
            <w:noProof/>
            <w:webHidden/>
          </w:rPr>
          <w:t>29</w:t>
        </w:r>
        <w:r w:rsidR="004B2B9F">
          <w:rPr>
            <w:noProof/>
            <w:webHidden/>
          </w:rPr>
          <w:fldChar w:fldCharType="end"/>
        </w:r>
      </w:hyperlink>
    </w:p>
    <w:p w14:paraId="71C2895C" w14:textId="77777777" w:rsidR="004B2B9F" w:rsidRDefault="00394E54">
      <w:pPr>
        <w:pStyle w:val="23"/>
        <w:rPr>
          <w:rFonts w:asciiTheme="minorHAnsi" w:eastAsiaTheme="minorEastAsia" w:hAnsiTheme="minorHAnsi" w:cstheme="minorBidi"/>
          <w:noProof/>
          <w:szCs w:val="22"/>
        </w:rPr>
      </w:pPr>
      <w:hyperlink w:anchor="_Toc424901458" w:history="1">
        <w:r w:rsidR="004B2B9F" w:rsidRPr="00582C1F">
          <w:rPr>
            <w:rStyle w:val="a7"/>
            <w:noProof/>
          </w:rPr>
          <w:t>3.1</w:t>
        </w:r>
        <w:r w:rsidR="004B2B9F">
          <w:rPr>
            <w:rFonts w:asciiTheme="minorHAnsi" w:eastAsiaTheme="minorEastAsia" w:hAnsiTheme="minorHAnsi" w:cstheme="minorBidi"/>
            <w:noProof/>
            <w:szCs w:val="22"/>
          </w:rPr>
          <w:tab/>
        </w:r>
        <w:r w:rsidR="004B2B9F" w:rsidRPr="00582C1F">
          <w:rPr>
            <w:rStyle w:val="a7"/>
            <w:noProof/>
          </w:rPr>
          <w:t>The Architecture of Activity Recognition Model</w:t>
        </w:r>
        <w:r w:rsidR="004B2B9F">
          <w:rPr>
            <w:noProof/>
            <w:webHidden/>
          </w:rPr>
          <w:tab/>
        </w:r>
        <w:r w:rsidR="004B2B9F">
          <w:rPr>
            <w:noProof/>
            <w:webHidden/>
          </w:rPr>
          <w:fldChar w:fldCharType="begin"/>
        </w:r>
        <w:r w:rsidR="004B2B9F">
          <w:rPr>
            <w:noProof/>
            <w:webHidden/>
          </w:rPr>
          <w:instrText xml:space="preserve"> PAGEREF _Toc424901458 \h </w:instrText>
        </w:r>
        <w:r w:rsidR="004B2B9F">
          <w:rPr>
            <w:noProof/>
            <w:webHidden/>
          </w:rPr>
        </w:r>
        <w:r w:rsidR="004B2B9F">
          <w:rPr>
            <w:noProof/>
            <w:webHidden/>
          </w:rPr>
          <w:fldChar w:fldCharType="separate"/>
        </w:r>
        <w:r>
          <w:rPr>
            <w:noProof/>
            <w:webHidden/>
          </w:rPr>
          <w:t>29</w:t>
        </w:r>
        <w:r w:rsidR="004B2B9F">
          <w:rPr>
            <w:noProof/>
            <w:webHidden/>
          </w:rPr>
          <w:fldChar w:fldCharType="end"/>
        </w:r>
      </w:hyperlink>
    </w:p>
    <w:p w14:paraId="4F1C7F13" w14:textId="77777777" w:rsidR="004B2B9F" w:rsidRDefault="00394E54">
      <w:pPr>
        <w:pStyle w:val="23"/>
        <w:rPr>
          <w:rFonts w:asciiTheme="minorHAnsi" w:eastAsiaTheme="minorEastAsia" w:hAnsiTheme="minorHAnsi" w:cstheme="minorBidi"/>
          <w:noProof/>
          <w:szCs w:val="22"/>
        </w:rPr>
      </w:pPr>
      <w:hyperlink w:anchor="_Toc424901459" w:history="1">
        <w:r w:rsidR="004B2B9F" w:rsidRPr="00582C1F">
          <w:rPr>
            <w:rStyle w:val="a7"/>
            <w:noProof/>
          </w:rPr>
          <w:t>3.2</w:t>
        </w:r>
        <w:r w:rsidR="004B2B9F">
          <w:rPr>
            <w:rFonts w:asciiTheme="minorHAnsi" w:eastAsiaTheme="minorEastAsia" w:hAnsiTheme="minorHAnsi" w:cstheme="minorBidi"/>
            <w:noProof/>
            <w:szCs w:val="22"/>
          </w:rPr>
          <w:tab/>
        </w:r>
        <w:r w:rsidR="004B2B9F" w:rsidRPr="00582C1F">
          <w:rPr>
            <w:rStyle w:val="a7"/>
            <w:noProof/>
          </w:rPr>
          <w:t>Activity Clustering of Training Mode</w:t>
        </w:r>
        <w:r w:rsidR="004B2B9F">
          <w:rPr>
            <w:noProof/>
            <w:webHidden/>
          </w:rPr>
          <w:tab/>
        </w:r>
        <w:r w:rsidR="004B2B9F">
          <w:rPr>
            <w:noProof/>
            <w:webHidden/>
          </w:rPr>
          <w:fldChar w:fldCharType="begin"/>
        </w:r>
        <w:r w:rsidR="004B2B9F">
          <w:rPr>
            <w:noProof/>
            <w:webHidden/>
          </w:rPr>
          <w:instrText xml:space="preserve"> PAGEREF _Toc424901459 \h </w:instrText>
        </w:r>
        <w:r w:rsidR="004B2B9F">
          <w:rPr>
            <w:noProof/>
            <w:webHidden/>
          </w:rPr>
        </w:r>
        <w:r w:rsidR="004B2B9F">
          <w:rPr>
            <w:noProof/>
            <w:webHidden/>
          </w:rPr>
          <w:fldChar w:fldCharType="separate"/>
        </w:r>
        <w:r>
          <w:rPr>
            <w:noProof/>
            <w:webHidden/>
          </w:rPr>
          <w:t>33</w:t>
        </w:r>
        <w:r w:rsidR="004B2B9F">
          <w:rPr>
            <w:noProof/>
            <w:webHidden/>
          </w:rPr>
          <w:fldChar w:fldCharType="end"/>
        </w:r>
      </w:hyperlink>
    </w:p>
    <w:p w14:paraId="1343ECAC" w14:textId="77777777" w:rsidR="004B2B9F" w:rsidRDefault="00394E54">
      <w:pPr>
        <w:pStyle w:val="33"/>
        <w:tabs>
          <w:tab w:val="left" w:pos="1699"/>
        </w:tabs>
        <w:rPr>
          <w:rFonts w:asciiTheme="minorHAnsi" w:eastAsiaTheme="minorEastAsia" w:hAnsiTheme="minorHAnsi" w:cstheme="minorBidi"/>
          <w:noProof/>
          <w:szCs w:val="22"/>
        </w:rPr>
      </w:pPr>
      <w:hyperlink w:anchor="_Toc424901460" w:history="1">
        <w:r w:rsidR="004B2B9F" w:rsidRPr="00582C1F">
          <w:rPr>
            <w:rStyle w:val="a7"/>
            <w:noProof/>
          </w:rPr>
          <w:t>3.2.1</w:t>
        </w:r>
        <w:r w:rsidR="004B2B9F">
          <w:rPr>
            <w:rFonts w:asciiTheme="minorHAnsi" w:eastAsiaTheme="minorEastAsia" w:hAnsiTheme="minorHAnsi" w:cstheme="minorBidi"/>
            <w:noProof/>
            <w:szCs w:val="22"/>
          </w:rPr>
          <w:tab/>
        </w:r>
        <w:r w:rsidR="004B2B9F" w:rsidRPr="00582C1F">
          <w:rPr>
            <w:rStyle w:val="a7"/>
            <w:noProof/>
          </w:rPr>
          <w:t>Activity Clustering from Ambient Sensor</w:t>
        </w:r>
        <w:r w:rsidR="004B2B9F">
          <w:rPr>
            <w:noProof/>
            <w:webHidden/>
          </w:rPr>
          <w:tab/>
        </w:r>
        <w:r w:rsidR="004B2B9F">
          <w:rPr>
            <w:noProof/>
            <w:webHidden/>
          </w:rPr>
          <w:fldChar w:fldCharType="begin"/>
        </w:r>
        <w:r w:rsidR="004B2B9F">
          <w:rPr>
            <w:noProof/>
            <w:webHidden/>
          </w:rPr>
          <w:instrText xml:space="preserve"> PAGEREF _Toc424901460 \h </w:instrText>
        </w:r>
        <w:r w:rsidR="004B2B9F">
          <w:rPr>
            <w:noProof/>
            <w:webHidden/>
          </w:rPr>
        </w:r>
        <w:r w:rsidR="004B2B9F">
          <w:rPr>
            <w:noProof/>
            <w:webHidden/>
          </w:rPr>
          <w:fldChar w:fldCharType="separate"/>
        </w:r>
        <w:r>
          <w:rPr>
            <w:noProof/>
            <w:webHidden/>
          </w:rPr>
          <w:t>33</w:t>
        </w:r>
        <w:r w:rsidR="004B2B9F">
          <w:rPr>
            <w:noProof/>
            <w:webHidden/>
          </w:rPr>
          <w:fldChar w:fldCharType="end"/>
        </w:r>
      </w:hyperlink>
    </w:p>
    <w:p w14:paraId="2FDB441F" w14:textId="77777777" w:rsidR="004B2B9F" w:rsidRDefault="00394E54">
      <w:pPr>
        <w:pStyle w:val="33"/>
        <w:tabs>
          <w:tab w:val="left" w:pos="1699"/>
        </w:tabs>
        <w:rPr>
          <w:rFonts w:asciiTheme="minorHAnsi" w:eastAsiaTheme="minorEastAsia" w:hAnsiTheme="minorHAnsi" w:cstheme="minorBidi"/>
          <w:noProof/>
          <w:szCs w:val="22"/>
        </w:rPr>
      </w:pPr>
      <w:hyperlink w:anchor="_Toc424901461" w:history="1">
        <w:r w:rsidR="004B2B9F" w:rsidRPr="00582C1F">
          <w:rPr>
            <w:rStyle w:val="a7"/>
            <w:noProof/>
          </w:rPr>
          <w:t>3.2.2</w:t>
        </w:r>
        <w:r w:rsidR="004B2B9F">
          <w:rPr>
            <w:rFonts w:asciiTheme="minorHAnsi" w:eastAsiaTheme="minorEastAsia" w:hAnsiTheme="minorHAnsi" w:cstheme="minorBidi"/>
            <w:noProof/>
            <w:szCs w:val="22"/>
          </w:rPr>
          <w:tab/>
        </w:r>
        <w:r w:rsidR="004B2B9F" w:rsidRPr="00582C1F">
          <w:rPr>
            <w:rStyle w:val="a7"/>
            <w:noProof/>
          </w:rPr>
          <w:t>Activity Clustering Model from Vital Sign Sensor</w:t>
        </w:r>
        <w:r w:rsidR="004B2B9F">
          <w:rPr>
            <w:noProof/>
            <w:webHidden/>
          </w:rPr>
          <w:tab/>
        </w:r>
        <w:r w:rsidR="004B2B9F">
          <w:rPr>
            <w:noProof/>
            <w:webHidden/>
          </w:rPr>
          <w:fldChar w:fldCharType="begin"/>
        </w:r>
        <w:r w:rsidR="004B2B9F">
          <w:rPr>
            <w:noProof/>
            <w:webHidden/>
          </w:rPr>
          <w:instrText xml:space="preserve"> PAGEREF _Toc424901461 \h </w:instrText>
        </w:r>
        <w:r w:rsidR="004B2B9F">
          <w:rPr>
            <w:noProof/>
            <w:webHidden/>
          </w:rPr>
        </w:r>
        <w:r w:rsidR="004B2B9F">
          <w:rPr>
            <w:noProof/>
            <w:webHidden/>
          </w:rPr>
          <w:fldChar w:fldCharType="separate"/>
        </w:r>
        <w:r>
          <w:rPr>
            <w:noProof/>
            <w:webHidden/>
          </w:rPr>
          <w:t>37</w:t>
        </w:r>
        <w:r w:rsidR="004B2B9F">
          <w:rPr>
            <w:noProof/>
            <w:webHidden/>
          </w:rPr>
          <w:fldChar w:fldCharType="end"/>
        </w:r>
      </w:hyperlink>
    </w:p>
    <w:p w14:paraId="09D1379A" w14:textId="77777777" w:rsidR="004B2B9F" w:rsidRDefault="00394E54">
      <w:pPr>
        <w:pStyle w:val="33"/>
        <w:tabs>
          <w:tab w:val="left" w:pos="1699"/>
        </w:tabs>
        <w:rPr>
          <w:rFonts w:asciiTheme="minorHAnsi" w:eastAsiaTheme="minorEastAsia" w:hAnsiTheme="minorHAnsi" w:cstheme="minorBidi"/>
          <w:noProof/>
          <w:szCs w:val="22"/>
        </w:rPr>
      </w:pPr>
      <w:hyperlink w:anchor="_Toc424901462" w:history="1">
        <w:r w:rsidR="004B2B9F" w:rsidRPr="00582C1F">
          <w:rPr>
            <w:rStyle w:val="a7"/>
            <w:noProof/>
          </w:rPr>
          <w:t>3.2.3</w:t>
        </w:r>
        <w:r w:rsidR="004B2B9F">
          <w:rPr>
            <w:rFonts w:asciiTheme="minorHAnsi" w:eastAsiaTheme="minorEastAsia" w:hAnsiTheme="minorHAnsi" w:cstheme="minorBidi"/>
            <w:noProof/>
            <w:szCs w:val="22"/>
          </w:rPr>
          <w:tab/>
        </w:r>
        <w:r w:rsidR="004B2B9F" w:rsidRPr="00582C1F">
          <w:rPr>
            <w:rStyle w:val="a7"/>
            <w:noProof/>
          </w:rPr>
          <w:t>Activity Clustering from Fuing Ambient and Vital Sign Sensors</w:t>
        </w:r>
        <w:r w:rsidR="004B2B9F">
          <w:rPr>
            <w:noProof/>
            <w:webHidden/>
          </w:rPr>
          <w:tab/>
        </w:r>
        <w:r w:rsidR="004B2B9F">
          <w:rPr>
            <w:noProof/>
            <w:webHidden/>
          </w:rPr>
          <w:fldChar w:fldCharType="begin"/>
        </w:r>
        <w:r w:rsidR="004B2B9F">
          <w:rPr>
            <w:noProof/>
            <w:webHidden/>
          </w:rPr>
          <w:instrText xml:space="preserve"> PAGEREF _Toc424901462 \h </w:instrText>
        </w:r>
        <w:r w:rsidR="004B2B9F">
          <w:rPr>
            <w:noProof/>
            <w:webHidden/>
          </w:rPr>
        </w:r>
        <w:r w:rsidR="004B2B9F">
          <w:rPr>
            <w:noProof/>
            <w:webHidden/>
          </w:rPr>
          <w:fldChar w:fldCharType="separate"/>
        </w:r>
        <w:r>
          <w:rPr>
            <w:noProof/>
            <w:webHidden/>
          </w:rPr>
          <w:t>44</w:t>
        </w:r>
        <w:r w:rsidR="004B2B9F">
          <w:rPr>
            <w:noProof/>
            <w:webHidden/>
          </w:rPr>
          <w:fldChar w:fldCharType="end"/>
        </w:r>
      </w:hyperlink>
    </w:p>
    <w:p w14:paraId="3A4EB65C" w14:textId="77777777" w:rsidR="004B2B9F" w:rsidRDefault="00394E54">
      <w:pPr>
        <w:pStyle w:val="23"/>
        <w:rPr>
          <w:rFonts w:asciiTheme="minorHAnsi" w:eastAsiaTheme="minorEastAsia" w:hAnsiTheme="minorHAnsi" w:cstheme="minorBidi"/>
          <w:noProof/>
          <w:szCs w:val="22"/>
        </w:rPr>
      </w:pPr>
      <w:hyperlink w:anchor="_Toc424901463" w:history="1">
        <w:r w:rsidR="004B2B9F" w:rsidRPr="00582C1F">
          <w:rPr>
            <w:rStyle w:val="a7"/>
            <w:noProof/>
          </w:rPr>
          <w:t>3.3</w:t>
        </w:r>
        <w:r w:rsidR="004B2B9F">
          <w:rPr>
            <w:rFonts w:asciiTheme="minorHAnsi" w:eastAsiaTheme="minorEastAsia" w:hAnsiTheme="minorHAnsi" w:cstheme="minorBidi"/>
            <w:noProof/>
            <w:szCs w:val="22"/>
          </w:rPr>
          <w:tab/>
        </w:r>
        <w:r w:rsidR="004B2B9F" w:rsidRPr="00582C1F">
          <w:rPr>
            <w:rStyle w:val="a7"/>
            <w:noProof/>
          </w:rPr>
          <w:t>Activity Recognition Model of Online Mode</w:t>
        </w:r>
        <w:r w:rsidR="004B2B9F">
          <w:rPr>
            <w:noProof/>
            <w:webHidden/>
          </w:rPr>
          <w:tab/>
        </w:r>
        <w:r w:rsidR="004B2B9F">
          <w:rPr>
            <w:noProof/>
            <w:webHidden/>
          </w:rPr>
          <w:fldChar w:fldCharType="begin"/>
        </w:r>
        <w:r w:rsidR="004B2B9F">
          <w:rPr>
            <w:noProof/>
            <w:webHidden/>
          </w:rPr>
          <w:instrText xml:space="preserve"> PAGEREF _Toc424901463 \h </w:instrText>
        </w:r>
        <w:r w:rsidR="004B2B9F">
          <w:rPr>
            <w:noProof/>
            <w:webHidden/>
          </w:rPr>
        </w:r>
        <w:r w:rsidR="004B2B9F">
          <w:rPr>
            <w:noProof/>
            <w:webHidden/>
          </w:rPr>
          <w:fldChar w:fldCharType="separate"/>
        </w:r>
        <w:r>
          <w:rPr>
            <w:noProof/>
            <w:webHidden/>
          </w:rPr>
          <w:t>48</w:t>
        </w:r>
        <w:r w:rsidR="004B2B9F">
          <w:rPr>
            <w:noProof/>
            <w:webHidden/>
          </w:rPr>
          <w:fldChar w:fldCharType="end"/>
        </w:r>
      </w:hyperlink>
    </w:p>
    <w:p w14:paraId="78B6AFB9" w14:textId="77777777" w:rsidR="004B2B9F" w:rsidRDefault="00394E54">
      <w:pPr>
        <w:pStyle w:val="11"/>
        <w:rPr>
          <w:rFonts w:asciiTheme="minorHAnsi" w:eastAsiaTheme="minorEastAsia" w:hAnsiTheme="minorHAnsi" w:cstheme="minorBidi"/>
          <w:b w:val="0"/>
          <w:noProof/>
          <w:szCs w:val="22"/>
        </w:rPr>
      </w:pPr>
      <w:hyperlink w:anchor="_Toc424901464" w:history="1">
        <w:r w:rsidR="004B2B9F" w:rsidRPr="00582C1F">
          <w:rPr>
            <w:rStyle w:val="a7"/>
            <w:noProof/>
            <w:snapToGrid w:val="0"/>
            <w:w w:val="0"/>
            <w:u w:color="000000"/>
          </w:rPr>
          <w:t>Chapter 4</w:t>
        </w:r>
        <w:r w:rsidR="004B2B9F">
          <w:rPr>
            <w:rFonts w:asciiTheme="minorHAnsi" w:eastAsiaTheme="minorEastAsia" w:hAnsiTheme="minorHAnsi" w:cstheme="minorBidi"/>
            <w:b w:val="0"/>
            <w:noProof/>
            <w:szCs w:val="22"/>
          </w:rPr>
          <w:tab/>
        </w:r>
        <w:r w:rsidR="004B2B9F" w:rsidRPr="00582C1F">
          <w:rPr>
            <w:rStyle w:val="a7"/>
            <w:noProof/>
          </w:rPr>
          <w:t>Activity of Daily Living-aware Elderly Healthcare System</w:t>
        </w:r>
        <w:r w:rsidR="004B2B9F">
          <w:rPr>
            <w:noProof/>
            <w:webHidden/>
          </w:rPr>
          <w:tab/>
        </w:r>
        <w:r w:rsidR="004B2B9F">
          <w:rPr>
            <w:noProof/>
            <w:webHidden/>
          </w:rPr>
          <w:fldChar w:fldCharType="begin"/>
        </w:r>
        <w:r w:rsidR="004B2B9F">
          <w:rPr>
            <w:noProof/>
            <w:webHidden/>
          </w:rPr>
          <w:instrText xml:space="preserve"> PAGEREF _Toc424901464 \h </w:instrText>
        </w:r>
        <w:r w:rsidR="004B2B9F">
          <w:rPr>
            <w:noProof/>
            <w:webHidden/>
          </w:rPr>
        </w:r>
        <w:r w:rsidR="004B2B9F">
          <w:rPr>
            <w:noProof/>
            <w:webHidden/>
          </w:rPr>
          <w:fldChar w:fldCharType="separate"/>
        </w:r>
        <w:r>
          <w:rPr>
            <w:noProof/>
            <w:webHidden/>
          </w:rPr>
          <w:t>51</w:t>
        </w:r>
        <w:r w:rsidR="004B2B9F">
          <w:rPr>
            <w:noProof/>
            <w:webHidden/>
          </w:rPr>
          <w:fldChar w:fldCharType="end"/>
        </w:r>
      </w:hyperlink>
    </w:p>
    <w:p w14:paraId="13805747" w14:textId="77777777" w:rsidR="004B2B9F" w:rsidRDefault="00394E54">
      <w:pPr>
        <w:pStyle w:val="23"/>
        <w:rPr>
          <w:rFonts w:asciiTheme="minorHAnsi" w:eastAsiaTheme="minorEastAsia" w:hAnsiTheme="minorHAnsi" w:cstheme="minorBidi"/>
          <w:noProof/>
          <w:szCs w:val="22"/>
        </w:rPr>
      </w:pPr>
      <w:hyperlink w:anchor="_Toc424901465" w:history="1">
        <w:r w:rsidR="004B2B9F" w:rsidRPr="00582C1F">
          <w:rPr>
            <w:rStyle w:val="a7"/>
            <w:noProof/>
          </w:rPr>
          <w:t>4.1</w:t>
        </w:r>
        <w:r w:rsidR="004B2B9F">
          <w:rPr>
            <w:rFonts w:asciiTheme="minorHAnsi" w:eastAsiaTheme="minorEastAsia" w:hAnsiTheme="minorHAnsi" w:cstheme="minorBidi"/>
            <w:noProof/>
            <w:szCs w:val="22"/>
          </w:rPr>
          <w:tab/>
        </w:r>
        <w:r w:rsidR="004B2B9F" w:rsidRPr="00582C1F">
          <w:rPr>
            <w:rStyle w:val="a7"/>
            <w:noProof/>
          </w:rPr>
          <w:t>System Overview</w:t>
        </w:r>
        <w:r w:rsidR="004B2B9F">
          <w:rPr>
            <w:noProof/>
            <w:webHidden/>
          </w:rPr>
          <w:tab/>
        </w:r>
        <w:r w:rsidR="004B2B9F">
          <w:rPr>
            <w:noProof/>
            <w:webHidden/>
          </w:rPr>
          <w:fldChar w:fldCharType="begin"/>
        </w:r>
        <w:r w:rsidR="004B2B9F">
          <w:rPr>
            <w:noProof/>
            <w:webHidden/>
          </w:rPr>
          <w:instrText xml:space="preserve"> PAGEREF _Toc424901465 \h </w:instrText>
        </w:r>
        <w:r w:rsidR="004B2B9F">
          <w:rPr>
            <w:noProof/>
            <w:webHidden/>
          </w:rPr>
        </w:r>
        <w:r w:rsidR="004B2B9F">
          <w:rPr>
            <w:noProof/>
            <w:webHidden/>
          </w:rPr>
          <w:fldChar w:fldCharType="separate"/>
        </w:r>
        <w:r>
          <w:rPr>
            <w:noProof/>
            <w:webHidden/>
          </w:rPr>
          <w:t>51</w:t>
        </w:r>
        <w:r w:rsidR="004B2B9F">
          <w:rPr>
            <w:noProof/>
            <w:webHidden/>
          </w:rPr>
          <w:fldChar w:fldCharType="end"/>
        </w:r>
      </w:hyperlink>
    </w:p>
    <w:p w14:paraId="3DA0F711" w14:textId="77777777" w:rsidR="004B2B9F" w:rsidRDefault="00394E54">
      <w:pPr>
        <w:pStyle w:val="23"/>
        <w:rPr>
          <w:rFonts w:asciiTheme="minorHAnsi" w:eastAsiaTheme="minorEastAsia" w:hAnsiTheme="minorHAnsi" w:cstheme="minorBidi"/>
          <w:noProof/>
          <w:szCs w:val="22"/>
        </w:rPr>
      </w:pPr>
      <w:hyperlink w:anchor="_Toc424901466" w:history="1">
        <w:r w:rsidR="004B2B9F" w:rsidRPr="00582C1F">
          <w:rPr>
            <w:rStyle w:val="a7"/>
            <w:noProof/>
          </w:rPr>
          <w:t>4.2</w:t>
        </w:r>
        <w:r w:rsidR="004B2B9F">
          <w:rPr>
            <w:rFonts w:asciiTheme="minorHAnsi" w:eastAsiaTheme="minorEastAsia" w:hAnsiTheme="minorHAnsi" w:cstheme="minorBidi"/>
            <w:noProof/>
            <w:szCs w:val="22"/>
          </w:rPr>
          <w:tab/>
        </w:r>
        <w:r w:rsidR="004B2B9F" w:rsidRPr="00582C1F">
          <w:rPr>
            <w:rStyle w:val="a7"/>
            <w:noProof/>
          </w:rPr>
          <w:t>Labeling Interface</w:t>
        </w:r>
        <w:r w:rsidR="004B2B9F">
          <w:rPr>
            <w:noProof/>
            <w:webHidden/>
          </w:rPr>
          <w:tab/>
        </w:r>
        <w:r w:rsidR="004B2B9F">
          <w:rPr>
            <w:noProof/>
            <w:webHidden/>
          </w:rPr>
          <w:fldChar w:fldCharType="begin"/>
        </w:r>
        <w:r w:rsidR="004B2B9F">
          <w:rPr>
            <w:noProof/>
            <w:webHidden/>
          </w:rPr>
          <w:instrText xml:space="preserve"> PAGEREF _Toc424901466 \h </w:instrText>
        </w:r>
        <w:r w:rsidR="004B2B9F">
          <w:rPr>
            <w:noProof/>
            <w:webHidden/>
          </w:rPr>
        </w:r>
        <w:r w:rsidR="004B2B9F">
          <w:rPr>
            <w:noProof/>
            <w:webHidden/>
          </w:rPr>
          <w:fldChar w:fldCharType="separate"/>
        </w:r>
        <w:r>
          <w:rPr>
            <w:noProof/>
            <w:webHidden/>
          </w:rPr>
          <w:t>54</w:t>
        </w:r>
        <w:r w:rsidR="004B2B9F">
          <w:rPr>
            <w:noProof/>
            <w:webHidden/>
          </w:rPr>
          <w:fldChar w:fldCharType="end"/>
        </w:r>
      </w:hyperlink>
    </w:p>
    <w:p w14:paraId="63330A76" w14:textId="77777777" w:rsidR="004B2B9F" w:rsidRDefault="00394E54">
      <w:pPr>
        <w:pStyle w:val="23"/>
        <w:rPr>
          <w:rFonts w:asciiTheme="minorHAnsi" w:eastAsiaTheme="minorEastAsia" w:hAnsiTheme="minorHAnsi" w:cstheme="minorBidi"/>
          <w:noProof/>
          <w:szCs w:val="22"/>
        </w:rPr>
      </w:pPr>
      <w:hyperlink w:anchor="_Toc424901467" w:history="1">
        <w:r w:rsidR="004B2B9F" w:rsidRPr="00582C1F">
          <w:rPr>
            <w:rStyle w:val="a7"/>
            <w:noProof/>
          </w:rPr>
          <w:t>4.3</w:t>
        </w:r>
        <w:r w:rsidR="004B2B9F">
          <w:rPr>
            <w:rFonts w:asciiTheme="minorHAnsi" w:eastAsiaTheme="minorEastAsia" w:hAnsiTheme="minorHAnsi" w:cstheme="minorBidi"/>
            <w:noProof/>
            <w:szCs w:val="22"/>
          </w:rPr>
          <w:tab/>
        </w:r>
        <w:r w:rsidR="004B2B9F" w:rsidRPr="00582C1F">
          <w:rPr>
            <w:rStyle w:val="a7"/>
            <w:noProof/>
          </w:rPr>
          <w:t>Adaptive Learning</w:t>
        </w:r>
        <w:r w:rsidR="004B2B9F">
          <w:rPr>
            <w:noProof/>
            <w:webHidden/>
          </w:rPr>
          <w:tab/>
        </w:r>
        <w:r w:rsidR="004B2B9F">
          <w:rPr>
            <w:noProof/>
            <w:webHidden/>
          </w:rPr>
          <w:fldChar w:fldCharType="begin"/>
        </w:r>
        <w:r w:rsidR="004B2B9F">
          <w:rPr>
            <w:noProof/>
            <w:webHidden/>
          </w:rPr>
          <w:instrText xml:space="preserve"> PAGEREF _Toc424901467 \h </w:instrText>
        </w:r>
        <w:r w:rsidR="004B2B9F">
          <w:rPr>
            <w:noProof/>
            <w:webHidden/>
          </w:rPr>
        </w:r>
        <w:r w:rsidR="004B2B9F">
          <w:rPr>
            <w:noProof/>
            <w:webHidden/>
          </w:rPr>
          <w:fldChar w:fldCharType="separate"/>
        </w:r>
        <w:r>
          <w:rPr>
            <w:noProof/>
            <w:webHidden/>
          </w:rPr>
          <w:t>56</w:t>
        </w:r>
        <w:r w:rsidR="004B2B9F">
          <w:rPr>
            <w:noProof/>
            <w:webHidden/>
          </w:rPr>
          <w:fldChar w:fldCharType="end"/>
        </w:r>
      </w:hyperlink>
    </w:p>
    <w:p w14:paraId="38252F0E" w14:textId="77777777" w:rsidR="004B2B9F" w:rsidRDefault="00394E54">
      <w:pPr>
        <w:pStyle w:val="33"/>
        <w:tabs>
          <w:tab w:val="left" w:pos="1699"/>
        </w:tabs>
        <w:rPr>
          <w:rFonts w:asciiTheme="minorHAnsi" w:eastAsiaTheme="minorEastAsia" w:hAnsiTheme="minorHAnsi" w:cstheme="minorBidi"/>
          <w:noProof/>
          <w:szCs w:val="22"/>
        </w:rPr>
      </w:pPr>
      <w:hyperlink w:anchor="_Toc424901468" w:history="1">
        <w:r w:rsidR="004B2B9F" w:rsidRPr="00582C1F">
          <w:rPr>
            <w:rStyle w:val="a7"/>
            <w:noProof/>
          </w:rPr>
          <w:t>4.3.1</w:t>
        </w:r>
        <w:r w:rsidR="004B2B9F">
          <w:rPr>
            <w:rFonts w:asciiTheme="minorHAnsi" w:eastAsiaTheme="minorEastAsia" w:hAnsiTheme="minorHAnsi" w:cstheme="minorBidi"/>
            <w:noProof/>
            <w:szCs w:val="22"/>
          </w:rPr>
          <w:tab/>
        </w:r>
        <w:r w:rsidR="004B2B9F" w:rsidRPr="00582C1F">
          <w:rPr>
            <w:rStyle w:val="a7"/>
            <w:noProof/>
          </w:rPr>
          <w:t>Similarity Function</w:t>
        </w:r>
        <w:r w:rsidR="004B2B9F">
          <w:rPr>
            <w:noProof/>
            <w:webHidden/>
          </w:rPr>
          <w:tab/>
        </w:r>
        <w:r w:rsidR="004B2B9F">
          <w:rPr>
            <w:noProof/>
            <w:webHidden/>
          </w:rPr>
          <w:fldChar w:fldCharType="begin"/>
        </w:r>
        <w:r w:rsidR="004B2B9F">
          <w:rPr>
            <w:noProof/>
            <w:webHidden/>
          </w:rPr>
          <w:instrText xml:space="preserve"> PAGEREF _Toc424901468 \h </w:instrText>
        </w:r>
        <w:r w:rsidR="004B2B9F">
          <w:rPr>
            <w:noProof/>
            <w:webHidden/>
          </w:rPr>
        </w:r>
        <w:r w:rsidR="004B2B9F">
          <w:rPr>
            <w:noProof/>
            <w:webHidden/>
          </w:rPr>
          <w:fldChar w:fldCharType="separate"/>
        </w:r>
        <w:r>
          <w:rPr>
            <w:noProof/>
            <w:webHidden/>
          </w:rPr>
          <w:t>56</w:t>
        </w:r>
        <w:r w:rsidR="004B2B9F">
          <w:rPr>
            <w:noProof/>
            <w:webHidden/>
          </w:rPr>
          <w:fldChar w:fldCharType="end"/>
        </w:r>
      </w:hyperlink>
    </w:p>
    <w:p w14:paraId="058AEBEE" w14:textId="77777777" w:rsidR="004B2B9F" w:rsidRDefault="00394E54">
      <w:pPr>
        <w:pStyle w:val="33"/>
        <w:tabs>
          <w:tab w:val="left" w:pos="1699"/>
        </w:tabs>
        <w:rPr>
          <w:rFonts w:asciiTheme="minorHAnsi" w:eastAsiaTheme="minorEastAsia" w:hAnsiTheme="minorHAnsi" w:cstheme="minorBidi"/>
          <w:noProof/>
          <w:szCs w:val="22"/>
        </w:rPr>
      </w:pPr>
      <w:hyperlink w:anchor="_Toc424901469" w:history="1">
        <w:r w:rsidR="004B2B9F" w:rsidRPr="00582C1F">
          <w:rPr>
            <w:rStyle w:val="a7"/>
            <w:noProof/>
          </w:rPr>
          <w:t>4.3.2</w:t>
        </w:r>
        <w:r w:rsidR="004B2B9F">
          <w:rPr>
            <w:rFonts w:asciiTheme="minorHAnsi" w:eastAsiaTheme="minorEastAsia" w:hAnsiTheme="minorHAnsi" w:cstheme="minorBidi"/>
            <w:noProof/>
            <w:szCs w:val="22"/>
          </w:rPr>
          <w:tab/>
        </w:r>
        <w:r w:rsidR="004B2B9F" w:rsidRPr="00582C1F">
          <w:rPr>
            <w:rStyle w:val="a7"/>
            <w:noProof/>
          </w:rPr>
          <w:t>Case-based Reasoning Approach</w:t>
        </w:r>
        <w:r w:rsidR="004B2B9F">
          <w:rPr>
            <w:noProof/>
            <w:webHidden/>
          </w:rPr>
          <w:tab/>
        </w:r>
        <w:r w:rsidR="004B2B9F">
          <w:rPr>
            <w:noProof/>
            <w:webHidden/>
          </w:rPr>
          <w:fldChar w:fldCharType="begin"/>
        </w:r>
        <w:r w:rsidR="004B2B9F">
          <w:rPr>
            <w:noProof/>
            <w:webHidden/>
          </w:rPr>
          <w:instrText xml:space="preserve"> PAGEREF _Toc424901469 \h </w:instrText>
        </w:r>
        <w:r w:rsidR="004B2B9F">
          <w:rPr>
            <w:noProof/>
            <w:webHidden/>
          </w:rPr>
        </w:r>
        <w:r w:rsidR="004B2B9F">
          <w:rPr>
            <w:noProof/>
            <w:webHidden/>
          </w:rPr>
          <w:fldChar w:fldCharType="separate"/>
        </w:r>
        <w:r>
          <w:rPr>
            <w:noProof/>
            <w:webHidden/>
          </w:rPr>
          <w:t>58</w:t>
        </w:r>
        <w:r w:rsidR="004B2B9F">
          <w:rPr>
            <w:noProof/>
            <w:webHidden/>
          </w:rPr>
          <w:fldChar w:fldCharType="end"/>
        </w:r>
      </w:hyperlink>
    </w:p>
    <w:p w14:paraId="3D89B3A5" w14:textId="77777777" w:rsidR="004B2B9F" w:rsidRDefault="00394E54">
      <w:pPr>
        <w:pStyle w:val="11"/>
        <w:rPr>
          <w:rFonts w:asciiTheme="minorHAnsi" w:eastAsiaTheme="minorEastAsia" w:hAnsiTheme="minorHAnsi" w:cstheme="minorBidi"/>
          <w:b w:val="0"/>
          <w:noProof/>
          <w:szCs w:val="22"/>
        </w:rPr>
      </w:pPr>
      <w:hyperlink w:anchor="_Toc424901470" w:history="1">
        <w:r w:rsidR="004B2B9F" w:rsidRPr="00582C1F">
          <w:rPr>
            <w:rStyle w:val="a7"/>
            <w:noProof/>
            <w:snapToGrid w:val="0"/>
            <w:w w:val="0"/>
            <w:u w:color="000000"/>
          </w:rPr>
          <w:t>Chapter 5</w:t>
        </w:r>
        <w:r w:rsidR="004B2B9F">
          <w:rPr>
            <w:rFonts w:asciiTheme="minorHAnsi" w:eastAsiaTheme="minorEastAsia" w:hAnsiTheme="minorHAnsi" w:cstheme="minorBidi"/>
            <w:b w:val="0"/>
            <w:noProof/>
            <w:szCs w:val="22"/>
          </w:rPr>
          <w:tab/>
        </w:r>
        <w:r w:rsidR="004B2B9F" w:rsidRPr="00582C1F">
          <w:rPr>
            <w:rStyle w:val="a7"/>
            <w:noProof/>
          </w:rPr>
          <w:t>System Evaluation</w:t>
        </w:r>
        <w:r w:rsidR="004B2B9F">
          <w:rPr>
            <w:noProof/>
            <w:webHidden/>
          </w:rPr>
          <w:tab/>
        </w:r>
        <w:r w:rsidR="004B2B9F">
          <w:rPr>
            <w:noProof/>
            <w:webHidden/>
          </w:rPr>
          <w:fldChar w:fldCharType="begin"/>
        </w:r>
        <w:r w:rsidR="004B2B9F">
          <w:rPr>
            <w:noProof/>
            <w:webHidden/>
          </w:rPr>
          <w:instrText xml:space="preserve"> PAGEREF _Toc424901470 \h </w:instrText>
        </w:r>
        <w:r w:rsidR="004B2B9F">
          <w:rPr>
            <w:noProof/>
            <w:webHidden/>
          </w:rPr>
        </w:r>
        <w:r w:rsidR="004B2B9F">
          <w:rPr>
            <w:noProof/>
            <w:webHidden/>
          </w:rPr>
          <w:fldChar w:fldCharType="separate"/>
        </w:r>
        <w:r>
          <w:rPr>
            <w:noProof/>
            <w:webHidden/>
          </w:rPr>
          <w:t>60</w:t>
        </w:r>
        <w:r w:rsidR="004B2B9F">
          <w:rPr>
            <w:noProof/>
            <w:webHidden/>
          </w:rPr>
          <w:fldChar w:fldCharType="end"/>
        </w:r>
      </w:hyperlink>
    </w:p>
    <w:p w14:paraId="66BDA4E5" w14:textId="77777777" w:rsidR="004B2B9F" w:rsidRDefault="00394E54">
      <w:pPr>
        <w:pStyle w:val="23"/>
        <w:rPr>
          <w:rFonts w:asciiTheme="minorHAnsi" w:eastAsiaTheme="minorEastAsia" w:hAnsiTheme="minorHAnsi" w:cstheme="minorBidi"/>
          <w:noProof/>
          <w:szCs w:val="22"/>
        </w:rPr>
      </w:pPr>
      <w:hyperlink w:anchor="_Toc424901471" w:history="1">
        <w:r w:rsidR="004B2B9F" w:rsidRPr="00582C1F">
          <w:rPr>
            <w:rStyle w:val="a7"/>
            <w:noProof/>
          </w:rPr>
          <w:t>5.1</w:t>
        </w:r>
        <w:r w:rsidR="004B2B9F">
          <w:rPr>
            <w:rFonts w:asciiTheme="minorHAnsi" w:eastAsiaTheme="minorEastAsia" w:hAnsiTheme="minorHAnsi" w:cstheme="minorBidi"/>
            <w:noProof/>
            <w:szCs w:val="22"/>
          </w:rPr>
          <w:tab/>
        </w:r>
        <w:r w:rsidR="004B2B9F" w:rsidRPr="00582C1F">
          <w:rPr>
            <w:rStyle w:val="a7"/>
            <w:noProof/>
          </w:rPr>
          <w:t>Experimental Environment</w:t>
        </w:r>
        <w:r w:rsidR="004B2B9F">
          <w:rPr>
            <w:noProof/>
            <w:webHidden/>
          </w:rPr>
          <w:tab/>
        </w:r>
        <w:r w:rsidR="004B2B9F">
          <w:rPr>
            <w:noProof/>
            <w:webHidden/>
          </w:rPr>
          <w:fldChar w:fldCharType="begin"/>
        </w:r>
        <w:r w:rsidR="004B2B9F">
          <w:rPr>
            <w:noProof/>
            <w:webHidden/>
          </w:rPr>
          <w:instrText xml:space="preserve"> PAGEREF _Toc424901471 \h </w:instrText>
        </w:r>
        <w:r w:rsidR="004B2B9F">
          <w:rPr>
            <w:noProof/>
            <w:webHidden/>
          </w:rPr>
        </w:r>
        <w:r w:rsidR="004B2B9F">
          <w:rPr>
            <w:noProof/>
            <w:webHidden/>
          </w:rPr>
          <w:fldChar w:fldCharType="separate"/>
        </w:r>
        <w:r>
          <w:rPr>
            <w:noProof/>
            <w:webHidden/>
          </w:rPr>
          <w:t>60</w:t>
        </w:r>
        <w:r w:rsidR="004B2B9F">
          <w:rPr>
            <w:noProof/>
            <w:webHidden/>
          </w:rPr>
          <w:fldChar w:fldCharType="end"/>
        </w:r>
      </w:hyperlink>
    </w:p>
    <w:p w14:paraId="146BCADF" w14:textId="77777777" w:rsidR="004B2B9F" w:rsidRDefault="00394E54">
      <w:pPr>
        <w:pStyle w:val="23"/>
        <w:rPr>
          <w:rFonts w:asciiTheme="minorHAnsi" w:eastAsiaTheme="minorEastAsia" w:hAnsiTheme="minorHAnsi" w:cstheme="minorBidi"/>
          <w:noProof/>
          <w:szCs w:val="22"/>
        </w:rPr>
      </w:pPr>
      <w:hyperlink w:anchor="_Toc424901472" w:history="1">
        <w:r w:rsidR="004B2B9F" w:rsidRPr="00582C1F">
          <w:rPr>
            <w:rStyle w:val="a7"/>
            <w:noProof/>
          </w:rPr>
          <w:t>5.2</w:t>
        </w:r>
        <w:r w:rsidR="004B2B9F">
          <w:rPr>
            <w:rFonts w:asciiTheme="minorHAnsi" w:eastAsiaTheme="minorEastAsia" w:hAnsiTheme="minorHAnsi" w:cstheme="minorBidi"/>
            <w:noProof/>
            <w:szCs w:val="22"/>
          </w:rPr>
          <w:tab/>
        </w:r>
        <w:r w:rsidR="004B2B9F" w:rsidRPr="00582C1F">
          <w:rPr>
            <w:rStyle w:val="a7"/>
            <w:noProof/>
          </w:rPr>
          <w:t>Evaluation of Training Mode</w:t>
        </w:r>
        <w:r w:rsidR="004B2B9F">
          <w:rPr>
            <w:noProof/>
            <w:webHidden/>
          </w:rPr>
          <w:tab/>
        </w:r>
        <w:r w:rsidR="004B2B9F">
          <w:rPr>
            <w:noProof/>
            <w:webHidden/>
          </w:rPr>
          <w:fldChar w:fldCharType="begin"/>
        </w:r>
        <w:r w:rsidR="004B2B9F">
          <w:rPr>
            <w:noProof/>
            <w:webHidden/>
          </w:rPr>
          <w:instrText xml:space="preserve"> PAGEREF _Toc424901472 \h </w:instrText>
        </w:r>
        <w:r w:rsidR="004B2B9F">
          <w:rPr>
            <w:noProof/>
            <w:webHidden/>
          </w:rPr>
        </w:r>
        <w:r w:rsidR="004B2B9F">
          <w:rPr>
            <w:noProof/>
            <w:webHidden/>
          </w:rPr>
          <w:fldChar w:fldCharType="separate"/>
        </w:r>
        <w:r>
          <w:rPr>
            <w:noProof/>
            <w:webHidden/>
          </w:rPr>
          <w:t>64</w:t>
        </w:r>
        <w:r w:rsidR="004B2B9F">
          <w:rPr>
            <w:noProof/>
            <w:webHidden/>
          </w:rPr>
          <w:fldChar w:fldCharType="end"/>
        </w:r>
      </w:hyperlink>
    </w:p>
    <w:p w14:paraId="06529326" w14:textId="77777777" w:rsidR="004B2B9F" w:rsidRDefault="00394E54">
      <w:pPr>
        <w:pStyle w:val="33"/>
        <w:tabs>
          <w:tab w:val="left" w:pos="1699"/>
        </w:tabs>
        <w:rPr>
          <w:rFonts w:asciiTheme="minorHAnsi" w:eastAsiaTheme="minorEastAsia" w:hAnsiTheme="minorHAnsi" w:cstheme="minorBidi"/>
          <w:noProof/>
          <w:szCs w:val="22"/>
        </w:rPr>
      </w:pPr>
      <w:hyperlink w:anchor="_Toc424901473" w:history="1">
        <w:r w:rsidR="004B2B9F" w:rsidRPr="00582C1F">
          <w:rPr>
            <w:rStyle w:val="a7"/>
            <w:noProof/>
          </w:rPr>
          <w:t>5.2.1</w:t>
        </w:r>
        <w:r w:rsidR="004B2B9F">
          <w:rPr>
            <w:rFonts w:asciiTheme="minorHAnsi" w:eastAsiaTheme="minorEastAsia" w:hAnsiTheme="minorHAnsi" w:cstheme="minorBidi"/>
            <w:noProof/>
            <w:szCs w:val="22"/>
          </w:rPr>
          <w:tab/>
        </w:r>
        <w:r w:rsidR="004B2B9F" w:rsidRPr="00582C1F">
          <w:rPr>
            <w:rStyle w:val="a7"/>
            <w:noProof/>
          </w:rPr>
          <w:t>Performance on Ambient Model</w:t>
        </w:r>
        <w:r w:rsidR="004B2B9F">
          <w:rPr>
            <w:noProof/>
            <w:webHidden/>
          </w:rPr>
          <w:tab/>
        </w:r>
        <w:r w:rsidR="004B2B9F">
          <w:rPr>
            <w:noProof/>
            <w:webHidden/>
          </w:rPr>
          <w:fldChar w:fldCharType="begin"/>
        </w:r>
        <w:r w:rsidR="004B2B9F">
          <w:rPr>
            <w:noProof/>
            <w:webHidden/>
          </w:rPr>
          <w:instrText xml:space="preserve"> PAGEREF _Toc424901473 \h </w:instrText>
        </w:r>
        <w:r w:rsidR="004B2B9F">
          <w:rPr>
            <w:noProof/>
            <w:webHidden/>
          </w:rPr>
        </w:r>
        <w:r w:rsidR="004B2B9F">
          <w:rPr>
            <w:noProof/>
            <w:webHidden/>
          </w:rPr>
          <w:fldChar w:fldCharType="separate"/>
        </w:r>
        <w:r>
          <w:rPr>
            <w:noProof/>
            <w:webHidden/>
          </w:rPr>
          <w:t>64</w:t>
        </w:r>
        <w:r w:rsidR="004B2B9F">
          <w:rPr>
            <w:noProof/>
            <w:webHidden/>
          </w:rPr>
          <w:fldChar w:fldCharType="end"/>
        </w:r>
      </w:hyperlink>
    </w:p>
    <w:p w14:paraId="28E3CCE2" w14:textId="77777777" w:rsidR="004B2B9F" w:rsidRDefault="00394E54">
      <w:pPr>
        <w:pStyle w:val="33"/>
        <w:tabs>
          <w:tab w:val="left" w:pos="1699"/>
        </w:tabs>
        <w:rPr>
          <w:rFonts w:asciiTheme="minorHAnsi" w:eastAsiaTheme="minorEastAsia" w:hAnsiTheme="minorHAnsi" w:cstheme="minorBidi"/>
          <w:noProof/>
          <w:szCs w:val="22"/>
        </w:rPr>
      </w:pPr>
      <w:hyperlink w:anchor="_Toc424901474" w:history="1">
        <w:r w:rsidR="004B2B9F" w:rsidRPr="00582C1F">
          <w:rPr>
            <w:rStyle w:val="a7"/>
            <w:noProof/>
          </w:rPr>
          <w:t>5.2.2</w:t>
        </w:r>
        <w:r w:rsidR="004B2B9F">
          <w:rPr>
            <w:rFonts w:asciiTheme="minorHAnsi" w:eastAsiaTheme="minorEastAsia" w:hAnsiTheme="minorHAnsi" w:cstheme="minorBidi"/>
            <w:noProof/>
            <w:szCs w:val="22"/>
          </w:rPr>
          <w:tab/>
        </w:r>
        <w:r w:rsidR="004B2B9F" w:rsidRPr="00582C1F">
          <w:rPr>
            <w:rStyle w:val="a7"/>
            <w:noProof/>
          </w:rPr>
          <w:t>Performance on Vital Sign Model</w:t>
        </w:r>
        <w:r w:rsidR="004B2B9F">
          <w:rPr>
            <w:noProof/>
            <w:webHidden/>
          </w:rPr>
          <w:tab/>
        </w:r>
        <w:r w:rsidR="004B2B9F">
          <w:rPr>
            <w:noProof/>
            <w:webHidden/>
          </w:rPr>
          <w:fldChar w:fldCharType="begin"/>
        </w:r>
        <w:r w:rsidR="004B2B9F">
          <w:rPr>
            <w:noProof/>
            <w:webHidden/>
          </w:rPr>
          <w:instrText xml:space="preserve"> PAGEREF _Toc424901474 \h </w:instrText>
        </w:r>
        <w:r w:rsidR="004B2B9F">
          <w:rPr>
            <w:noProof/>
            <w:webHidden/>
          </w:rPr>
        </w:r>
        <w:r w:rsidR="004B2B9F">
          <w:rPr>
            <w:noProof/>
            <w:webHidden/>
          </w:rPr>
          <w:fldChar w:fldCharType="separate"/>
        </w:r>
        <w:r>
          <w:rPr>
            <w:noProof/>
            <w:webHidden/>
          </w:rPr>
          <w:t>66</w:t>
        </w:r>
        <w:r w:rsidR="004B2B9F">
          <w:rPr>
            <w:noProof/>
            <w:webHidden/>
          </w:rPr>
          <w:fldChar w:fldCharType="end"/>
        </w:r>
      </w:hyperlink>
    </w:p>
    <w:p w14:paraId="4637B6CB" w14:textId="77777777" w:rsidR="004B2B9F" w:rsidRDefault="00394E54">
      <w:pPr>
        <w:pStyle w:val="33"/>
        <w:tabs>
          <w:tab w:val="left" w:pos="1699"/>
        </w:tabs>
        <w:rPr>
          <w:rFonts w:asciiTheme="minorHAnsi" w:eastAsiaTheme="minorEastAsia" w:hAnsiTheme="minorHAnsi" w:cstheme="minorBidi"/>
          <w:noProof/>
          <w:szCs w:val="22"/>
        </w:rPr>
      </w:pPr>
      <w:hyperlink w:anchor="_Toc424901475" w:history="1">
        <w:r w:rsidR="004B2B9F" w:rsidRPr="00582C1F">
          <w:rPr>
            <w:rStyle w:val="a7"/>
            <w:noProof/>
          </w:rPr>
          <w:t>5.2.3</w:t>
        </w:r>
        <w:r w:rsidR="004B2B9F">
          <w:rPr>
            <w:rFonts w:asciiTheme="minorHAnsi" w:eastAsiaTheme="minorEastAsia" w:hAnsiTheme="minorHAnsi" w:cstheme="minorBidi"/>
            <w:noProof/>
            <w:szCs w:val="22"/>
          </w:rPr>
          <w:tab/>
        </w:r>
        <w:r w:rsidR="004B2B9F" w:rsidRPr="00582C1F">
          <w:rPr>
            <w:rStyle w:val="a7"/>
            <w:noProof/>
          </w:rPr>
          <w:t>Performance on Fusion Ambient and Vital Sign Model</w:t>
        </w:r>
        <w:r w:rsidR="004B2B9F">
          <w:rPr>
            <w:noProof/>
            <w:webHidden/>
          </w:rPr>
          <w:tab/>
        </w:r>
        <w:r w:rsidR="004B2B9F">
          <w:rPr>
            <w:noProof/>
            <w:webHidden/>
          </w:rPr>
          <w:fldChar w:fldCharType="begin"/>
        </w:r>
        <w:r w:rsidR="004B2B9F">
          <w:rPr>
            <w:noProof/>
            <w:webHidden/>
          </w:rPr>
          <w:instrText xml:space="preserve"> PAGEREF _Toc424901475 \h </w:instrText>
        </w:r>
        <w:r w:rsidR="004B2B9F">
          <w:rPr>
            <w:noProof/>
            <w:webHidden/>
          </w:rPr>
        </w:r>
        <w:r w:rsidR="004B2B9F">
          <w:rPr>
            <w:noProof/>
            <w:webHidden/>
          </w:rPr>
          <w:fldChar w:fldCharType="separate"/>
        </w:r>
        <w:r>
          <w:rPr>
            <w:noProof/>
            <w:webHidden/>
          </w:rPr>
          <w:t>72</w:t>
        </w:r>
        <w:r w:rsidR="004B2B9F">
          <w:rPr>
            <w:noProof/>
            <w:webHidden/>
          </w:rPr>
          <w:fldChar w:fldCharType="end"/>
        </w:r>
      </w:hyperlink>
    </w:p>
    <w:p w14:paraId="626C6887" w14:textId="77777777" w:rsidR="004B2B9F" w:rsidRDefault="00394E54">
      <w:pPr>
        <w:pStyle w:val="23"/>
        <w:rPr>
          <w:rFonts w:asciiTheme="minorHAnsi" w:eastAsiaTheme="minorEastAsia" w:hAnsiTheme="minorHAnsi" w:cstheme="minorBidi"/>
          <w:noProof/>
          <w:szCs w:val="22"/>
        </w:rPr>
      </w:pPr>
      <w:hyperlink w:anchor="_Toc424901476" w:history="1">
        <w:r w:rsidR="004B2B9F" w:rsidRPr="00582C1F">
          <w:rPr>
            <w:rStyle w:val="a7"/>
            <w:noProof/>
          </w:rPr>
          <w:t>5.3</w:t>
        </w:r>
        <w:r w:rsidR="004B2B9F">
          <w:rPr>
            <w:rFonts w:asciiTheme="minorHAnsi" w:eastAsiaTheme="minorEastAsia" w:hAnsiTheme="minorHAnsi" w:cstheme="minorBidi"/>
            <w:noProof/>
            <w:szCs w:val="22"/>
          </w:rPr>
          <w:tab/>
        </w:r>
        <w:r w:rsidR="004B2B9F" w:rsidRPr="00582C1F">
          <w:rPr>
            <w:rStyle w:val="a7"/>
            <w:noProof/>
          </w:rPr>
          <w:t>Evaluation of Online Mode</w:t>
        </w:r>
        <w:r w:rsidR="004B2B9F">
          <w:rPr>
            <w:noProof/>
            <w:webHidden/>
          </w:rPr>
          <w:tab/>
        </w:r>
        <w:r w:rsidR="004B2B9F">
          <w:rPr>
            <w:noProof/>
            <w:webHidden/>
          </w:rPr>
          <w:fldChar w:fldCharType="begin"/>
        </w:r>
        <w:r w:rsidR="004B2B9F">
          <w:rPr>
            <w:noProof/>
            <w:webHidden/>
          </w:rPr>
          <w:instrText xml:space="preserve"> PAGEREF _Toc424901476 \h </w:instrText>
        </w:r>
        <w:r w:rsidR="004B2B9F">
          <w:rPr>
            <w:noProof/>
            <w:webHidden/>
          </w:rPr>
        </w:r>
        <w:r w:rsidR="004B2B9F">
          <w:rPr>
            <w:noProof/>
            <w:webHidden/>
          </w:rPr>
          <w:fldChar w:fldCharType="separate"/>
        </w:r>
        <w:r>
          <w:rPr>
            <w:noProof/>
            <w:webHidden/>
          </w:rPr>
          <w:t>75</w:t>
        </w:r>
        <w:r w:rsidR="004B2B9F">
          <w:rPr>
            <w:noProof/>
            <w:webHidden/>
          </w:rPr>
          <w:fldChar w:fldCharType="end"/>
        </w:r>
      </w:hyperlink>
    </w:p>
    <w:p w14:paraId="73F2FAA0" w14:textId="77777777" w:rsidR="004B2B9F" w:rsidRDefault="00394E54">
      <w:pPr>
        <w:pStyle w:val="33"/>
        <w:tabs>
          <w:tab w:val="left" w:pos="1699"/>
        </w:tabs>
        <w:rPr>
          <w:rFonts w:asciiTheme="minorHAnsi" w:eastAsiaTheme="minorEastAsia" w:hAnsiTheme="minorHAnsi" w:cstheme="minorBidi"/>
          <w:noProof/>
          <w:szCs w:val="22"/>
        </w:rPr>
      </w:pPr>
      <w:hyperlink w:anchor="_Toc424901477" w:history="1">
        <w:r w:rsidR="004B2B9F" w:rsidRPr="00582C1F">
          <w:rPr>
            <w:rStyle w:val="a7"/>
            <w:noProof/>
          </w:rPr>
          <w:t>5.3.1</w:t>
        </w:r>
        <w:r w:rsidR="004B2B9F">
          <w:rPr>
            <w:rFonts w:asciiTheme="minorHAnsi" w:eastAsiaTheme="minorEastAsia" w:hAnsiTheme="minorHAnsi" w:cstheme="minorBidi"/>
            <w:noProof/>
            <w:szCs w:val="22"/>
          </w:rPr>
          <w:tab/>
        </w:r>
        <w:r w:rsidR="004B2B9F" w:rsidRPr="00582C1F">
          <w:rPr>
            <w:rStyle w:val="a7"/>
            <w:noProof/>
          </w:rPr>
          <w:t>Performance of Discovering New Activity</w:t>
        </w:r>
        <w:r w:rsidR="004B2B9F">
          <w:rPr>
            <w:noProof/>
            <w:webHidden/>
          </w:rPr>
          <w:tab/>
        </w:r>
        <w:r w:rsidR="004B2B9F">
          <w:rPr>
            <w:noProof/>
            <w:webHidden/>
          </w:rPr>
          <w:fldChar w:fldCharType="begin"/>
        </w:r>
        <w:r w:rsidR="004B2B9F">
          <w:rPr>
            <w:noProof/>
            <w:webHidden/>
          </w:rPr>
          <w:instrText xml:space="preserve"> PAGEREF _Toc424901477 \h </w:instrText>
        </w:r>
        <w:r w:rsidR="004B2B9F">
          <w:rPr>
            <w:noProof/>
            <w:webHidden/>
          </w:rPr>
        </w:r>
        <w:r w:rsidR="004B2B9F">
          <w:rPr>
            <w:noProof/>
            <w:webHidden/>
          </w:rPr>
          <w:fldChar w:fldCharType="separate"/>
        </w:r>
        <w:r>
          <w:rPr>
            <w:noProof/>
            <w:webHidden/>
          </w:rPr>
          <w:t>75</w:t>
        </w:r>
        <w:r w:rsidR="004B2B9F">
          <w:rPr>
            <w:noProof/>
            <w:webHidden/>
          </w:rPr>
          <w:fldChar w:fldCharType="end"/>
        </w:r>
      </w:hyperlink>
    </w:p>
    <w:p w14:paraId="4B85C86E" w14:textId="77777777" w:rsidR="004B2B9F" w:rsidRDefault="00394E54">
      <w:pPr>
        <w:pStyle w:val="33"/>
        <w:tabs>
          <w:tab w:val="left" w:pos="1699"/>
        </w:tabs>
        <w:rPr>
          <w:rFonts w:asciiTheme="minorHAnsi" w:eastAsiaTheme="minorEastAsia" w:hAnsiTheme="minorHAnsi" w:cstheme="minorBidi"/>
          <w:noProof/>
          <w:szCs w:val="22"/>
        </w:rPr>
      </w:pPr>
      <w:hyperlink w:anchor="_Toc424901478" w:history="1">
        <w:r w:rsidR="004B2B9F" w:rsidRPr="00582C1F">
          <w:rPr>
            <w:rStyle w:val="a7"/>
            <w:noProof/>
          </w:rPr>
          <w:t>5.3.2</w:t>
        </w:r>
        <w:r w:rsidR="004B2B9F">
          <w:rPr>
            <w:rFonts w:asciiTheme="minorHAnsi" w:eastAsiaTheme="minorEastAsia" w:hAnsiTheme="minorHAnsi" w:cstheme="minorBidi"/>
            <w:noProof/>
            <w:szCs w:val="22"/>
          </w:rPr>
          <w:tab/>
        </w:r>
        <w:r w:rsidR="004B2B9F" w:rsidRPr="00582C1F">
          <w:rPr>
            <w:rStyle w:val="a7"/>
            <w:noProof/>
          </w:rPr>
          <w:t>Performance of Online Activity Recognition Model</w:t>
        </w:r>
        <w:r w:rsidR="004B2B9F">
          <w:rPr>
            <w:noProof/>
            <w:webHidden/>
          </w:rPr>
          <w:tab/>
        </w:r>
        <w:r w:rsidR="004B2B9F">
          <w:rPr>
            <w:noProof/>
            <w:webHidden/>
          </w:rPr>
          <w:fldChar w:fldCharType="begin"/>
        </w:r>
        <w:r w:rsidR="004B2B9F">
          <w:rPr>
            <w:noProof/>
            <w:webHidden/>
          </w:rPr>
          <w:instrText xml:space="preserve"> PAGEREF _Toc424901478 \h </w:instrText>
        </w:r>
        <w:r w:rsidR="004B2B9F">
          <w:rPr>
            <w:noProof/>
            <w:webHidden/>
          </w:rPr>
        </w:r>
        <w:r w:rsidR="004B2B9F">
          <w:rPr>
            <w:noProof/>
            <w:webHidden/>
          </w:rPr>
          <w:fldChar w:fldCharType="separate"/>
        </w:r>
        <w:r>
          <w:rPr>
            <w:noProof/>
            <w:webHidden/>
          </w:rPr>
          <w:t>77</w:t>
        </w:r>
        <w:r w:rsidR="004B2B9F">
          <w:rPr>
            <w:noProof/>
            <w:webHidden/>
          </w:rPr>
          <w:fldChar w:fldCharType="end"/>
        </w:r>
      </w:hyperlink>
    </w:p>
    <w:p w14:paraId="66670AFC" w14:textId="77777777" w:rsidR="004B2B9F" w:rsidRDefault="00394E54">
      <w:pPr>
        <w:pStyle w:val="11"/>
        <w:rPr>
          <w:rFonts w:asciiTheme="minorHAnsi" w:eastAsiaTheme="minorEastAsia" w:hAnsiTheme="minorHAnsi" w:cstheme="minorBidi"/>
          <w:b w:val="0"/>
          <w:noProof/>
          <w:szCs w:val="22"/>
        </w:rPr>
      </w:pPr>
      <w:hyperlink w:anchor="_Toc424901479" w:history="1">
        <w:r w:rsidR="004B2B9F" w:rsidRPr="00582C1F">
          <w:rPr>
            <w:rStyle w:val="a7"/>
            <w:noProof/>
            <w:snapToGrid w:val="0"/>
            <w:w w:val="0"/>
            <w:u w:color="000000"/>
          </w:rPr>
          <w:t>Chapter 6</w:t>
        </w:r>
        <w:r w:rsidR="004B2B9F">
          <w:rPr>
            <w:rFonts w:asciiTheme="minorHAnsi" w:eastAsiaTheme="minorEastAsia" w:hAnsiTheme="minorHAnsi" w:cstheme="minorBidi"/>
            <w:b w:val="0"/>
            <w:noProof/>
            <w:szCs w:val="22"/>
          </w:rPr>
          <w:tab/>
        </w:r>
        <w:r w:rsidR="004B2B9F" w:rsidRPr="00582C1F">
          <w:rPr>
            <w:rStyle w:val="a7"/>
            <w:noProof/>
          </w:rPr>
          <w:t>Conclusion</w:t>
        </w:r>
        <w:r w:rsidR="004B2B9F">
          <w:rPr>
            <w:noProof/>
            <w:webHidden/>
          </w:rPr>
          <w:tab/>
        </w:r>
        <w:r w:rsidR="004B2B9F">
          <w:rPr>
            <w:noProof/>
            <w:webHidden/>
          </w:rPr>
          <w:fldChar w:fldCharType="begin"/>
        </w:r>
        <w:r w:rsidR="004B2B9F">
          <w:rPr>
            <w:noProof/>
            <w:webHidden/>
          </w:rPr>
          <w:instrText xml:space="preserve"> PAGEREF _Toc424901479 \h </w:instrText>
        </w:r>
        <w:r w:rsidR="004B2B9F">
          <w:rPr>
            <w:noProof/>
            <w:webHidden/>
          </w:rPr>
        </w:r>
        <w:r w:rsidR="004B2B9F">
          <w:rPr>
            <w:noProof/>
            <w:webHidden/>
          </w:rPr>
          <w:fldChar w:fldCharType="separate"/>
        </w:r>
        <w:r>
          <w:rPr>
            <w:noProof/>
            <w:webHidden/>
          </w:rPr>
          <w:t>79</w:t>
        </w:r>
        <w:r w:rsidR="004B2B9F">
          <w:rPr>
            <w:noProof/>
            <w:webHidden/>
          </w:rPr>
          <w:fldChar w:fldCharType="end"/>
        </w:r>
      </w:hyperlink>
    </w:p>
    <w:p w14:paraId="1A1D5C63" w14:textId="77777777" w:rsidR="004B2B9F" w:rsidRDefault="00394E54">
      <w:pPr>
        <w:pStyle w:val="23"/>
        <w:rPr>
          <w:rFonts w:asciiTheme="minorHAnsi" w:eastAsiaTheme="minorEastAsia" w:hAnsiTheme="minorHAnsi" w:cstheme="minorBidi"/>
          <w:noProof/>
          <w:szCs w:val="22"/>
        </w:rPr>
      </w:pPr>
      <w:hyperlink w:anchor="_Toc424901480" w:history="1">
        <w:r w:rsidR="004B2B9F" w:rsidRPr="00582C1F">
          <w:rPr>
            <w:rStyle w:val="a7"/>
            <w:noProof/>
          </w:rPr>
          <w:t>6.1</w:t>
        </w:r>
        <w:r w:rsidR="004B2B9F">
          <w:rPr>
            <w:rFonts w:asciiTheme="minorHAnsi" w:eastAsiaTheme="minorEastAsia" w:hAnsiTheme="minorHAnsi" w:cstheme="minorBidi"/>
            <w:noProof/>
            <w:szCs w:val="22"/>
          </w:rPr>
          <w:tab/>
        </w:r>
        <w:r w:rsidR="004B2B9F" w:rsidRPr="00582C1F">
          <w:rPr>
            <w:rStyle w:val="a7"/>
            <w:noProof/>
          </w:rPr>
          <w:t>Summary</w:t>
        </w:r>
        <w:r w:rsidR="004B2B9F">
          <w:rPr>
            <w:noProof/>
            <w:webHidden/>
          </w:rPr>
          <w:tab/>
        </w:r>
        <w:r w:rsidR="004B2B9F">
          <w:rPr>
            <w:noProof/>
            <w:webHidden/>
          </w:rPr>
          <w:fldChar w:fldCharType="begin"/>
        </w:r>
        <w:r w:rsidR="004B2B9F">
          <w:rPr>
            <w:noProof/>
            <w:webHidden/>
          </w:rPr>
          <w:instrText xml:space="preserve"> PAGEREF _Toc424901480 \h </w:instrText>
        </w:r>
        <w:r w:rsidR="004B2B9F">
          <w:rPr>
            <w:noProof/>
            <w:webHidden/>
          </w:rPr>
        </w:r>
        <w:r w:rsidR="004B2B9F">
          <w:rPr>
            <w:noProof/>
            <w:webHidden/>
          </w:rPr>
          <w:fldChar w:fldCharType="separate"/>
        </w:r>
        <w:r>
          <w:rPr>
            <w:noProof/>
            <w:webHidden/>
          </w:rPr>
          <w:t>79</w:t>
        </w:r>
        <w:r w:rsidR="004B2B9F">
          <w:rPr>
            <w:noProof/>
            <w:webHidden/>
          </w:rPr>
          <w:fldChar w:fldCharType="end"/>
        </w:r>
      </w:hyperlink>
    </w:p>
    <w:p w14:paraId="736DF896" w14:textId="77777777" w:rsidR="004B2B9F" w:rsidRDefault="00394E54">
      <w:pPr>
        <w:pStyle w:val="23"/>
        <w:rPr>
          <w:rFonts w:asciiTheme="minorHAnsi" w:eastAsiaTheme="minorEastAsia" w:hAnsiTheme="minorHAnsi" w:cstheme="minorBidi"/>
          <w:noProof/>
          <w:szCs w:val="22"/>
        </w:rPr>
      </w:pPr>
      <w:hyperlink w:anchor="_Toc424901481" w:history="1">
        <w:r w:rsidR="004B2B9F" w:rsidRPr="00582C1F">
          <w:rPr>
            <w:rStyle w:val="a7"/>
            <w:noProof/>
          </w:rPr>
          <w:t>6.2</w:t>
        </w:r>
        <w:r w:rsidR="004B2B9F">
          <w:rPr>
            <w:rFonts w:asciiTheme="minorHAnsi" w:eastAsiaTheme="minorEastAsia" w:hAnsiTheme="minorHAnsi" w:cstheme="minorBidi"/>
            <w:noProof/>
            <w:szCs w:val="22"/>
          </w:rPr>
          <w:tab/>
        </w:r>
        <w:r w:rsidR="004B2B9F" w:rsidRPr="00582C1F">
          <w:rPr>
            <w:rStyle w:val="a7"/>
            <w:noProof/>
          </w:rPr>
          <w:t>Future Work</w:t>
        </w:r>
        <w:r w:rsidR="004B2B9F">
          <w:rPr>
            <w:noProof/>
            <w:webHidden/>
          </w:rPr>
          <w:tab/>
        </w:r>
        <w:r w:rsidR="004B2B9F">
          <w:rPr>
            <w:noProof/>
            <w:webHidden/>
          </w:rPr>
          <w:fldChar w:fldCharType="begin"/>
        </w:r>
        <w:r w:rsidR="004B2B9F">
          <w:rPr>
            <w:noProof/>
            <w:webHidden/>
          </w:rPr>
          <w:instrText xml:space="preserve"> PAGEREF _Toc424901481 \h </w:instrText>
        </w:r>
        <w:r w:rsidR="004B2B9F">
          <w:rPr>
            <w:noProof/>
            <w:webHidden/>
          </w:rPr>
        </w:r>
        <w:r w:rsidR="004B2B9F">
          <w:rPr>
            <w:noProof/>
            <w:webHidden/>
          </w:rPr>
          <w:fldChar w:fldCharType="separate"/>
        </w:r>
        <w:r>
          <w:rPr>
            <w:noProof/>
            <w:webHidden/>
          </w:rPr>
          <w:t>80</w:t>
        </w:r>
        <w:r w:rsidR="004B2B9F">
          <w:rPr>
            <w:noProof/>
            <w:webHidden/>
          </w:rPr>
          <w:fldChar w:fldCharType="end"/>
        </w:r>
      </w:hyperlink>
    </w:p>
    <w:p w14:paraId="5CE67C4A" w14:textId="77777777" w:rsidR="004B2B9F" w:rsidRDefault="00394E54">
      <w:pPr>
        <w:pStyle w:val="11"/>
        <w:rPr>
          <w:rFonts w:asciiTheme="minorHAnsi" w:eastAsiaTheme="minorEastAsia" w:hAnsiTheme="minorHAnsi" w:cstheme="minorBidi"/>
          <w:b w:val="0"/>
          <w:noProof/>
          <w:szCs w:val="22"/>
        </w:rPr>
      </w:pPr>
      <w:hyperlink w:anchor="_Toc424901482" w:history="1">
        <w:r w:rsidR="004B2B9F" w:rsidRPr="00582C1F">
          <w:rPr>
            <w:rStyle w:val="a7"/>
            <w:noProof/>
          </w:rPr>
          <w:t>REFERENCE</w:t>
        </w:r>
        <w:r w:rsidR="004B2B9F">
          <w:rPr>
            <w:noProof/>
            <w:webHidden/>
          </w:rPr>
          <w:tab/>
        </w:r>
        <w:r w:rsidR="004B2B9F">
          <w:rPr>
            <w:noProof/>
            <w:webHidden/>
          </w:rPr>
          <w:fldChar w:fldCharType="begin"/>
        </w:r>
        <w:r w:rsidR="004B2B9F">
          <w:rPr>
            <w:noProof/>
            <w:webHidden/>
          </w:rPr>
          <w:instrText xml:space="preserve"> PAGEREF _Toc424901482 \h </w:instrText>
        </w:r>
        <w:r w:rsidR="004B2B9F">
          <w:rPr>
            <w:noProof/>
            <w:webHidden/>
          </w:rPr>
        </w:r>
        <w:r w:rsidR="004B2B9F">
          <w:rPr>
            <w:noProof/>
            <w:webHidden/>
          </w:rPr>
          <w:fldChar w:fldCharType="separate"/>
        </w:r>
        <w:r>
          <w:rPr>
            <w:noProof/>
            <w:webHidden/>
          </w:rPr>
          <w:t>82</w:t>
        </w:r>
        <w:r w:rsidR="004B2B9F">
          <w:rPr>
            <w:noProof/>
            <w:webHidden/>
          </w:rPr>
          <w:fldChar w:fldCharType="end"/>
        </w:r>
      </w:hyperlink>
    </w:p>
    <w:p w14:paraId="7C422F0C" w14:textId="23A16303" w:rsidR="0080058D" w:rsidRDefault="00D963AA" w:rsidP="00CD6B60">
      <w:pPr>
        <w:pStyle w:val="a1"/>
      </w:pPr>
      <w:r>
        <w:rPr>
          <w:b w:val="0"/>
        </w:rPr>
        <w:lastRenderedPageBreak/>
        <w:fldChar w:fldCharType="end"/>
      </w:r>
      <w:bookmarkStart w:id="38" w:name="_Toc195365884"/>
      <w:bookmarkStart w:id="39" w:name="_Toc324807790"/>
      <w:bookmarkStart w:id="40" w:name="_Toc324808677"/>
      <w:bookmarkStart w:id="41" w:name="_Toc324809294"/>
      <w:bookmarkStart w:id="42" w:name="_Toc324809319"/>
      <w:bookmarkStart w:id="43" w:name="_Toc424901432"/>
      <w:r w:rsidR="00A74038">
        <w:rPr>
          <w:rFonts w:hint="eastAsia"/>
        </w:rPr>
        <w:t>List of</w:t>
      </w:r>
      <w:r w:rsidR="0080058D">
        <w:rPr>
          <w:rFonts w:hint="eastAsia"/>
        </w:rPr>
        <w:t xml:space="preserve"> F</w:t>
      </w:r>
      <w:bookmarkEnd w:id="38"/>
      <w:bookmarkEnd w:id="39"/>
      <w:bookmarkEnd w:id="40"/>
      <w:bookmarkEnd w:id="41"/>
      <w:bookmarkEnd w:id="42"/>
      <w:r w:rsidR="00A74038">
        <w:rPr>
          <w:rFonts w:hint="eastAsia"/>
        </w:rPr>
        <w:t>igures</w:t>
      </w:r>
      <w:bookmarkEnd w:id="43"/>
    </w:p>
    <w:p w14:paraId="1213CC15" w14:textId="77777777" w:rsidR="0080058D" w:rsidRPr="003D28CE" w:rsidRDefault="0080058D" w:rsidP="0080058D"/>
    <w:p w14:paraId="67C60400" w14:textId="77777777" w:rsidR="004B2B9F" w:rsidRDefault="001371F6">
      <w:pPr>
        <w:pStyle w:val="ab"/>
        <w:rPr>
          <w:rFonts w:asciiTheme="minorHAnsi" w:eastAsiaTheme="minorEastAsia" w:hAnsiTheme="minorHAnsi" w:cstheme="minorBidi"/>
          <w:noProof/>
          <w:szCs w:val="22"/>
        </w:rPr>
      </w:pPr>
      <w:r>
        <w:fldChar w:fldCharType="begin"/>
      </w:r>
      <w:r>
        <w:instrText xml:space="preserve"> TOC \h \z \c "Fig." </w:instrText>
      </w:r>
      <w:r>
        <w:fldChar w:fldCharType="separate"/>
      </w:r>
      <w:hyperlink w:anchor="_Toc424901483" w:history="1">
        <w:r w:rsidR="004B2B9F" w:rsidRPr="00DD5EFB">
          <w:rPr>
            <w:rStyle w:val="a7"/>
            <w:noProof/>
          </w:rPr>
          <w:t>Fig. 1</w:t>
        </w:r>
        <w:r w:rsidR="004B2B9F" w:rsidRPr="00DD5EFB">
          <w:rPr>
            <w:rStyle w:val="a7"/>
            <w:noProof/>
          </w:rPr>
          <w:noBreakHyphen/>
          <w:t>1 System Overview of Training Mode</w:t>
        </w:r>
        <w:r w:rsidR="004B2B9F">
          <w:rPr>
            <w:noProof/>
            <w:webHidden/>
          </w:rPr>
          <w:tab/>
        </w:r>
        <w:r w:rsidR="004B2B9F">
          <w:rPr>
            <w:noProof/>
            <w:webHidden/>
          </w:rPr>
          <w:fldChar w:fldCharType="begin"/>
        </w:r>
        <w:r w:rsidR="004B2B9F">
          <w:rPr>
            <w:noProof/>
            <w:webHidden/>
          </w:rPr>
          <w:instrText xml:space="preserve"> PAGEREF _Toc424901483 \h </w:instrText>
        </w:r>
        <w:r w:rsidR="004B2B9F">
          <w:rPr>
            <w:noProof/>
            <w:webHidden/>
          </w:rPr>
        </w:r>
        <w:r w:rsidR="004B2B9F">
          <w:rPr>
            <w:noProof/>
            <w:webHidden/>
          </w:rPr>
          <w:fldChar w:fldCharType="separate"/>
        </w:r>
        <w:r w:rsidR="00394E54">
          <w:rPr>
            <w:noProof/>
            <w:webHidden/>
          </w:rPr>
          <w:t>12</w:t>
        </w:r>
        <w:r w:rsidR="004B2B9F">
          <w:rPr>
            <w:noProof/>
            <w:webHidden/>
          </w:rPr>
          <w:fldChar w:fldCharType="end"/>
        </w:r>
      </w:hyperlink>
    </w:p>
    <w:p w14:paraId="32945748" w14:textId="77777777" w:rsidR="004B2B9F" w:rsidRDefault="00394E54">
      <w:pPr>
        <w:pStyle w:val="ab"/>
        <w:rPr>
          <w:rFonts w:asciiTheme="minorHAnsi" w:eastAsiaTheme="minorEastAsia" w:hAnsiTheme="minorHAnsi" w:cstheme="minorBidi"/>
          <w:noProof/>
          <w:szCs w:val="22"/>
        </w:rPr>
      </w:pPr>
      <w:hyperlink w:anchor="_Toc424901484" w:history="1">
        <w:r w:rsidR="004B2B9F" w:rsidRPr="00DD5EFB">
          <w:rPr>
            <w:rStyle w:val="a7"/>
            <w:noProof/>
          </w:rPr>
          <w:t>Fig. 1</w:t>
        </w:r>
        <w:r w:rsidR="004B2B9F" w:rsidRPr="00DD5EFB">
          <w:rPr>
            <w:rStyle w:val="a7"/>
            <w:noProof/>
          </w:rPr>
          <w:noBreakHyphen/>
          <w:t>2 System Overview of Online Mode</w:t>
        </w:r>
        <w:r w:rsidR="004B2B9F">
          <w:rPr>
            <w:noProof/>
            <w:webHidden/>
          </w:rPr>
          <w:tab/>
        </w:r>
        <w:r w:rsidR="004B2B9F">
          <w:rPr>
            <w:noProof/>
            <w:webHidden/>
          </w:rPr>
          <w:fldChar w:fldCharType="begin"/>
        </w:r>
        <w:r w:rsidR="004B2B9F">
          <w:rPr>
            <w:noProof/>
            <w:webHidden/>
          </w:rPr>
          <w:instrText xml:space="preserve"> PAGEREF _Toc424901484 \h </w:instrText>
        </w:r>
        <w:r w:rsidR="004B2B9F">
          <w:rPr>
            <w:noProof/>
            <w:webHidden/>
          </w:rPr>
        </w:r>
        <w:r w:rsidR="004B2B9F">
          <w:rPr>
            <w:noProof/>
            <w:webHidden/>
          </w:rPr>
          <w:fldChar w:fldCharType="separate"/>
        </w:r>
        <w:r>
          <w:rPr>
            <w:noProof/>
            <w:webHidden/>
          </w:rPr>
          <w:t>12</w:t>
        </w:r>
        <w:r w:rsidR="004B2B9F">
          <w:rPr>
            <w:noProof/>
            <w:webHidden/>
          </w:rPr>
          <w:fldChar w:fldCharType="end"/>
        </w:r>
      </w:hyperlink>
    </w:p>
    <w:p w14:paraId="7FE5327B" w14:textId="77777777" w:rsidR="004B2B9F" w:rsidRDefault="00394E54">
      <w:pPr>
        <w:pStyle w:val="ab"/>
        <w:rPr>
          <w:rFonts w:asciiTheme="minorHAnsi" w:eastAsiaTheme="minorEastAsia" w:hAnsiTheme="minorHAnsi" w:cstheme="minorBidi"/>
          <w:noProof/>
          <w:szCs w:val="22"/>
        </w:rPr>
      </w:pPr>
      <w:hyperlink w:anchor="_Toc424901485" w:history="1">
        <w:r w:rsidR="004B2B9F" w:rsidRPr="00DD5EFB">
          <w:rPr>
            <w:rStyle w:val="a7"/>
            <w:noProof/>
          </w:rPr>
          <w:t>Fig. 2</w:t>
        </w:r>
        <w:r w:rsidR="004B2B9F" w:rsidRPr="00DD5EFB">
          <w:rPr>
            <w:rStyle w:val="a7"/>
            <w:noProof/>
          </w:rPr>
          <w:noBreakHyphen/>
          <w:t>1 The loyout of the smart home in BL 313</w:t>
        </w:r>
        <w:r w:rsidR="004B2B9F">
          <w:rPr>
            <w:noProof/>
            <w:webHidden/>
          </w:rPr>
          <w:tab/>
        </w:r>
        <w:r w:rsidR="004B2B9F">
          <w:rPr>
            <w:noProof/>
            <w:webHidden/>
          </w:rPr>
          <w:fldChar w:fldCharType="begin"/>
        </w:r>
        <w:r w:rsidR="004B2B9F">
          <w:rPr>
            <w:noProof/>
            <w:webHidden/>
          </w:rPr>
          <w:instrText xml:space="preserve"> PAGEREF _Toc424901485 \h </w:instrText>
        </w:r>
        <w:r w:rsidR="004B2B9F">
          <w:rPr>
            <w:noProof/>
            <w:webHidden/>
          </w:rPr>
        </w:r>
        <w:r w:rsidR="004B2B9F">
          <w:rPr>
            <w:noProof/>
            <w:webHidden/>
          </w:rPr>
          <w:fldChar w:fldCharType="separate"/>
        </w:r>
        <w:r>
          <w:rPr>
            <w:noProof/>
            <w:webHidden/>
          </w:rPr>
          <w:t>16</w:t>
        </w:r>
        <w:r w:rsidR="004B2B9F">
          <w:rPr>
            <w:noProof/>
            <w:webHidden/>
          </w:rPr>
          <w:fldChar w:fldCharType="end"/>
        </w:r>
      </w:hyperlink>
    </w:p>
    <w:p w14:paraId="16CE83E9" w14:textId="77777777" w:rsidR="004B2B9F" w:rsidRDefault="00394E54">
      <w:pPr>
        <w:pStyle w:val="ab"/>
        <w:rPr>
          <w:rFonts w:asciiTheme="minorHAnsi" w:eastAsiaTheme="minorEastAsia" w:hAnsiTheme="minorHAnsi" w:cstheme="minorBidi"/>
          <w:noProof/>
          <w:szCs w:val="22"/>
        </w:rPr>
      </w:pPr>
      <w:hyperlink w:anchor="_Toc424901486" w:history="1">
        <w:r w:rsidR="004B2B9F" w:rsidRPr="00DD5EFB">
          <w:rPr>
            <w:rStyle w:val="a7"/>
            <w:noProof/>
          </w:rPr>
          <w:t>Fig. 2</w:t>
        </w:r>
        <w:r w:rsidR="004B2B9F" w:rsidRPr="00DD5EFB">
          <w:rPr>
            <w:rStyle w:val="a7"/>
            <w:noProof/>
          </w:rPr>
          <w:noBreakHyphen/>
          <w:t>2 The sensor deployed in the home environment</w:t>
        </w:r>
        <w:r w:rsidR="004B2B9F">
          <w:rPr>
            <w:noProof/>
            <w:webHidden/>
          </w:rPr>
          <w:tab/>
        </w:r>
        <w:r w:rsidR="004B2B9F">
          <w:rPr>
            <w:noProof/>
            <w:webHidden/>
          </w:rPr>
          <w:fldChar w:fldCharType="begin"/>
        </w:r>
        <w:r w:rsidR="004B2B9F">
          <w:rPr>
            <w:noProof/>
            <w:webHidden/>
          </w:rPr>
          <w:instrText xml:space="preserve"> PAGEREF _Toc424901486 \h </w:instrText>
        </w:r>
        <w:r w:rsidR="004B2B9F">
          <w:rPr>
            <w:noProof/>
            <w:webHidden/>
          </w:rPr>
        </w:r>
        <w:r w:rsidR="004B2B9F">
          <w:rPr>
            <w:noProof/>
            <w:webHidden/>
          </w:rPr>
          <w:fldChar w:fldCharType="separate"/>
        </w:r>
        <w:r>
          <w:rPr>
            <w:noProof/>
            <w:webHidden/>
          </w:rPr>
          <w:t>17</w:t>
        </w:r>
        <w:r w:rsidR="004B2B9F">
          <w:rPr>
            <w:noProof/>
            <w:webHidden/>
          </w:rPr>
          <w:fldChar w:fldCharType="end"/>
        </w:r>
      </w:hyperlink>
    </w:p>
    <w:p w14:paraId="0BA7326D" w14:textId="77777777" w:rsidR="004B2B9F" w:rsidRDefault="00394E54">
      <w:pPr>
        <w:pStyle w:val="ab"/>
        <w:rPr>
          <w:rFonts w:asciiTheme="minorHAnsi" w:eastAsiaTheme="minorEastAsia" w:hAnsiTheme="minorHAnsi" w:cstheme="minorBidi"/>
          <w:noProof/>
          <w:szCs w:val="22"/>
        </w:rPr>
      </w:pPr>
      <w:hyperlink w:anchor="_Toc424901487" w:history="1">
        <w:r w:rsidR="004B2B9F" w:rsidRPr="00DD5EFB">
          <w:rPr>
            <w:rStyle w:val="a7"/>
            <w:noProof/>
          </w:rPr>
          <w:t>Fig. 2</w:t>
        </w:r>
        <w:r w:rsidR="004B2B9F" w:rsidRPr="00DD5EFB">
          <w:rPr>
            <w:rStyle w:val="a7"/>
            <w:noProof/>
          </w:rPr>
          <w:noBreakHyphen/>
          <w:t>3 The graph structure of Simple DBN</w:t>
        </w:r>
        <w:r w:rsidR="004B2B9F">
          <w:rPr>
            <w:noProof/>
            <w:webHidden/>
          </w:rPr>
          <w:tab/>
        </w:r>
        <w:r w:rsidR="004B2B9F">
          <w:rPr>
            <w:noProof/>
            <w:webHidden/>
          </w:rPr>
          <w:fldChar w:fldCharType="begin"/>
        </w:r>
        <w:r w:rsidR="004B2B9F">
          <w:rPr>
            <w:noProof/>
            <w:webHidden/>
          </w:rPr>
          <w:instrText xml:space="preserve"> PAGEREF _Toc424901487 \h </w:instrText>
        </w:r>
        <w:r w:rsidR="004B2B9F">
          <w:rPr>
            <w:noProof/>
            <w:webHidden/>
          </w:rPr>
        </w:r>
        <w:r w:rsidR="004B2B9F">
          <w:rPr>
            <w:noProof/>
            <w:webHidden/>
          </w:rPr>
          <w:fldChar w:fldCharType="separate"/>
        </w:r>
        <w:r>
          <w:rPr>
            <w:noProof/>
            <w:webHidden/>
          </w:rPr>
          <w:t>28</w:t>
        </w:r>
        <w:r w:rsidR="004B2B9F">
          <w:rPr>
            <w:noProof/>
            <w:webHidden/>
          </w:rPr>
          <w:fldChar w:fldCharType="end"/>
        </w:r>
      </w:hyperlink>
    </w:p>
    <w:p w14:paraId="28463C97" w14:textId="77777777" w:rsidR="004B2B9F" w:rsidRDefault="00394E54">
      <w:pPr>
        <w:pStyle w:val="ab"/>
        <w:rPr>
          <w:rFonts w:asciiTheme="minorHAnsi" w:eastAsiaTheme="minorEastAsia" w:hAnsiTheme="minorHAnsi" w:cstheme="minorBidi"/>
          <w:noProof/>
          <w:szCs w:val="22"/>
        </w:rPr>
      </w:pPr>
      <w:hyperlink w:anchor="_Toc424901488" w:history="1">
        <w:r w:rsidR="004B2B9F" w:rsidRPr="00DD5EFB">
          <w:rPr>
            <w:rStyle w:val="a7"/>
            <w:noProof/>
          </w:rPr>
          <w:t>Fig. 3</w:t>
        </w:r>
        <w:r w:rsidR="004B2B9F" w:rsidRPr="00DD5EFB">
          <w:rPr>
            <w:rStyle w:val="a7"/>
            <w:noProof/>
          </w:rPr>
          <w:noBreakHyphen/>
          <w:t>1 Flowchart of Training Mode</w:t>
        </w:r>
        <w:r w:rsidR="004B2B9F">
          <w:rPr>
            <w:noProof/>
            <w:webHidden/>
          </w:rPr>
          <w:tab/>
        </w:r>
        <w:r w:rsidR="004B2B9F">
          <w:rPr>
            <w:noProof/>
            <w:webHidden/>
          </w:rPr>
          <w:fldChar w:fldCharType="begin"/>
        </w:r>
        <w:r w:rsidR="004B2B9F">
          <w:rPr>
            <w:noProof/>
            <w:webHidden/>
          </w:rPr>
          <w:instrText xml:space="preserve"> PAGEREF _Toc424901488 \h </w:instrText>
        </w:r>
        <w:r w:rsidR="004B2B9F">
          <w:rPr>
            <w:noProof/>
            <w:webHidden/>
          </w:rPr>
        </w:r>
        <w:r w:rsidR="004B2B9F">
          <w:rPr>
            <w:noProof/>
            <w:webHidden/>
          </w:rPr>
          <w:fldChar w:fldCharType="separate"/>
        </w:r>
        <w:r>
          <w:rPr>
            <w:noProof/>
            <w:webHidden/>
          </w:rPr>
          <w:t>30</w:t>
        </w:r>
        <w:r w:rsidR="004B2B9F">
          <w:rPr>
            <w:noProof/>
            <w:webHidden/>
          </w:rPr>
          <w:fldChar w:fldCharType="end"/>
        </w:r>
      </w:hyperlink>
    </w:p>
    <w:p w14:paraId="298F4127" w14:textId="77777777" w:rsidR="004B2B9F" w:rsidRDefault="00394E54">
      <w:pPr>
        <w:pStyle w:val="ab"/>
        <w:rPr>
          <w:rFonts w:asciiTheme="minorHAnsi" w:eastAsiaTheme="minorEastAsia" w:hAnsiTheme="minorHAnsi" w:cstheme="minorBidi"/>
          <w:noProof/>
          <w:szCs w:val="22"/>
        </w:rPr>
      </w:pPr>
      <w:hyperlink w:anchor="_Toc424901489" w:history="1">
        <w:r w:rsidR="004B2B9F" w:rsidRPr="00DD5EFB">
          <w:rPr>
            <w:rStyle w:val="a7"/>
            <w:noProof/>
          </w:rPr>
          <w:t>Fig. 3</w:t>
        </w:r>
        <w:r w:rsidR="004B2B9F" w:rsidRPr="00DD5EFB">
          <w:rPr>
            <w:rStyle w:val="a7"/>
            <w:noProof/>
          </w:rPr>
          <w:noBreakHyphen/>
          <w:t>2 Flowchart of Online Mode</w:t>
        </w:r>
        <w:r w:rsidR="004B2B9F">
          <w:rPr>
            <w:noProof/>
            <w:webHidden/>
          </w:rPr>
          <w:tab/>
        </w:r>
        <w:r w:rsidR="004B2B9F">
          <w:rPr>
            <w:noProof/>
            <w:webHidden/>
          </w:rPr>
          <w:fldChar w:fldCharType="begin"/>
        </w:r>
        <w:r w:rsidR="004B2B9F">
          <w:rPr>
            <w:noProof/>
            <w:webHidden/>
          </w:rPr>
          <w:instrText xml:space="preserve"> PAGEREF _Toc424901489 \h </w:instrText>
        </w:r>
        <w:r w:rsidR="004B2B9F">
          <w:rPr>
            <w:noProof/>
            <w:webHidden/>
          </w:rPr>
        </w:r>
        <w:r w:rsidR="004B2B9F">
          <w:rPr>
            <w:noProof/>
            <w:webHidden/>
          </w:rPr>
          <w:fldChar w:fldCharType="separate"/>
        </w:r>
        <w:r>
          <w:rPr>
            <w:noProof/>
            <w:webHidden/>
          </w:rPr>
          <w:t>31</w:t>
        </w:r>
        <w:r w:rsidR="004B2B9F">
          <w:rPr>
            <w:noProof/>
            <w:webHidden/>
          </w:rPr>
          <w:fldChar w:fldCharType="end"/>
        </w:r>
      </w:hyperlink>
    </w:p>
    <w:p w14:paraId="77C335E7" w14:textId="77777777" w:rsidR="004B2B9F" w:rsidRDefault="00394E54">
      <w:pPr>
        <w:pStyle w:val="ab"/>
        <w:rPr>
          <w:rFonts w:asciiTheme="minorHAnsi" w:eastAsiaTheme="minorEastAsia" w:hAnsiTheme="minorHAnsi" w:cstheme="minorBidi"/>
          <w:noProof/>
          <w:szCs w:val="22"/>
        </w:rPr>
      </w:pPr>
      <w:hyperlink w:anchor="_Toc424901490" w:history="1">
        <w:r w:rsidR="004B2B9F" w:rsidRPr="00DD5EFB">
          <w:rPr>
            <w:rStyle w:val="a7"/>
            <w:noProof/>
          </w:rPr>
          <w:t>Fig. 3</w:t>
        </w:r>
        <w:r w:rsidR="004B2B9F" w:rsidRPr="00DD5EFB">
          <w:rPr>
            <w:rStyle w:val="a7"/>
            <w:noProof/>
          </w:rPr>
          <w:noBreakHyphen/>
          <w:t>3 The Pith and Roll of a smart watch</w:t>
        </w:r>
        <w:r w:rsidR="004B2B9F">
          <w:rPr>
            <w:noProof/>
            <w:webHidden/>
          </w:rPr>
          <w:tab/>
        </w:r>
        <w:r w:rsidR="004B2B9F">
          <w:rPr>
            <w:noProof/>
            <w:webHidden/>
          </w:rPr>
          <w:fldChar w:fldCharType="begin"/>
        </w:r>
        <w:r w:rsidR="004B2B9F">
          <w:rPr>
            <w:noProof/>
            <w:webHidden/>
          </w:rPr>
          <w:instrText xml:space="preserve"> PAGEREF _Toc424901490 \h </w:instrText>
        </w:r>
        <w:r w:rsidR="004B2B9F">
          <w:rPr>
            <w:noProof/>
            <w:webHidden/>
          </w:rPr>
        </w:r>
        <w:r w:rsidR="004B2B9F">
          <w:rPr>
            <w:noProof/>
            <w:webHidden/>
          </w:rPr>
          <w:fldChar w:fldCharType="separate"/>
        </w:r>
        <w:r>
          <w:rPr>
            <w:noProof/>
            <w:webHidden/>
          </w:rPr>
          <w:t>38</w:t>
        </w:r>
        <w:r w:rsidR="004B2B9F">
          <w:rPr>
            <w:noProof/>
            <w:webHidden/>
          </w:rPr>
          <w:fldChar w:fldCharType="end"/>
        </w:r>
      </w:hyperlink>
    </w:p>
    <w:p w14:paraId="16F7DCBA" w14:textId="77777777" w:rsidR="004B2B9F" w:rsidRDefault="00394E54">
      <w:pPr>
        <w:pStyle w:val="ab"/>
        <w:rPr>
          <w:rFonts w:asciiTheme="minorHAnsi" w:eastAsiaTheme="minorEastAsia" w:hAnsiTheme="minorHAnsi" w:cstheme="minorBidi"/>
          <w:noProof/>
          <w:szCs w:val="22"/>
        </w:rPr>
      </w:pPr>
      <w:hyperlink w:anchor="_Toc424901491" w:history="1">
        <w:r w:rsidR="004B2B9F" w:rsidRPr="00DD5EFB">
          <w:rPr>
            <w:rStyle w:val="a7"/>
            <w:noProof/>
          </w:rPr>
          <w:t>Fig. 3</w:t>
        </w:r>
        <w:r w:rsidR="004B2B9F" w:rsidRPr="00DD5EFB">
          <w:rPr>
            <w:rStyle w:val="a7"/>
            <w:noProof/>
          </w:rPr>
          <w:noBreakHyphen/>
          <w:t>4 Four types of activities’ histograms</w:t>
        </w:r>
        <w:r w:rsidR="004B2B9F">
          <w:rPr>
            <w:noProof/>
            <w:webHidden/>
          </w:rPr>
          <w:tab/>
        </w:r>
        <w:r w:rsidR="004B2B9F">
          <w:rPr>
            <w:noProof/>
            <w:webHidden/>
          </w:rPr>
          <w:fldChar w:fldCharType="begin"/>
        </w:r>
        <w:r w:rsidR="004B2B9F">
          <w:rPr>
            <w:noProof/>
            <w:webHidden/>
          </w:rPr>
          <w:instrText xml:space="preserve"> PAGEREF _Toc424901491 \h </w:instrText>
        </w:r>
        <w:r w:rsidR="004B2B9F">
          <w:rPr>
            <w:noProof/>
            <w:webHidden/>
          </w:rPr>
        </w:r>
        <w:r w:rsidR="004B2B9F">
          <w:rPr>
            <w:noProof/>
            <w:webHidden/>
          </w:rPr>
          <w:fldChar w:fldCharType="separate"/>
        </w:r>
        <w:r>
          <w:rPr>
            <w:noProof/>
            <w:webHidden/>
          </w:rPr>
          <w:t>41</w:t>
        </w:r>
        <w:r w:rsidR="004B2B9F">
          <w:rPr>
            <w:noProof/>
            <w:webHidden/>
          </w:rPr>
          <w:fldChar w:fldCharType="end"/>
        </w:r>
      </w:hyperlink>
    </w:p>
    <w:p w14:paraId="3DDB7E26" w14:textId="77777777" w:rsidR="004B2B9F" w:rsidRDefault="00394E54">
      <w:pPr>
        <w:pStyle w:val="ab"/>
        <w:rPr>
          <w:rFonts w:asciiTheme="minorHAnsi" w:eastAsiaTheme="minorEastAsia" w:hAnsiTheme="minorHAnsi" w:cstheme="minorBidi"/>
          <w:noProof/>
          <w:szCs w:val="22"/>
        </w:rPr>
      </w:pPr>
      <w:hyperlink w:anchor="_Toc424901492" w:history="1">
        <w:r w:rsidR="004B2B9F" w:rsidRPr="00DD5EFB">
          <w:rPr>
            <w:rStyle w:val="a7"/>
            <w:noProof/>
          </w:rPr>
          <w:t>Fig. 3</w:t>
        </w:r>
        <w:r w:rsidR="004B2B9F" w:rsidRPr="00DD5EFB">
          <w:rPr>
            <w:rStyle w:val="a7"/>
            <w:noProof/>
          </w:rPr>
          <w:noBreakHyphen/>
          <w:t>5 The plate notation of DPMM</w:t>
        </w:r>
        <w:r w:rsidR="004B2B9F">
          <w:rPr>
            <w:noProof/>
            <w:webHidden/>
          </w:rPr>
          <w:tab/>
        </w:r>
        <w:r w:rsidR="004B2B9F">
          <w:rPr>
            <w:noProof/>
            <w:webHidden/>
          </w:rPr>
          <w:fldChar w:fldCharType="begin"/>
        </w:r>
        <w:r w:rsidR="004B2B9F">
          <w:rPr>
            <w:noProof/>
            <w:webHidden/>
          </w:rPr>
          <w:instrText xml:space="preserve"> PAGEREF _Toc424901492 \h </w:instrText>
        </w:r>
        <w:r w:rsidR="004B2B9F">
          <w:rPr>
            <w:noProof/>
            <w:webHidden/>
          </w:rPr>
        </w:r>
        <w:r w:rsidR="004B2B9F">
          <w:rPr>
            <w:noProof/>
            <w:webHidden/>
          </w:rPr>
          <w:fldChar w:fldCharType="separate"/>
        </w:r>
        <w:r>
          <w:rPr>
            <w:noProof/>
            <w:webHidden/>
          </w:rPr>
          <w:t>44</w:t>
        </w:r>
        <w:r w:rsidR="004B2B9F">
          <w:rPr>
            <w:noProof/>
            <w:webHidden/>
          </w:rPr>
          <w:fldChar w:fldCharType="end"/>
        </w:r>
      </w:hyperlink>
    </w:p>
    <w:p w14:paraId="28834296" w14:textId="77777777" w:rsidR="004B2B9F" w:rsidRDefault="00394E54">
      <w:pPr>
        <w:pStyle w:val="ab"/>
        <w:rPr>
          <w:rFonts w:asciiTheme="minorHAnsi" w:eastAsiaTheme="minorEastAsia" w:hAnsiTheme="minorHAnsi" w:cstheme="minorBidi"/>
          <w:noProof/>
          <w:szCs w:val="22"/>
        </w:rPr>
      </w:pPr>
      <w:hyperlink w:anchor="_Toc424901493" w:history="1">
        <w:r w:rsidR="004B2B9F" w:rsidRPr="00DD5EFB">
          <w:rPr>
            <w:rStyle w:val="a7"/>
            <w:noProof/>
          </w:rPr>
          <w:t>Fig. 3</w:t>
        </w:r>
        <w:r w:rsidR="004B2B9F" w:rsidRPr="00DD5EFB">
          <w:rPr>
            <w:rStyle w:val="a7"/>
            <w:noProof/>
          </w:rPr>
          <w:noBreakHyphen/>
          <w:t>6 The feature of 2</w:t>
        </w:r>
        <w:r w:rsidR="004B2B9F" w:rsidRPr="00DD5EFB">
          <w:rPr>
            <w:rStyle w:val="a7"/>
            <w:noProof/>
            <w:vertAlign w:val="superscript"/>
          </w:rPr>
          <w:t>nd</w:t>
        </w:r>
        <w:r w:rsidR="004B2B9F" w:rsidRPr="00DD5EFB">
          <w:rPr>
            <w:rStyle w:val="a7"/>
            <w:noProof/>
          </w:rPr>
          <w:t xml:space="preserve"> layer NHAC</w:t>
        </w:r>
        <w:r w:rsidR="004B2B9F">
          <w:rPr>
            <w:noProof/>
            <w:webHidden/>
          </w:rPr>
          <w:tab/>
        </w:r>
        <w:r w:rsidR="004B2B9F">
          <w:rPr>
            <w:noProof/>
            <w:webHidden/>
          </w:rPr>
          <w:fldChar w:fldCharType="begin"/>
        </w:r>
        <w:r w:rsidR="004B2B9F">
          <w:rPr>
            <w:noProof/>
            <w:webHidden/>
          </w:rPr>
          <w:instrText xml:space="preserve"> PAGEREF _Toc424901493 \h </w:instrText>
        </w:r>
        <w:r w:rsidR="004B2B9F">
          <w:rPr>
            <w:noProof/>
            <w:webHidden/>
          </w:rPr>
        </w:r>
        <w:r w:rsidR="004B2B9F">
          <w:rPr>
            <w:noProof/>
            <w:webHidden/>
          </w:rPr>
          <w:fldChar w:fldCharType="separate"/>
        </w:r>
        <w:r>
          <w:rPr>
            <w:noProof/>
            <w:webHidden/>
          </w:rPr>
          <w:t>46</w:t>
        </w:r>
        <w:r w:rsidR="004B2B9F">
          <w:rPr>
            <w:noProof/>
            <w:webHidden/>
          </w:rPr>
          <w:fldChar w:fldCharType="end"/>
        </w:r>
      </w:hyperlink>
    </w:p>
    <w:p w14:paraId="4E9E329B" w14:textId="77777777" w:rsidR="004B2B9F" w:rsidRDefault="00394E54">
      <w:pPr>
        <w:pStyle w:val="ab"/>
        <w:rPr>
          <w:rFonts w:asciiTheme="minorHAnsi" w:eastAsiaTheme="minorEastAsia" w:hAnsiTheme="minorHAnsi" w:cstheme="minorBidi"/>
          <w:noProof/>
          <w:szCs w:val="22"/>
        </w:rPr>
      </w:pPr>
      <w:hyperlink w:anchor="_Toc424901494" w:history="1">
        <w:r w:rsidR="004B2B9F" w:rsidRPr="00DD5EFB">
          <w:rPr>
            <w:rStyle w:val="a7"/>
            <w:noProof/>
          </w:rPr>
          <w:t>Fig. 3</w:t>
        </w:r>
        <w:r w:rsidR="004B2B9F" w:rsidRPr="00DD5EFB">
          <w:rPr>
            <w:rStyle w:val="a7"/>
            <w:noProof/>
          </w:rPr>
          <w:noBreakHyphen/>
          <w:t>7 The graph structure of online mode</w:t>
        </w:r>
        <w:r w:rsidR="004B2B9F">
          <w:rPr>
            <w:noProof/>
            <w:webHidden/>
          </w:rPr>
          <w:tab/>
        </w:r>
        <w:r w:rsidR="004B2B9F">
          <w:rPr>
            <w:noProof/>
            <w:webHidden/>
          </w:rPr>
          <w:fldChar w:fldCharType="begin"/>
        </w:r>
        <w:r w:rsidR="004B2B9F">
          <w:rPr>
            <w:noProof/>
            <w:webHidden/>
          </w:rPr>
          <w:instrText xml:space="preserve"> PAGEREF _Toc424901494 \h </w:instrText>
        </w:r>
        <w:r w:rsidR="004B2B9F">
          <w:rPr>
            <w:noProof/>
            <w:webHidden/>
          </w:rPr>
        </w:r>
        <w:r w:rsidR="004B2B9F">
          <w:rPr>
            <w:noProof/>
            <w:webHidden/>
          </w:rPr>
          <w:fldChar w:fldCharType="separate"/>
        </w:r>
        <w:r>
          <w:rPr>
            <w:noProof/>
            <w:webHidden/>
          </w:rPr>
          <w:t>49</w:t>
        </w:r>
        <w:r w:rsidR="004B2B9F">
          <w:rPr>
            <w:noProof/>
            <w:webHidden/>
          </w:rPr>
          <w:fldChar w:fldCharType="end"/>
        </w:r>
      </w:hyperlink>
    </w:p>
    <w:p w14:paraId="26085467" w14:textId="77777777" w:rsidR="004B2B9F" w:rsidRDefault="00394E54">
      <w:pPr>
        <w:pStyle w:val="ab"/>
        <w:rPr>
          <w:rFonts w:asciiTheme="minorHAnsi" w:eastAsiaTheme="minorEastAsia" w:hAnsiTheme="minorHAnsi" w:cstheme="minorBidi"/>
          <w:noProof/>
          <w:szCs w:val="22"/>
        </w:rPr>
      </w:pPr>
      <w:hyperlink w:anchor="_Toc424901495" w:history="1">
        <w:r w:rsidR="004B2B9F" w:rsidRPr="00DD5EFB">
          <w:rPr>
            <w:rStyle w:val="a7"/>
            <w:noProof/>
          </w:rPr>
          <w:t>Fig. 4</w:t>
        </w:r>
        <w:r w:rsidR="004B2B9F" w:rsidRPr="00DD5EFB">
          <w:rPr>
            <w:rStyle w:val="a7"/>
            <w:noProof/>
          </w:rPr>
          <w:noBreakHyphen/>
          <w:t>1 The flowchart of activity-aware elderly healthcare system</w:t>
        </w:r>
        <w:r w:rsidR="004B2B9F">
          <w:rPr>
            <w:noProof/>
            <w:webHidden/>
          </w:rPr>
          <w:tab/>
        </w:r>
        <w:r w:rsidR="004B2B9F">
          <w:rPr>
            <w:noProof/>
            <w:webHidden/>
          </w:rPr>
          <w:fldChar w:fldCharType="begin"/>
        </w:r>
        <w:r w:rsidR="004B2B9F">
          <w:rPr>
            <w:noProof/>
            <w:webHidden/>
          </w:rPr>
          <w:instrText xml:space="preserve"> PAGEREF _Toc424901495 \h </w:instrText>
        </w:r>
        <w:r w:rsidR="004B2B9F">
          <w:rPr>
            <w:noProof/>
            <w:webHidden/>
          </w:rPr>
        </w:r>
        <w:r w:rsidR="004B2B9F">
          <w:rPr>
            <w:noProof/>
            <w:webHidden/>
          </w:rPr>
          <w:fldChar w:fldCharType="separate"/>
        </w:r>
        <w:r>
          <w:rPr>
            <w:noProof/>
            <w:webHidden/>
          </w:rPr>
          <w:t>52</w:t>
        </w:r>
        <w:r w:rsidR="004B2B9F">
          <w:rPr>
            <w:noProof/>
            <w:webHidden/>
          </w:rPr>
          <w:fldChar w:fldCharType="end"/>
        </w:r>
      </w:hyperlink>
    </w:p>
    <w:p w14:paraId="289AC312" w14:textId="77777777" w:rsidR="004B2B9F" w:rsidRDefault="00394E54">
      <w:pPr>
        <w:pStyle w:val="ab"/>
        <w:rPr>
          <w:rFonts w:asciiTheme="minorHAnsi" w:eastAsiaTheme="minorEastAsia" w:hAnsiTheme="minorHAnsi" w:cstheme="minorBidi"/>
          <w:noProof/>
          <w:szCs w:val="22"/>
        </w:rPr>
      </w:pPr>
      <w:hyperlink w:anchor="_Toc424901496" w:history="1">
        <w:r w:rsidR="004B2B9F" w:rsidRPr="00DD5EFB">
          <w:rPr>
            <w:rStyle w:val="a7"/>
            <w:noProof/>
          </w:rPr>
          <w:t>Fig. 4</w:t>
        </w:r>
        <w:r w:rsidR="004B2B9F" w:rsidRPr="00DD5EFB">
          <w:rPr>
            <w:rStyle w:val="a7"/>
            <w:noProof/>
          </w:rPr>
          <w:noBreakHyphen/>
          <w:t>2 The activity-aware elderly healthcare system overview</w:t>
        </w:r>
        <w:r w:rsidR="004B2B9F">
          <w:rPr>
            <w:noProof/>
            <w:webHidden/>
          </w:rPr>
          <w:tab/>
        </w:r>
        <w:r w:rsidR="004B2B9F">
          <w:rPr>
            <w:noProof/>
            <w:webHidden/>
          </w:rPr>
          <w:fldChar w:fldCharType="begin"/>
        </w:r>
        <w:r w:rsidR="004B2B9F">
          <w:rPr>
            <w:noProof/>
            <w:webHidden/>
          </w:rPr>
          <w:instrText xml:space="preserve"> PAGEREF _Toc424901496 \h </w:instrText>
        </w:r>
        <w:r w:rsidR="004B2B9F">
          <w:rPr>
            <w:noProof/>
            <w:webHidden/>
          </w:rPr>
        </w:r>
        <w:r w:rsidR="004B2B9F">
          <w:rPr>
            <w:noProof/>
            <w:webHidden/>
          </w:rPr>
          <w:fldChar w:fldCharType="separate"/>
        </w:r>
        <w:r>
          <w:rPr>
            <w:noProof/>
            <w:webHidden/>
          </w:rPr>
          <w:t>53</w:t>
        </w:r>
        <w:r w:rsidR="004B2B9F">
          <w:rPr>
            <w:noProof/>
            <w:webHidden/>
          </w:rPr>
          <w:fldChar w:fldCharType="end"/>
        </w:r>
      </w:hyperlink>
    </w:p>
    <w:p w14:paraId="543A403C" w14:textId="77777777" w:rsidR="004B2B9F" w:rsidRDefault="00394E54">
      <w:pPr>
        <w:pStyle w:val="ab"/>
        <w:rPr>
          <w:rFonts w:asciiTheme="minorHAnsi" w:eastAsiaTheme="minorEastAsia" w:hAnsiTheme="minorHAnsi" w:cstheme="minorBidi"/>
          <w:noProof/>
          <w:szCs w:val="22"/>
        </w:rPr>
      </w:pPr>
      <w:hyperlink w:anchor="_Toc424901497" w:history="1">
        <w:r w:rsidR="004B2B9F" w:rsidRPr="00DD5EFB">
          <w:rPr>
            <w:rStyle w:val="a7"/>
            <w:noProof/>
          </w:rPr>
          <w:t>Fig. 4</w:t>
        </w:r>
        <w:r w:rsidR="004B2B9F" w:rsidRPr="00DD5EFB">
          <w:rPr>
            <w:rStyle w:val="a7"/>
            <w:noProof/>
          </w:rPr>
          <w:noBreakHyphen/>
          <w:t>3 A sample of the labeling interface that data are not labeled</w:t>
        </w:r>
        <w:r w:rsidR="004B2B9F">
          <w:rPr>
            <w:noProof/>
            <w:webHidden/>
          </w:rPr>
          <w:tab/>
        </w:r>
        <w:r w:rsidR="004B2B9F">
          <w:rPr>
            <w:noProof/>
            <w:webHidden/>
          </w:rPr>
          <w:fldChar w:fldCharType="begin"/>
        </w:r>
        <w:r w:rsidR="004B2B9F">
          <w:rPr>
            <w:noProof/>
            <w:webHidden/>
          </w:rPr>
          <w:instrText xml:space="preserve"> PAGEREF _Toc424901497 \h </w:instrText>
        </w:r>
        <w:r w:rsidR="004B2B9F">
          <w:rPr>
            <w:noProof/>
            <w:webHidden/>
          </w:rPr>
        </w:r>
        <w:r w:rsidR="004B2B9F">
          <w:rPr>
            <w:noProof/>
            <w:webHidden/>
          </w:rPr>
          <w:fldChar w:fldCharType="separate"/>
        </w:r>
        <w:r>
          <w:rPr>
            <w:noProof/>
            <w:webHidden/>
          </w:rPr>
          <w:t>54</w:t>
        </w:r>
        <w:r w:rsidR="004B2B9F">
          <w:rPr>
            <w:noProof/>
            <w:webHidden/>
          </w:rPr>
          <w:fldChar w:fldCharType="end"/>
        </w:r>
      </w:hyperlink>
    </w:p>
    <w:p w14:paraId="59BF2E90" w14:textId="77777777" w:rsidR="004B2B9F" w:rsidRDefault="00394E54">
      <w:pPr>
        <w:pStyle w:val="ab"/>
        <w:rPr>
          <w:rFonts w:asciiTheme="minorHAnsi" w:eastAsiaTheme="minorEastAsia" w:hAnsiTheme="minorHAnsi" w:cstheme="minorBidi"/>
          <w:noProof/>
          <w:szCs w:val="22"/>
        </w:rPr>
      </w:pPr>
      <w:hyperlink w:anchor="_Toc424901498" w:history="1">
        <w:r w:rsidR="004B2B9F" w:rsidRPr="00DD5EFB">
          <w:rPr>
            <w:rStyle w:val="a7"/>
            <w:noProof/>
          </w:rPr>
          <w:t>Fig. 4</w:t>
        </w:r>
        <w:r w:rsidR="004B2B9F" w:rsidRPr="00DD5EFB">
          <w:rPr>
            <w:rStyle w:val="a7"/>
            <w:noProof/>
          </w:rPr>
          <w:noBreakHyphen/>
          <w:t>4 A sample of the labeling interface that clusters are labeled</w:t>
        </w:r>
        <w:r w:rsidR="004B2B9F">
          <w:rPr>
            <w:noProof/>
            <w:webHidden/>
          </w:rPr>
          <w:tab/>
        </w:r>
        <w:r w:rsidR="004B2B9F">
          <w:rPr>
            <w:noProof/>
            <w:webHidden/>
          </w:rPr>
          <w:fldChar w:fldCharType="begin"/>
        </w:r>
        <w:r w:rsidR="004B2B9F">
          <w:rPr>
            <w:noProof/>
            <w:webHidden/>
          </w:rPr>
          <w:instrText xml:space="preserve"> PAGEREF _Toc424901498 \h </w:instrText>
        </w:r>
        <w:r w:rsidR="004B2B9F">
          <w:rPr>
            <w:noProof/>
            <w:webHidden/>
          </w:rPr>
        </w:r>
        <w:r w:rsidR="004B2B9F">
          <w:rPr>
            <w:noProof/>
            <w:webHidden/>
          </w:rPr>
          <w:fldChar w:fldCharType="separate"/>
        </w:r>
        <w:r>
          <w:rPr>
            <w:noProof/>
            <w:webHidden/>
          </w:rPr>
          <w:t>55</w:t>
        </w:r>
        <w:r w:rsidR="004B2B9F">
          <w:rPr>
            <w:noProof/>
            <w:webHidden/>
          </w:rPr>
          <w:fldChar w:fldCharType="end"/>
        </w:r>
      </w:hyperlink>
    </w:p>
    <w:p w14:paraId="166A3251" w14:textId="77777777" w:rsidR="004B2B9F" w:rsidRDefault="00394E54">
      <w:pPr>
        <w:pStyle w:val="ab"/>
        <w:rPr>
          <w:rFonts w:asciiTheme="minorHAnsi" w:eastAsiaTheme="minorEastAsia" w:hAnsiTheme="minorHAnsi" w:cstheme="minorBidi"/>
          <w:noProof/>
          <w:szCs w:val="22"/>
        </w:rPr>
      </w:pPr>
      <w:hyperlink w:anchor="_Toc424901499" w:history="1">
        <w:r w:rsidR="004B2B9F" w:rsidRPr="00DD5EFB">
          <w:rPr>
            <w:rStyle w:val="a7"/>
            <w:noProof/>
          </w:rPr>
          <w:t>Fig. 4</w:t>
        </w:r>
        <w:r w:rsidR="004B2B9F" w:rsidRPr="00DD5EFB">
          <w:rPr>
            <w:rStyle w:val="a7"/>
            <w:noProof/>
          </w:rPr>
          <w:noBreakHyphen/>
          <w:t>5 A sample of the labeling interface that requires annotating services</w:t>
        </w:r>
        <w:r w:rsidR="004B2B9F">
          <w:rPr>
            <w:noProof/>
            <w:webHidden/>
          </w:rPr>
          <w:tab/>
        </w:r>
        <w:r w:rsidR="004B2B9F">
          <w:rPr>
            <w:noProof/>
            <w:webHidden/>
          </w:rPr>
          <w:fldChar w:fldCharType="begin"/>
        </w:r>
        <w:r w:rsidR="004B2B9F">
          <w:rPr>
            <w:noProof/>
            <w:webHidden/>
          </w:rPr>
          <w:instrText xml:space="preserve"> PAGEREF _Toc424901499 \h </w:instrText>
        </w:r>
        <w:r w:rsidR="004B2B9F">
          <w:rPr>
            <w:noProof/>
            <w:webHidden/>
          </w:rPr>
        </w:r>
        <w:r w:rsidR="004B2B9F">
          <w:rPr>
            <w:noProof/>
            <w:webHidden/>
          </w:rPr>
          <w:fldChar w:fldCharType="separate"/>
        </w:r>
        <w:r>
          <w:rPr>
            <w:noProof/>
            <w:webHidden/>
          </w:rPr>
          <w:t>55</w:t>
        </w:r>
        <w:r w:rsidR="004B2B9F">
          <w:rPr>
            <w:noProof/>
            <w:webHidden/>
          </w:rPr>
          <w:fldChar w:fldCharType="end"/>
        </w:r>
      </w:hyperlink>
    </w:p>
    <w:p w14:paraId="03190567" w14:textId="77777777" w:rsidR="004B2B9F" w:rsidRDefault="00394E54">
      <w:pPr>
        <w:pStyle w:val="ab"/>
        <w:rPr>
          <w:rFonts w:asciiTheme="minorHAnsi" w:eastAsiaTheme="minorEastAsia" w:hAnsiTheme="minorHAnsi" w:cstheme="minorBidi"/>
          <w:noProof/>
          <w:szCs w:val="22"/>
        </w:rPr>
      </w:pPr>
      <w:hyperlink w:anchor="_Toc424901500" w:history="1">
        <w:r w:rsidR="004B2B9F" w:rsidRPr="00DD5EFB">
          <w:rPr>
            <w:rStyle w:val="a7"/>
            <w:noProof/>
          </w:rPr>
          <w:t>Fig. 4</w:t>
        </w:r>
        <w:r w:rsidR="004B2B9F" w:rsidRPr="00DD5EFB">
          <w:rPr>
            <w:rStyle w:val="a7"/>
            <w:noProof/>
          </w:rPr>
          <w:noBreakHyphen/>
          <w:t>6 The data format of similarity function</w:t>
        </w:r>
        <w:r w:rsidR="004B2B9F">
          <w:rPr>
            <w:noProof/>
            <w:webHidden/>
          </w:rPr>
          <w:tab/>
        </w:r>
        <w:r w:rsidR="004B2B9F">
          <w:rPr>
            <w:noProof/>
            <w:webHidden/>
          </w:rPr>
          <w:fldChar w:fldCharType="begin"/>
        </w:r>
        <w:r w:rsidR="004B2B9F">
          <w:rPr>
            <w:noProof/>
            <w:webHidden/>
          </w:rPr>
          <w:instrText xml:space="preserve"> PAGEREF _Toc424901500 \h </w:instrText>
        </w:r>
        <w:r w:rsidR="004B2B9F">
          <w:rPr>
            <w:noProof/>
            <w:webHidden/>
          </w:rPr>
        </w:r>
        <w:r w:rsidR="004B2B9F">
          <w:rPr>
            <w:noProof/>
            <w:webHidden/>
          </w:rPr>
          <w:fldChar w:fldCharType="separate"/>
        </w:r>
        <w:r>
          <w:rPr>
            <w:noProof/>
            <w:webHidden/>
          </w:rPr>
          <w:t>57</w:t>
        </w:r>
        <w:r w:rsidR="004B2B9F">
          <w:rPr>
            <w:noProof/>
            <w:webHidden/>
          </w:rPr>
          <w:fldChar w:fldCharType="end"/>
        </w:r>
      </w:hyperlink>
    </w:p>
    <w:p w14:paraId="71F0E7D4" w14:textId="77777777" w:rsidR="004B2B9F" w:rsidRDefault="00394E54">
      <w:pPr>
        <w:pStyle w:val="ab"/>
        <w:rPr>
          <w:rFonts w:asciiTheme="minorHAnsi" w:eastAsiaTheme="minorEastAsia" w:hAnsiTheme="minorHAnsi" w:cstheme="minorBidi"/>
          <w:noProof/>
          <w:szCs w:val="22"/>
        </w:rPr>
      </w:pPr>
      <w:hyperlink w:anchor="_Toc424901501" w:history="1">
        <w:r w:rsidR="004B2B9F" w:rsidRPr="00DD5EFB">
          <w:rPr>
            <w:rStyle w:val="a7"/>
            <w:noProof/>
          </w:rPr>
          <w:t>Fig. 4</w:t>
        </w:r>
        <w:r w:rsidR="004B2B9F" w:rsidRPr="00DD5EFB">
          <w:rPr>
            <w:rStyle w:val="a7"/>
            <w:noProof/>
          </w:rPr>
          <w:noBreakHyphen/>
          <w:t>7 The flowchart of online activity recognition and case-based reasoning</w:t>
        </w:r>
        <w:r w:rsidR="004B2B9F">
          <w:rPr>
            <w:noProof/>
            <w:webHidden/>
          </w:rPr>
          <w:tab/>
        </w:r>
        <w:r w:rsidR="004B2B9F">
          <w:rPr>
            <w:noProof/>
            <w:webHidden/>
          </w:rPr>
          <w:fldChar w:fldCharType="begin"/>
        </w:r>
        <w:r w:rsidR="004B2B9F">
          <w:rPr>
            <w:noProof/>
            <w:webHidden/>
          </w:rPr>
          <w:instrText xml:space="preserve"> PAGEREF _Toc424901501 \h </w:instrText>
        </w:r>
        <w:r w:rsidR="004B2B9F">
          <w:rPr>
            <w:noProof/>
            <w:webHidden/>
          </w:rPr>
        </w:r>
        <w:r w:rsidR="004B2B9F">
          <w:rPr>
            <w:noProof/>
            <w:webHidden/>
          </w:rPr>
          <w:fldChar w:fldCharType="separate"/>
        </w:r>
        <w:r>
          <w:rPr>
            <w:noProof/>
            <w:webHidden/>
          </w:rPr>
          <w:t>58</w:t>
        </w:r>
        <w:r w:rsidR="004B2B9F">
          <w:rPr>
            <w:noProof/>
            <w:webHidden/>
          </w:rPr>
          <w:fldChar w:fldCharType="end"/>
        </w:r>
      </w:hyperlink>
    </w:p>
    <w:p w14:paraId="41FA9EB0" w14:textId="77777777" w:rsidR="004B2B9F" w:rsidRDefault="00394E54">
      <w:pPr>
        <w:pStyle w:val="ab"/>
        <w:rPr>
          <w:rFonts w:asciiTheme="minorHAnsi" w:eastAsiaTheme="minorEastAsia" w:hAnsiTheme="minorHAnsi" w:cstheme="minorBidi"/>
          <w:noProof/>
          <w:szCs w:val="22"/>
        </w:rPr>
      </w:pPr>
      <w:hyperlink w:anchor="_Toc424901502" w:history="1">
        <w:r w:rsidR="004B2B9F" w:rsidRPr="00DD5EFB">
          <w:rPr>
            <w:rStyle w:val="a7"/>
            <w:noProof/>
          </w:rPr>
          <w:t>Fig. 5</w:t>
        </w:r>
        <w:r w:rsidR="004B2B9F" w:rsidRPr="00DD5EFB">
          <w:rPr>
            <w:rStyle w:val="a7"/>
            <w:noProof/>
          </w:rPr>
          <w:noBreakHyphen/>
          <w:t>1 The layout of the simulated home environment</w:t>
        </w:r>
        <w:r w:rsidR="004B2B9F">
          <w:rPr>
            <w:noProof/>
            <w:webHidden/>
          </w:rPr>
          <w:tab/>
        </w:r>
        <w:r w:rsidR="004B2B9F">
          <w:rPr>
            <w:noProof/>
            <w:webHidden/>
          </w:rPr>
          <w:fldChar w:fldCharType="begin"/>
        </w:r>
        <w:r w:rsidR="004B2B9F">
          <w:rPr>
            <w:noProof/>
            <w:webHidden/>
          </w:rPr>
          <w:instrText xml:space="preserve"> PAGEREF _Toc424901502 \h </w:instrText>
        </w:r>
        <w:r w:rsidR="004B2B9F">
          <w:rPr>
            <w:noProof/>
            <w:webHidden/>
          </w:rPr>
        </w:r>
        <w:r w:rsidR="004B2B9F">
          <w:rPr>
            <w:noProof/>
            <w:webHidden/>
          </w:rPr>
          <w:fldChar w:fldCharType="separate"/>
        </w:r>
        <w:r>
          <w:rPr>
            <w:noProof/>
            <w:webHidden/>
          </w:rPr>
          <w:t>61</w:t>
        </w:r>
        <w:r w:rsidR="004B2B9F">
          <w:rPr>
            <w:noProof/>
            <w:webHidden/>
          </w:rPr>
          <w:fldChar w:fldCharType="end"/>
        </w:r>
      </w:hyperlink>
    </w:p>
    <w:p w14:paraId="46A69B48" w14:textId="77777777" w:rsidR="004B2B9F" w:rsidRDefault="00394E54">
      <w:pPr>
        <w:pStyle w:val="ab"/>
        <w:rPr>
          <w:rFonts w:asciiTheme="minorHAnsi" w:eastAsiaTheme="minorEastAsia" w:hAnsiTheme="minorHAnsi" w:cstheme="minorBidi"/>
          <w:noProof/>
          <w:szCs w:val="22"/>
        </w:rPr>
      </w:pPr>
      <w:hyperlink w:anchor="_Toc424901503" w:history="1">
        <w:r w:rsidR="004B2B9F" w:rsidRPr="00DD5EFB">
          <w:rPr>
            <w:rStyle w:val="a7"/>
            <w:noProof/>
          </w:rPr>
          <w:t>Fig. 5</w:t>
        </w:r>
        <w:r w:rsidR="004B2B9F" w:rsidRPr="00DD5EFB">
          <w:rPr>
            <w:rStyle w:val="a7"/>
            <w:noProof/>
          </w:rPr>
          <w:noBreakHyphen/>
          <w:t>2 The interface of mobile application with Android OS</w:t>
        </w:r>
        <w:r w:rsidR="004B2B9F">
          <w:rPr>
            <w:noProof/>
            <w:webHidden/>
          </w:rPr>
          <w:tab/>
        </w:r>
        <w:r w:rsidR="004B2B9F">
          <w:rPr>
            <w:noProof/>
            <w:webHidden/>
          </w:rPr>
          <w:fldChar w:fldCharType="begin"/>
        </w:r>
        <w:r w:rsidR="004B2B9F">
          <w:rPr>
            <w:noProof/>
            <w:webHidden/>
          </w:rPr>
          <w:instrText xml:space="preserve"> PAGEREF _Toc424901503 \h </w:instrText>
        </w:r>
        <w:r w:rsidR="004B2B9F">
          <w:rPr>
            <w:noProof/>
            <w:webHidden/>
          </w:rPr>
        </w:r>
        <w:r w:rsidR="004B2B9F">
          <w:rPr>
            <w:noProof/>
            <w:webHidden/>
          </w:rPr>
          <w:fldChar w:fldCharType="separate"/>
        </w:r>
        <w:r>
          <w:rPr>
            <w:noProof/>
            <w:webHidden/>
          </w:rPr>
          <w:t>63</w:t>
        </w:r>
        <w:r w:rsidR="004B2B9F">
          <w:rPr>
            <w:noProof/>
            <w:webHidden/>
          </w:rPr>
          <w:fldChar w:fldCharType="end"/>
        </w:r>
      </w:hyperlink>
    </w:p>
    <w:p w14:paraId="009FEEBB" w14:textId="77777777" w:rsidR="004B2B9F" w:rsidRDefault="00394E54">
      <w:pPr>
        <w:pStyle w:val="ab"/>
        <w:rPr>
          <w:rFonts w:asciiTheme="minorHAnsi" w:eastAsiaTheme="minorEastAsia" w:hAnsiTheme="minorHAnsi" w:cstheme="minorBidi"/>
          <w:noProof/>
          <w:szCs w:val="22"/>
        </w:rPr>
      </w:pPr>
      <w:hyperlink w:anchor="_Toc424901504" w:history="1">
        <w:r w:rsidR="004B2B9F" w:rsidRPr="00DD5EFB">
          <w:rPr>
            <w:rStyle w:val="a7"/>
            <w:noProof/>
          </w:rPr>
          <w:t>Fig. 5</w:t>
        </w:r>
        <w:r w:rsidR="004B2B9F" w:rsidRPr="00DD5EFB">
          <w:rPr>
            <w:rStyle w:val="a7"/>
            <w:noProof/>
          </w:rPr>
          <w:noBreakHyphen/>
          <w:t>3 The data value and features of Y-axis acceleration for four activities</w:t>
        </w:r>
        <w:r w:rsidR="004B2B9F">
          <w:rPr>
            <w:noProof/>
            <w:webHidden/>
          </w:rPr>
          <w:tab/>
        </w:r>
        <w:r w:rsidR="004B2B9F">
          <w:rPr>
            <w:noProof/>
            <w:webHidden/>
          </w:rPr>
          <w:fldChar w:fldCharType="begin"/>
        </w:r>
        <w:r w:rsidR="004B2B9F">
          <w:rPr>
            <w:noProof/>
            <w:webHidden/>
          </w:rPr>
          <w:instrText xml:space="preserve"> PAGEREF _Toc424901504 \h </w:instrText>
        </w:r>
        <w:r w:rsidR="004B2B9F">
          <w:rPr>
            <w:noProof/>
            <w:webHidden/>
          </w:rPr>
        </w:r>
        <w:r w:rsidR="004B2B9F">
          <w:rPr>
            <w:noProof/>
            <w:webHidden/>
          </w:rPr>
          <w:fldChar w:fldCharType="separate"/>
        </w:r>
        <w:r>
          <w:rPr>
            <w:noProof/>
            <w:webHidden/>
          </w:rPr>
          <w:t>67</w:t>
        </w:r>
        <w:r w:rsidR="004B2B9F">
          <w:rPr>
            <w:noProof/>
            <w:webHidden/>
          </w:rPr>
          <w:fldChar w:fldCharType="end"/>
        </w:r>
      </w:hyperlink>
    </w:p>
    <w:p w14:paraId="129619AF" w14:textId="77777777" w:rsidR="004B2B9F" w:rsidRDefault="00394E54">
      <w:pPr>
        <w:pStyle w:val="ab"/>
        <w:rPr>
          <w:rFonts w:asciiTheme="minorHAnsi" w:eastAsiaTheme="minorEastAsia" w:hAnsiTheme="minorHAnsi" w:cstheme="minorBidi"/>
          <w:noProof/>
          <w:szCs w:val="22"/>
        </w:rPr>
      </w:pPr>
      <w:hyperlink w:anchor="_Toc424901505" w:history="1">
        <w:r w:rsidR="004B2B9F" w:rsidRPr="00DD5EFB">
          <w:rPr>
            <w:rStyle w:val="a7"/>
            <w:noProof/>
          </w:rPr>
          <w:t>Fig. 5</w:t>
        </w:r>
        <w:r w:rsidR="004B2B9F" w:rsidRPr="00DD5EFB">
          <w:rPr>
            <w:rStyle w:val="a7"/>
            <w:noProof/>
          </w:rPr>
          <w:noBreakHyphen/>
          <w:t>5 The features of Mean of Pitch for four activities</w:t>
        </w:r>
        <w:r w:rsidR="004B2B9F">
          <w:rPr>
            <w:noProof/>
            <w:webHidden/>
          </w:rPr>
          <w:tab/>
        </w:r>
        <w:r w:rsidR="004B2B9F">
          <w:rPr>
            <w:noProof/>
            <w:webHidden/>
          </w:rPr>
          <w:fldChar w:fldCharType="begin"/>
        </w:r>
        <w:r w:rsidR="004B2B9F">
          <w:rPr>
            <w:noProof/>
            <w:webHidden/>
          </w:rPr>
          <w:instrText xml:space="preserve"> PAGEREF _Toc424901505 \h </w:instrText>
        </w:r>
        <w:r w:rsidR="004B2B9F">
          <w:rPr>
            <w:noProof/>
            <w:webHidden/>
          </w:rPr>
        </w:r>
        <w:r w:rsidR="004B2B9F">
          <w:rPr>
            <w:noProof/>
            <w:webHidden/>
          </w:rPr>
          <w:fldChar w:fldCharType="separate"/>
        </w:r>
        <w:r>
          <w:rPr>
            <w:noProof/>
            <w:webHidden/>
          </w:rPr>
          <w:t>68</w:t>
        </w:r>
        <w:r w:rsidR="004B2B9F">
          <w:rPr>
            <w:noProof/>
            <w:webHidden/>
          </w:rPr>
          <w:fldChar w:fldCharType="end"/>
        </w:r>
      </w:hyperlink>
    </w:p>
    <w:p w14:paraId="23640653" w14:textId="77777777" w:rsidR="004B2B9F" w:rsidRDefault="00394E54">
      <w:pPr>
        <w:pStyle w:val="ab"/>
        <w:rPr>
          <w:rFonts w:asciiTheme="minorHAnsi" w:eastAsiaTheme="minorEastAsia" w:hAnsiTheme="minorHAnsi" w:cstheme="minorBidi"/>
          <w:noProof/>
          <w:szCs w:val="22"/>
        </w:rPr>
      </w:pPr>
      <w:hyperlink w:anchor="_Toc424901506" w:history="1">
        <w:r w:rsidR="004B2B9F" w:rsidRPr="00DD5EFB">
          <w:rPr>
            <w:rStyle w:val="a7"/>
            <w:noProof/>
          </w:rPr>
          <w:t>Fig. 5</w:t>
        </w:r>
        <w:r w:rsidR="004B2B9F" w:rsidRPr="00DD5EFB">
          <w:rPr>
            <w:rStyle w:val="a7"/>
            <w:noProof/>
          </w:rPr>
          <w:noBreakHyphen/>
          <w:t>6 The predicted results from the 2</w:t>
        </w:r>
        <w:r w:rsidR="004B2B9F" w:rsidRPr="00DD5EFB">
          <w:rPr>
            <w:rStyle w:val="a7"/>
            <w:noProof/>
            <w:vertAlign w:val="superscript"/>
          </w:rPr>
          <w:t>nd</w:t>
        </w:r>
        <w:r w:rsidR="004B2B9F" w:rsidRPr="00DD5EFB">
          <w:rPr>
            <w:rStyle w:val="a7"/>
            <w:noProof/>
          </w:rPr>
          <w:t xml:space="preserve"> layer 2LDPMM</w:t>
        </w:r>
        <w:r w:rsidR="004B2B9F">
          <w:rPr>
            <w:noProof/>
            <w:webHidden/>
          </w:rPr>
          <w:tab/>
        </w:r>
        <w:r w:rsidR="004B2B9F">
          <w:rPr>
            <w:noProof/>
            <w:webHidden/>
          </w:rPr>
          <w:fldChar w:fldCharType="begin"/>
        </w:r>
        <w:r w:rsidR="004B2B9F">
          <w:rPr>
            <w:noProof/>
            <w:webHidden/>
          </w:rPr>
          <w:instrText xml:space="preserve"> PAGEREF _Toc424901506 \h </w:instrText>
        </w:r>
        <w:r w:rsidR="004B2B9F">
          <w:rPr>
            <w:noProof/>
            <w:webHidden/>
          </w:rPr>
        </w:r>
        <w:r w:rsidR="004B2B9F">
          <w:rPr>
            <w:noProof/>
            <w:webHidden/>
          </w:rPr>
          <w:fldChar w:fldCharType="separate"/>
        </w:r>
        <w:r>
          <w:rPr>
            <w:noProof/>
            <w:webHidden/>
          </w:rPr>
          <w:t>71</w:t>
        </w:r>
        <w:r w:rsidR="004B2B9F">
          <w:rPr>
            <w:noProof/>
            <w:webHidden/>
          </w:rPr>
          <w:fldChar w:fldCharType="end"/>
        </w:r>
      </w:hyperlink>
    </w:p>
    <w:p w14:paraId="4F536286" w14:textId="77777777" w:rsidR="004B2B9F" w:rsidRDefault="00394E54">
      <w:pPr>
        <w:pStyle w:val="ab"/>
        <w:rPr>
          <w:rFonts w:asciiTheme="minorHAnsi" w:eastAsiaTheme="minorEastAsia" w:hAnsiTheme="minorHAnsi" w:cstheme="minorBidi"/>
          <w:noProof/>
          <w:szCs w:val="22"/>
        </w:rPr>
      </w:pPr>
      <w:hyperlink w:anchor="_Toc424901507" w:history="1">
        <w:r w:rsidR="004B2B9F" w:rsidRPr="00DD5EFB">
          <w:rPr>
            <w:rStyle w:val="a7"/>
            <w:noProof/>
          </w:rPr>
          <w:t>Fig. 5</w:t>
        </w:r>
        <w:r w:rsidR="004B2B9F" w:rsidRPr="00DD5EFB">
          <w:rPr>
            <w:rStyle w:val="a7"/>
            <w:noProof/>
          </w:rPr>
          <w:noBreakHyphen/>
          <w:t>7 The labeling interface of categorized training data</w:t>
        </w:r>
        <w:r w:rsidR="004B2B9F">
          <w:rPr>
            <w:noProof/>
            <w:webHidden/>
          </w:rPr>
          <w:tab/>
        </w:r>
        <w:r w:rsidR="004B2B9F">
          <w:rPr>
            <w:noProof/>
            <w:webHidden/>
          </w:rPr>
          <w:fldChar w:fldCharType="begin"/>
        </w:r>
        <w:r w:rsidR="004B2B9F">
          <w:rPr>
            <w:noProof/>
            <w:webHidden/>
          </w:rPr>
          <w:instrText xml:space="preserve"> PAGEREF _Toc424901507 \h </w:instrText>
        </w:r>
        <w:r w:rsidR="004B2B9F">
          <w:rPr>
            <w:noProof/>
            <w:webHidden/>
          </w:rPr>
        </w:r>
        <w:r w:rsidR="004B2B9F">
          <w:rPr>
            <w:noProof/>
            <w:webHidden/>
          </w:rPr>
          <w:fldChar w:fldCharType="separate"/>
        </w:r>
        <w:r>
          <w:rPr>
            <w:noProof/>
            <w:webHidden/>
          </w:rPr>
          <w:t>74</w:t>
        </w:r>
        <w:r w:rsidR="004B2B9F">
          <w:rPr>
            <w:noProof/>
            <w:webHidden/>
          </w:rPr>
          <w:fldChar w:fldCharType="end"/>
        </w:r>
      </w:hyperlink>
    </w:p>
    <w:p w14:paraId="4CF791FF" w14:textId="77777777" w:rsidR="004B2B9F" w:rsidRDefault="00394E54">
      <w:pPr>
        <w:pStyle w:val="ab"/>
        <w:rPr>
          <w:rFonts w:asciiTheme="minorHAnsi" w:eastAsiaTheme="minorEastAsia" w:hAnsiTheme="minorHAnsi" w:cstheme="minorBidi"/>
          <w:noProof/>
          <w:szCs w:val="22"/>
        </w:rPr>
      </w:pPr>
      <w:hyperlink w:anchor="_Toc424901508" w:history="1">
        <w:r w:rsidR="004B2B9F" w:rsidRPr="00DD5EFB">
          <w:rPr>
            <w:rStyle w:val="a7"/>
            <w:noProof/>
          </w:rPr>
          <w:t>Fig. 5</w:t>
        </w:r>
        <w:r w:rsidR="004B2B9F" w:rsidRPr="00DD5EFB">
          <w:rPr>
            <w:rStyle w:val="a7"/>
            <w:noProof/>
          </w:rPr>
          <w:noBreakHyphen/>
          <w:t>8 The graph of adaptive activity recognition for each activity</w:t>
        </w:r>
        <w:r w:rsidR="004B2B9F">
          <w:rPr>
            <w:noProof/>
            <w:webHidden/>
          </w:rPr>
          <w:tab/>
        </w:r>
        <w:r w:rsidR="004B2B9F">
          <w:rPr>
            <w:noProof/>
            <w:webHidden/>
          </w:rPr>
          <w:fldChar w:fldCharType="begin"/>
        </w:r>
        <w:r w:rsidR="004B2B9F">
          <w:rPr>
            <w:noProof/>
            <w:webHidden/>
          </w:rPr>
          <w:instrText xml:space="preserve"> PAGEREF _Toc424901508 \h </w:instrText>
        </w:r>
        <w:r w:rsidR="004B2B9F">
          <w:rPr>
            <w:noProof/>
            <w:webHidden/>
          </w:rPr>
        </w:r>
        <w:r w:rsidR="004B2B9F">
          <w:rPr>
            <w:noProof/>
            <w:webHidden/>
          </w:rPr>
          <w:fldChar w:fldCharType="separate"/>
        </w:r>
        <w:r>
          <w:rPr>
            <w:noProof/>
            <w:webHidden/>
          </w:rPr>
          <w:t>76</w:t>
        </w:r>
        <w:r w:rsidR="004B2B9F">
          <w:rPr>
            <w:noProof/>
            <w:webHidden/>
          </w:rPr>
          <w:fldChar w:fldCharType="end"/>
        </w:r>
      </w:hyperlink>
    </w:p>
    <w:p w14:paraId="0027F3DA" w14:textId="77777777" w:rsidR="0080058D" w:rsidRDefault="001371F6" w:rsidP="0080058D">
      <w:r>
        <w:rPr>
          <w:b/>
          <w:bCs/>
          <w:noProof/>
        </w:rPr>
        <w:fldChar w:fldCharType="end"/>
      </w:r>
    </w:p>
    <w:p w14:paraId="17C2ABAB" w14:textId="77777777" w:rsidR="0080058D" w:rsidRDefault="00A74038" w:rsidP="0080058D">
      <w:pPr>
        <w:pStyle w:val="a1"/>
      </w:pPr>
      <w:bookmarkStart w:id="44" w:name="_Toc195365885"/>
      <w:bookmarkStart w:id="45" w:name="_Toc324807791"/>
      <w:bookmarkStart w:id="46" w:name="_Toc324808678"/>
      <w:bookmarkStart w:id="47" w:name="_Toc324809295"/>
      <w:bookmarkStart w:id="48" w:name="_Toc324809320"/>
      <w:bookmarkStart w:id="49" w:name="_Toc424901433"/>
      <w:r>
        <w:rPr>
          <w:rFonts w:hint="eastAsia"/>
        </w:rPr>
        <w:lastRenderedPageBreak/>
        <w:t>List of</w:t>
      </w:r>
      <w:r w:rsidR="0080058D">
        <w:rPr>
          <w:rFonts w:hint="eastAsia"/>
        </w:rPr>
        <w:t xml:space="preserve"> T</w:t>
      </w:r>
      <w:bookmarkEnd w:id="44"/>
      <w:bookmarkEnd w:id="45"/>
      <w:bookmarkEnd w:id="46"/>
      <w:bookmarkEnd w:id="47"/>
      <w:bookmarkEnd w:id="48"/>
      <w:r>
        <w:rPr>
          <w:rFonts w:hint="eastAsia"/>
        </w:rPr>
        <w:t>ables</w:t>
      </w:r>
      <w:bookmarkEnd w:id="49"/>
    </w:p>
    <w:p w14:paraId="22407ED0" w14:textId="77777777" w:rsidR="0080058D" w:rsidRPr="003D28CE" w:rsidRDefault="0080058D" w:rsidP="0080058D"/>
    <w:p w14:paraId="3A1B7B9A" w14:textId="77777777" w:rsidR="00ED749D" w:rsidRDefault="0010391B">
      <w:pPr>
        <w:pStyle w:val="ab"/>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424905589" w:history="1">
        <w:r w:rsidR="00ED749D" w:rsidRPr="00402348">
          <w:rPr>
            <w:rStyle w:val="a7"/>
            <w:noProof/>
          </w:rPr>
          <w:t>Table 1</w:t>
        </w:r>
        <w:r w:rsidR="00ED749D" w:rsidRPr="00402348">
          <w:rPr>
            <w:rStyle w:val="a7"/>
            <w:noProof/>
          </w:rPr>
          <w:noBreakHyphen/>
          <w:t>1 Comparison among different approaches in the literature and ours</w:t>
        </w:r>
        <w:r w:rsidR="00ED749D">
          <w:rPr>
            <w:noProof/>
            <w:webHidden/>
          </w:rPr>
          <w:tab/>
        </w:r>
        <w:r w:rsidR="00ED749D">
          <w:rPr>
            <w:noProof/>
            <w:webHidden/>
          </w:rPr>
          <w:fldChar w:fldCharType="begin"/>
        </w:r>
        <w:r w:rsidR="00ED749D">
          <w:rPr>
            <w:noProof/>
            <w:webHidden/>
          </w:rPr>
          <w:instrText xml:space="preserve"> PAGEREF _Toc424905589 \h </w:instrText>
        </w:r>
        <w:r w:rsidR="00ED749D">
          <w:rPr>
            <w:noProof/>
            <w:webHidden/>
          </w:rPr>
        </w:r>
        <w:r w:rsidR="00ED749D">
          <w:rPr>
            <w:noProof/>
            <w:webHidden/>
          </w:rPr>
          <w:fldChar w:fldCharType="separate"/>
        </w:r>
        <w:r w:rsidR="00394E54">
          <w:rPr>
            <w:noProof/>
            <w:webHidden/>
          </w:rPr>
          <w:t>7</w:t>
        </w:r>
        <w:r w:rsidR="00ED749D">
          <w:rPr>
            <w:noProof/>
            <w:webHidden/>
          </w:rPr>
          <w:fldChar w:fldCharType="end"/>
        </w:r>
      </w:hyperlink>
    </w:p>
    <w:p w14:paraId="4B618448" w14:textId="77777777" w:rsidR="00ED749D" w:rsidRDefault="00394E54">
      <w:pPr>
        <w:pStyle w:val="ab"/>
        <w:rPr>
          <w:rFonts w:asciiTheme="minorHAnsi" w:eastAsiaTheme="minorEastAsia" w:hAnsiTheme="minorHAnsi" w:cstheme="minorBidi"/>
          <w:noProof/>
          <w:szCs w:val="22"/>
        </w:rPr>
      </w:pPr>
      <w:hyperlink w:anchor="_Toc424905590" w:history="1">
        <w:r w:rsidR="00ED749D" w:rsidRPr="00402348">
          <w:rPr>
            <w:rStyle w:val="a7"/>
            <w:noProof/>
          </w:rPr>
          <w:t>Table 4</w:t>
        </w:r>
        <w:r w:rsidR="00ED749D" w:rsidRPr="00402348">
          <w:rPr>
            <w:rStyle w:val="a7"/>
            <w:noProof/>
          </w:rPr>
          <w:noBreakHyphen/>
          <w:t>1</w:t>
        </w:r>
        <w:r w:rsidR="00ED749D">
          <w:rPr>
            <w:rFonts w:asciiTheme="minorHAnsi" w:eastAsiaTheme="minorEastAsia" w:hAnsiTheme="minorHAnsi" w:cstheme="minorBidi"/>
            <w:noProof/>
            <w:szCs w:val="22"/>
          </w:rPr>
          <w:tab/>
        </w:r>
        <w:r w:rsidR="00ED749D" w:rsidRPr="00402348">
          <w:rPr>
            <w:rStyle w:val="a7"/>
            <w:noProof/>
          </w:rPr>
          <w:t xml:space="preserve"> The processes of case-based reasoning approach</w:t>
        </w:r>
        <w:r w:rsidR="00ED749D">
          <w:rPr>
            <w:noProof/>
            <w:webHidden/>
          </w:rPr>
          <w:tab/>
        </w:r>
        <w:r w:rsidR="00ED749D">
          <w:rPr>
            <w:noProof/>
            <w:webHidden/>
          </w:rPr>
          <w:fldChar w:fldCharType="begin"/>
        </w:r>
        <w:r w:rsidR="00ED749D">
          <w:rPr>
            <w:noProof/>
            <w:webHidden/>
          </w:rPr>
          <w:instrText xml:space="preserve"> PAGEREF _Toc424905590 \h </w:instrText>
        </w:r>
        <w:r w:rsidR="00ED749D">
          <w:rPr>
            <w:noProof/>
            <w:webHidden/>
          </w:rPr>
        </w:r>
        <w:r w:rsidR="00ED749D">
          <w:rPr>
            <w:noProof/>
            <w:webHidden/>
          </w:rPr>
          <w:fldChar w:fldCharType="separate"/>
        </w:r>
        <w:r>
          <w:rPr>
            <w:noProof/>
            <w:webHidden/>
          </w:rPr>
          <w:t>59</w:t>
        </w:r>
        <w:r w:rsidR="00ED749D">
          <w:rPr>
            <w:noProof/>
            <w:webHidden/>
          </w:rPr>
          <w:fldChar w:fldCharType="end"/>
        </w:r>
      </w:hyperlink>
    </w:p>
    <w:p w14:paraId="771CA6FA" w14:textId="77777777" w:rsidR="00ED749D" w:rsidRDefault="00394E54">
      <w:pPr>
        <w:pStyle w:val="ab"/>
        <w:rPr>
          <w:rFonts w:asciiTheme="minorHAnsi" w:eastAsiaTheme="minorEastAsia" w:hAnsiTheme="minorHAnsi" w:cstheme="minorBidi"/>
          <w:noProof/>
          <w:szCs w:val="22"/>
        </w:rPr>
      </w:pPr>
      <w:hyperlink w:anchor="_Toc424905591" w:history="1">
        <w:r w:rsidR="00ED749D" w:rsidRPr="00402348">
          <w:rPr>
            <w:rStyle w:val="a7"/>
            <w:noProof/>
          </w:rPr>
          <w:t>Table 5</w:t>
        </w:r>
        <w:r w:rsidR="00ED749D" w:rsidRPr="00402348">
          <w:rPr>
            <w:rStyle w:val="a7"/>
            <w:noProof/>
          </w:rPr>
          <w:noBreakHyphen/>
          <w:t>1  The power consumption of electronic appliances</w:t>
        </w:r>
        <w:r w:rsidR="00ED749D">
          <w:rPr>
            <w:noProof/>
            <w:webHidden/>
          </w:rPr>
          <w:tab/>
        </w:r>
        <w:r w:rsidR="00ED749D">
          <w:rPr>
            <w:noProof/>
            <w:webHidden/>
          </w:rPr>
          <w:fldChar w:fldCharType="begin"/>
        </w:r>
        <w:r w:rsidR="00ED749D">
          <w:rPr>
            <w:noProof/>
            <w:webHidden/>
          </w:rPr>
          <w:instrText xml:space="preserve"> PAGEREF _Toc424905591 \h </w:instrText>
        </w:r>
        <w:r w:rsidR="00ED749D">
          <w:rPr>
            <w:noProof/>
            <w:webHidden/>
          </w:rPr>
        </w:r>
        <w:r w:rsidR="00ED749D">
          <w:rPr>
            <w:noProof/>
            <w:webHidden/>
          </w:rPr>
          <w:fldChar w:fldCharType="separate"/>
        </w:r>
        <w:r>
          <w:rPr>
            <w:noProof/>
            <w:webHidden/>
          </w:rPr>
          <w:t>62</w:t>
        </w:r>
        <w:r w:rsidR="00ED749D">
          <w:rPr>
            <w:noProof/>
            <w:webHidden/>
          </w:rPr>
          <w:fldChar w:fldCharType="end"/>
        </w:r>
      </w:hyperlink>
    </w:p>
    <w:p w14:paraId="213EC972" w14:textId="77777777" w:rsidR="00ED749D" w:rsidRDefault="00394E54">
      <w:pPr>
        <w:pStyle w:val="ab"/>
        <w:rPr>
          <w:rFonts w:asciiTheme="minorHAnsi" w:eastAsiaTheme="minorEastAsia" w:hAnsiTheme="minorHAnsi" w:cstheme="minorBidi"/>
          <w:noProof/>
          <w:szCs w:val="22"/>
        </w:rPr>
      </w:pPr>
      <w:hyperlink w:anchor="_Toc424905592" w:history="1">
        <w:r w:rsidR="00ED749D" w:rsidRPr="00402348">
          <w:rPr>
            <w:rStyle w:val="a7"/>
            <w:noProof/>
          </w:rPr>
          <w:t>Table 5</w:t>
        </w:r>
        <w:r w:rsidR="00ED749D" w:rsidRPr="00402348">
          <w:rPr>
            <w:rStyle w:val="a7"/>
            <w:noProof/>
          </w:rPr>
          <w:noBreakHyphen/>
          <w:t>2</w:t>
        </w:r>
        <w:r w:rsidR="00ED749D">
          <w:rPr>
            <w:rFonts w:asciiTheme="minorHAnsi" w:eastAsiaTheme="minorEastAsia" w:hAnsiTheme="minorHAnsi" w:cstheme="minorBidi"/>
            <w:noProof/>
            <w:szCs w:val="22"/>
          </w:rPr>
          <w:tab/>
        </w:r>
        <w:r w:rsidR="00ED749D" w:rsidRPr="00402348">
          <w:rPr>
            <w:rStyle w:val="a7"/>
            <w:noProof/>
          </w:rPr>
          <w:t>Activity list in the simulated home</w:t>
        </w:r>
        <w:r w:rsidR="00ED749D">
          <w:rPr>
            <w:noProof/>
            <w:webHidden/>
          </w:rPr>
          <w:tab/>
        </w:r>
        <w:r w:rsidR="00ED749D">
          <w:rPr>
            <w:noProof/>
            <w:webHidden/>
          </w:rPr>
          <w:fldChar w:fldCharType="begin"/>
        </w:r>
        <w:r w:rsidR="00ED749D">
          <w:rPr>
            <w:noProof/>
            <w:webHidden/>
          </w:rPr>
          <w:instrText xml:space="preserve"> PAGEREF _Toc424905592 \h </w:instrText>
        </w:r>
        <w:r w:rsidR="00ED749D">
          <w:rPr>
            <w:noProof/>
            <w:webHidden/>
          </w:rPr>
        </w:r>
        <w:r w:rsidR="00ED749D">
          <w:rPr>
            <w:noProof/>
            <w:webHidden/>
          </w:rPr>
          <w:fldChar w:fldCharType="separate"/>
        </w:r>
        <w:r>
          <w:rPr>
            <w:noProof/>
            <w:webHidden/>
          </w:rPr>
          <w:t>62</w:t>
        </w:r>
        <w:r w:rsidR="00ED749D">
          <w:rPr>
            <w:noProof/>
            <w:webHidden/>
          </w:rPr>
          <w:fldChar w:fldCharType="end"/>
        </w:r>
      </w:hyperlink>
    </w:p>
    <w:p w14:paraId="00C2E160" w14:textId="77777777" w:rsidR="00ED749D" w:rsidRDefault="00394E54">
      <w:pPr>
        <w:pStyle w:val="ab"/>
        <w:rPr>
          <w:rFonts w:asciiTheme="minorHAnsi" w:eastAsiaTheme="minorEastAsia" w:hAnsiTheme="minorHAnsi" w:cstheme="minorBidi"/>
          <w:noProof/>
          <w:szCs w:val="22"/>
        </w:rPr>
      </w:pPr>
      <w:hyperlink w:anchor="_Toc424905593" w:history="1">
        <w:r w:rsidR="00ED749D" w:rsidRPr="00402348">
          <w:rPr>
            <w:rStyle w:val="a7"/>
            <w:noProof/>
          </w:rPr>
          <w:t>Table 5</w:t>
        </w:r>
        <w:r w:rsidR="00ED749D" w:rsidRPr="00402348">
          <w:rPr>
            <w:rStyle w:val="a7"/>
            <w:noProof/>
          </w:rPr>
          <w:noBreakHyphen/>
          <w:t>3</w:t>
        </w:r>
        <w:r w:rsidR="00ED749D">
          <w:rPr>
            <w:rFonts w:asciiTheme="minorHAnsi" w:eastAsiaTheme="minorEastAsia" w:hAnsiTheme="minorHAnsi" w:cstheme="minorBidi"/>
            <w:noProof/>
            <w:szCs w:val="22"/>
          </w:rPr>
          <w:tab/>
        </w:r>
        <w:r w:rsidR="00ED749D" w:rsidRPr="00402348">
          <w:rPr>
            <w:rStyle w:val="a7"/>
            <w:noProof/>
          </w:rPr>
          <w:t>The information about experiment subjects</w:t>
        </w:r>
        <w:r w:rsidR="00ED749D">
          <w:rPr>
            <w:noProof/>
            <w:webHidden/>
          </w:rPr>
          <w:tab/>
        </w:r>
        <w:r w:rsidR="00ED749D">
          <w:rPr>
            <w:noProof/>
            <w:webHidden/>
          </w:rPr>
          <w:fldChar w:fldCharType="begin"/>
        </w:r>
        <w:r w:rsidR="00ED749D">
          <w:rPr>
            <w:noProof/>
            <w:webHidden/>
          </w:rPr>
          <w:instrText xml:space="preserve"> PAGEREF _Toc424905593 \h </w:instrText>
        </w:r>
        <w:r w:rsidR="00ED749D">
          <w:rPr>
            <w:noProof/>
            <w:webHidden/>
          </w:rPr>
        </w:r>
        <w:r w:rsidR="00ED749D">
          <w:rPr>
            <w:noProof/>
            <w:webHidden/>
          </w:rPr>
          <w:fldChar w:fldCharType="separate"/>
        </w:r>
        <w:r>
          <w:rPr>
            <w:noProof/>
            <w:webHidden/>
          </w:rPr>
          <w:t>63</w:t>
        </w:r>
        <w:r w:rsidR="00ED749D">
          <w:rPr>
            <w:noProof/>
            <w:webHidden/>
          </w:rPr>
          <w:fldChar w:fldCharType="end"/>
        </w:r>
      </w:hyperlink>
    </w:p>
    <w:p w14:paraId="4F4CD3E0" w14:textId="77777777" w:rsidR="00ED749D" w:rsidRDefault="00394E54">
      <w:pPr>
        <w:pStyle w:val="ab"/>
        <w:rPr>
          <w:rFonts w:asciiTheme="minorHAnsi" w:eastAsiaTheme="minorEastAsia" w:hAnsiTheme="minorHAnsi" w:cstheme="minorBidi"/>
          <w:noProof/>
          <w:szCs w:val="22"/>
        </w:rPr>
      </w:pPr>
      <w:hyperlink w:anchor="_Toc424905594" w:history="1">
        <w:r w:rsidR="00ED749D" w:rsidRPr="00402348">
          <w:rPr>
            <w:rStyle w:val="a7"/>
            <w:noProof/>
          </w:rPr>
          <w:t>Table 5</w:t>
        </w:r>
        <w:r w:rsidR="00ED749D" w:rsidRPr="00402348">
          <w:rPr>
            <w:rStyle w:val="a7"/>
            <w:noProof/>
          </w:rPr>
          <w:noBreakHyphen/>
          <w:t>4</w:t>
        </w:r>
        <w:r w:rsidR="00ED749D">
          <w:rPr>
            <w:rFonts w:asciiTheme="minorHAnsi" w:eastAsiaTheme="minorEastAsia" w:hAnsiTheme="minorHAnsi" w:cstheme="minorBidi"/>
            <w:noProof/>
            <w:szCs w:val="22"/>
          </w:rPr>
          <w:tab/>
        </w:r>
        <w:r w:rsidR="00ED749D" w:rsidRPr="00402348">
          <w:rPr>
            <w:rStyle w:val="a7"/>
            <w:noProof/>
          </w:rPr>
          <w:t>Light and appliance usage states of different activities</w:t>
        </w:r>
        <w:r w:rsidR="00ED749D">
          <w:rPr>
            <w:noProof/>
            <w:webHidden/>
          </w:rPr>
          <w:tab/>
        </w:r>
        <w:r w:rsidR="00ED749D">
          <w:rPr>
            <w:noProof/>
            <w:webHidden/>
          </w:rPr>
          <w:fldChar w:fldCharType="begin"/>
        </w:r>
        <w:r w:rsidR="00ED749D">
          <w:rPr>
            <w:noProof/>
            <w:webHidden/>
          </w:rPr>
          <w:instrText xml:space="preserve"> PAGEREF _Toc424905594 \h </w:instrText>
        </w:r>
        <w:r w:rsidR="00ED749D">
          <w:rPr>
            <w:noProof/>
            <w:webHidden/>
          </w:rPr>
        </w:r>
        <w:r w:rsidR="00ED749D">
          <w:rPr>
            <w:noProof/>
            <w:webHidden/>
          </w:rPr>
          <w:fldChar w:fldCharType="separate"/>
        </w:r>
        <w:r>
          <w:rPr>
            <w:noProof/>
            <w:webHidden/>
          </w:rPr>
          <w:t>65</w:t>
        </w:r>
        <w:r w:rsidR="00ED749D">
          <w:rPr>
            <w:noProof/>
            <w:webHidden/>
          </w:rPr>
          <w:fldChar w:fldCharType="end"/>
        </w:r>
      </w:hyperlink>
    </w:p>
    <w:p w14:paraId="51691476" w14:textId="77777777" w:rsidR="00ED749D" w:rsidRDefault="00394E54">
      <w:pPr>
        <w:pStyle w:val="ab"/>
        <w:rPr>
          <w:rFonts w:asciiTheme="minorHAnsi" w:eastAsiaTheme="minorEastAsia" w:hAnsiTheme="minorHAnsi" w:cstheme="minorBidi"/>
          <w:noProof/>
          <w:szCs w:val="22"/>
        </w:rPr>
      </w:pPr>
      <w:hyperlink w:anchor="_Toc424905595" w:history="1">
        <w:r w:rsidR="00ED749D" w:rsidRPr="00402348">
          <w:rPr>
            <w:rStyle w:val="a7"/>
            <w:noProof/>
          </w:rPr>
          <w:t>Table 5</w:t>
        </w:r>
        <w:r w:rsidR="00ED749D" w:rsidRPr="00402348">
          <w:rPr>
            <w:rStyle w:val="a7"/>
            <w:noProof/>
          </w:rPr>
          <w:noBreakHyphen/>
          <w:t>5</w:t>
        </w:r>
        <w:r w:rsidR="00ED749D">
          <w:rPr>
            <w:rFonts w:asciiTheme="minorHAnsi" w:eastAsiaTheme="minorEastAsia" w:hAnsiTheme="minorHAnsi" w:cstheme="minorBidi"/>
            <w:noProof/>
            <w:szCs w:val="22"/>
          </w:rPr>
          <w:tab/>
        </w:r>
        <w:r w:rsidR="00ED749D" w:rsidRPr="00402348">
          <w:rPr>
            <w:rStyle w:val="a7"/>
            <w:noProof/>
          </w:rPr>
          <w:t>Predicted Result of Ambient part AC model</w:t>
        </w:r>
        <w:r w:rsidR="00ED749D">
          <w:rPr>
            <w:noProof/>
            <w:webHidden/>
          </w:rPr>
          <w:tab/>
        </w:r>
        <w:r w:rsidR="00ED749D">
          <w:rPr>
            <w:noProof/>
            <w:webHidden/>
          </w:rPr>
          <w:fldChar w:fldCharType="begin"/>
        </w:r>
        <w:r w:rsidR="00ED749D">
          <w:rPr>
            <w:noProof/>
            <w:webHidden/>
          </w:rPr>
          <w:instrText xml:space="preserve"> PAGEREF _Toc424905595 \h </w:instrText>
        </w:r>
        <w:r w:rsidR="00ED749D">
          <w:rPr>
            <w:noProof/>
            <w:webHidden/>
          </w:rPr>
        </w:r>
        <w:r w:rsidR="00ED749D">
          <w:rPr>
            <w:noProof/>
            <w:webHidden/>
          </w:rPr>
          <w:fldChar w:fldCharType="separate"/>
        </w:r>
        <w:r>
          <w:rPr>
            <w:noProof/>
            <w:webHidden/>
          </w:rPr>
          <w:t>65</w:t>
        </w:r>
        <w:r w:rsidR="00ED749D">
          <w:rPr>
            <w:noProof/>
            <w:webHidden/>
          </w:rPr>
          <w:fldChar w:fldCharType="end"/>
        </w:r>
      </w:hyperlink>
    </w:p>
    <w:p w14:paraId="4742E13D" w14:textId="77777777" w:rsidR="00ED749D" w:rsidRDefault="00394E54">
      <w:pPr>
        <w:pStyle w:val="ab"/>
        <w:rPr>
          <w:rFonts w:asciiTheme="minorHAnsi" w:eastAsiaTheme="minorEastAsia" w:hAnsiTheme="minorHAnsi" w:cstheme="minorBidi"/>
          <w:noProof/>
          <w:szCs w:val="22"/>
        </w:rPr>
      </w:pPr>
      <w:hyperlink w:anchor="_Toc424905596" w:history="1">
        <w:r w:rsidR="00ED749D" w:rsidRPr="00402348">
          <w:rPr>
            <w:rStyle w:val="a7"/>
            <w:noProof/>
          </w:rPr>
          <w:t>Table 5</w:t>
        </w:r>
        <w:r w:rsidR="00ED749D" w:rsidRPr="00402348">
          <w:rPr>
            <w:rStyle w:val="a7"/>
            <w:noProof/>
          </w:rPr>
          <w:noBreakHyphen/>
          <w:t>6</w:t>
        </w:r>
        <w:r w:rsidR="00ED749D">
          <w:rPr>
            <w:rFonts w:asciiTheme="minorHAnsi" w:eastAsiaTheme="minorEastAsia" w:hAnsiTheme="minorHAnsi" w:cstheme="minorBidi"/>
            <w:noProof/>
            <w:szCs w:val="22"/>
          </w:rPr>
          <w:tab/>
        </w:r>
        <w:r w:rsidR="00ED749D" w:rsidRPr="00402348">
          <w:rPr>
            <w:rStyle w:val="a7"/>
            <w:noProof/>
          </w:rPr>
          <w:t>Predicted Result of 2LDPMM</w:t>
        </w:r>
        <w:r w:rsidR="00ED749D">
          <w:rPr>
            <w:noProof/>
            <w:webHidden/>
          </w:rPr>
          <w:tab/>
        </w:r>
        <w:r w:rsidR="00ED749D">
          <w:rPr>
            <w:noProof/>
            <w:webHidden/>
          </w:rPr>
          <w:fldChar w:fldCharType="begin"/>
        </w:r>
        <w:r w:rsidR="00ED749D">
          <w:rPr>
            <w:noProof/>
            <w:webHidden/>
          </w:rPr>
          <w:instrText xml:space="preserve"> PAGEREF _Toc424905596 \h </w:instrText>
        </w:r>
        <w:r w:rsidR="00ED749D">
          <w:rPr>
            <w:noProof/>
            <w:webHidden/>
          </w:rPr>
        </w:r>
        <w:r w:rsidR="00ED749D">
          <w:rPr>
            <w:noProof/>
            <w:webHidden/>
          </w:rPr>
          <w:fldChar w:fldCharType="separate"/>
        </w:r>
        <w:r>
          <w:rPr>
            <w:noProof/>
            <w:webHidden/>
          </w:rPr>
          <w:t>70</w:t>
        </w:r>
        <w:r w:rsidR="00ED749D">
          <w:rPr>
            <w:noProof/>
            <w:webHidden/>
          </w:rPr>
          <w:fldChar w:fldCharType="end"/>
        </w:r>
      </w:hyperlink>
    </w:p>
    <w:p w14:paraId="6BC7A9FD" w14:textId="77777777" w:rsidR="00ED749D" w:rsidRDefault="00394E54">
      <w:pPr>
        <w:pStyle w:val="ab"/>
        <w:rPr>
          <w:rFonts w:asciiTheme="minorHAnsi" w:eastAsiaTheme="minorEastAsia" w:hAnsiTheme="minorHAnsi" w:cstheme="minorBidi"/>
          <w:noProof/>
          <w:szCs w:val="22"/>
        </w:rPr>
      </w:pPr>
      <w:hyperlink w:anchor="_Toc424905597" w:history="1">
        <w:r w:rsidR="00ED749D" w:rsidRPr="00402348">
          <w:rPr>
            <w:rStyle w:val="a7"/>
            <w:noProof/>
          </w:rPr>
          <w:t>Table 5</w:t>
        </w:r>
        <w:r w:rsidR="00ED749D" w:rsidRPr="00402348">
          <w:rPr>
            <w:rStyle w:val="a7"/>
            <w:noProof/>
          </w:rPr>
          <w:noBreakHyphen/>
          <w:t>7</w:t>
        </w:r>
        <w:r w:rsidR="00ED749D">
          <w:rPr>
            <w:rFonts w:asciiTheme="minorHAnsi" w:eastAsiaTheme="minorEastAsia" w:hAnsiTheme="minorHAnsi" w:cstheme="minorBidi"/>
            <w:noProof/>
            <w:szCs w:val="22"/>
          </w:rPr>
          <w:tab/>
        </w:r>
        <w:r w:rsidR="00ED749D" w:rsidRPr="00402348">
          <w:rPr>
            <w:rStyle w:val="a7"/>
            <w:noProof/>
          </w:rPr>
          <w:t>Predicted Result of hand’s behavior in the 1</w:t>
        </w:r>
        <w:r w:rsidR="00ED749D" w:rsidRPr="00402348">
          <w:rPr>
            <w:rStyle w:val="a7"/>
            <w:noProof/>
            <w:vertAlign w:val="superscript"/>
          </w:rPr>
          <w:t>st</w:t>
        </w:r>
        <w:r w:rsidR="00ED749D" w:rsidRPr="00402348">
          <w:rPr>
            <w:rStyle w:val="a7"/>
            <w:noProof/>
          </w:rPr>
          <w:t xml:space="preserve"> layer 2LDPMM</w:t>
        </w:r>
        <w:r w:rsidR="00ED749D">
          <w:rPr>
            <w:noProof/>
            <w:webHidden/>
          </w:rPr>
          <w:tab/>
        </w:r>
        <w:r w:rsidR="00ED749D">
          <w:rPr>
            <w:noProof/>
            <w:webHidden/>
          </w:rPr>
          <w:fldChar w:fldCharType="begin"/>
        </w:r>
        <w:r w:rsidR="00ED749D">
          <w:rPr>
            <w:noProof/>
            <w:webHidden/>
          </w:rPr>
          <w:instrText xml:space="preserve"> PAGEREF _Toc424905597 \h </w:instrText>
        </w:r>
        <w:r w:rsidR="00ED749D">
          <w:rPr>
            <w:noProof/>
            <w:webHidden/>
          </w:rPr>
        </w:r>
        <w:r w:rsidR="00ED749D">
          <w:rPr>
            <w:noProof/>
            <w:webHidden/>
          </w:rPr>
          <w:fldChar w:fldCharType="separate"/>
        </w:r>
        <w:r>
          <w:rPr>
            <w:noProof/>
            <w:webHidden/>
          </w:rPr>
          <w:t>70</w:t>
        </w:r>
        <w:r w:rsidR="00ED749D">
          <w:rPr>
            <w:noProof/>
            <w:webHidden/>
          </w:rPr>
          <w:fldChar w:fldCharType="end"/>
        </w:r>
      </w:hyperlink>
    </w:p>
    <w:p w14:paraId="65D13E07" w14:textId="77777777" w:rsidR="00ED749D" w:rsidRDefault="00394E54">
      <w:pPr>
        <w:pStyle w:val="ab"/>
        <w:rPr>
          <w:rFonts w:asciiTheme="minorHAnsi" w:eastAsiaTheme="minorEastAsia" w:hAnsiTheme="minorHAnsi" w:cstheme="minorBidi"/>
          <w:noProof/>
          <w:szCs w:val="22"/>
        </w:rPr>
      </w:pPr>
      <w:hyperlink w:anchor="_Toc424905598" w:history="1">
        <w:r w:rsidR="00ED749D" w:rsidRPr="00402348">
          <w:rPr>
            <w:rStyle w:val="a7"/>
            <w:noProof/>
          </w:rPr>
          <w:t>Table 5</w:t>
        </w:r>
        <w:r w:rsidR="00ED749D" w:rsidRPr="00402348">
          <w:rPr>
            <w:rStyle w:val="a7"/>
            <w:noProof/>
          </w:rPr>
          <w:noBreakHyphen/>
          <w:t>8</w:t>
        </w:r>
        <w:r w:rsidR="00ED749D">
          <w:rPr>
            <w:rFonts w:asciiTheme="minorHAnsi" w:eastAsiaTheme="minorEastAsia" w:hAnsiTheme="minorHAnsi" w:cstheme="minorBidi"/>
            <w:noProof/>
            <w:szCs w:val="22"/>
          </w:rPr>
          <w:tab/>
        </w:r>
        <w:r w:rsidR="00ED749D" w:rsidRPr="00402348">
          <w:rPr>
            <w:rStyle w:val="a7"/>
            <w:noProof/>
          </w:rPr>
          <w:t>Feature of the 2</w:t>
        </w:r>
        <w:r w:rsidR="00ED749D" w:rsidRPr="00402348">
          <w:rPr>
            <w:rStyle w:val="a7"/>
            <w:noProof/>
            <w:vertAlign w:val="superscript"/>
          </w:rPr>
          <w:t>nd</w:t>
        </w:r>
        <w:r w:rsidR="00ED749D" w:rsidRPr="00402348">
          <w:rPr>
            <w:rStyle w:val="a7"/>
            <w:noProof/>
          </w:rPr>
          <w:t xml:space="preserve"> layer NHAC for a sequence of activity “Watch TV”</w:t>
        </w:r>
        <w:r w:rsidR="00ED749D">
          <w:rPr>
            <w:noProof/>
            <w:webHidden/>
          </w:rPr>
          <w:tab/>
        </w:r>
        <w:r w:rsidR="00ED749D">
          <w:rPr>
            <w:noProof/>
            <w:webHidden/>
          </w:rPr>
          <w:fldChar w:fldCharType="begin"/>
        </w:r>
        <w:r w:rsidR="00ED749D">
          <w:rPr>
            <w:noProof/>
            <w:webHidden/>
          </w:rPr>
          <w:instrText xml:space="preserve"> PAGEREF _Toc424905598 \h </w:instrText>
        </w:r>
        <w:r w:rsidR="00ED749D">
          <w:rPr>
            <w:noProof/>
            <w:webHidden/>
          </w:rPr>
        </w:r>
        <w:r w:rsidR="00ED749D">
          <w:rPr>
            <w:noProof/>
            <w:webHidden/>
          </w:rPr>
          <w:fldChar w:fldCharType="separate"/>
        </w:r>
        <w:r>
          <w:rPr>
            <w:noProof/>
            <w:webHidden/>
          </w:rPr>
          <w:t>73</w:t>
        </w:r>
        <w:r w:rsidR="00ED749D">
          <w:rPr>
            <w:noProof/>
            <w:webHidden/>
          </w:rPr>
          <w:fldChar w:fldCharType="end"/>
        </w:r>
      </w:hyperlink>
    </w:p>
    <w:p w14:paraId="27457AC5" w14:textId="77777777" w:rsidR="00ED749D" w:rsidRDefault="00394E54">
      <w:pPr>
        <w:pStyle w:val="ab"/>
        <w:rPr>
          <w:rFonts w:asciiTheme="minorHAnsi" w:eastAsiaTheme="minorEastAsia" w:hAnsiTheme="minorHAnsi" w:cstheme="minorBidi"/>
          <w:noProof/>
          <w:szCs w:val="22"/>
        </w:rPr>
      </w:pPr>
      <w:hyperlink w:anchor="_Toc424905599" w:history="1">
        <w:r w:rsidR="00ED749D" w:rsidRPr="00402348">
          <w:rPr>
            <w:rStyle w:val="a7"/>
            <w:noProof/>
          </w:rPr>
          <w:t>Table 5</w:t>
        </w:r>
        <w:r w:rsidR="00ED749D" w:rsidRPr="00402348">
          <w:rPr>
            <w:rStyle w:val="a7"/>
            <w:noProof/>
          </w:rPr>
          <w:noBreakHyphen/>
          <w:t>9</w:t>
        </w:r>
        <w:r w:rsidR="00ED749D">
          <w:rPr>
            <w:rFonts w:asciiTheme="minorHAnsi" w:eastAsiaTheme="minorEastAsia" w:hAnsiTheme="minorHAnsi" w:cstheme="minorBidi"/>
            <w:noProof/>
            <w:szCs w:val="22"/>
          </w:rPr>
          <w:tab/>
        </w:r>
        <w:r w:rsidR="00ED749D" w:rsidRPr="00402348">
          <w:rPr>
            <w:rStyle w:val="a7"/>
            <w:noProof/>
          </w:rPr>
          <w:t>Predicted result of daily living activity in the 2</w:t>
        </w:r>
        <w:r w:rsidR="00ED749D" w:rsidRPr="00402348">
          <w:rPr>
            <w:rStyle w:val="a7"/>
            <w:noProof/>
            <w:vertAlign w:val="superscript"/>
          </w:rPr>
          <w:t>nd</w:t>
        </w:r>
        <w:r w:rsidR="00ED749D" w:rsidRPr="00402348">
          <w:rPr>
            <w:rStyle w:val="a7"/>
            <w:noProof/>
          </w:rPr>
          <w:t xml:space="preserve"> layer NHAC</w:t>
        </w:r>
        <w:r w:rsidR="00ED749D">
          <w:rPr>
            <w:noProof/>
            <w:webHidden/>
          </w:rPr>
          <w:tab/>
        </w:r>
        <w:r w:rsidR="00ED749D">
          <w:rPr>
            <w:noProof/>
            <w:webHidden/>
          </w:rPr>
          <w:fldChar w:fldCharType="begin"/>
        </w:r>
        <w:r w:rsidR="00ED749D">
          <w:rPr>
            <w:noProof/>
            <w:webHidden/>
          </w:rPr>
          <w:instrText xml:space="preserve"> PAGEREF _Toc424905599 \h </w:instrText>
        </w:r>
        <w:r w:rsidR="00ED749D">
          <w:rPr>
            <w:noProof/>
            <w:webHidden/>
          </w:rPr>
        </w:r>
        <w:r w:rsidR="00ED749D">
          <w:rPr>
            <w:noProof/>
            <w:webHidden/>
          </w:rPr>
          <w:fldChar w:fldCharType="separate"/>
        </w:r>
        <w:r>
          <w:rPr>
            <w:noProof/>
            <w:webHidden/>
          </w:rPr>
          <w:t>74</w:t>
        </w:r>
        <w:r w:rsidR="00ED749D">
          <w:rPr>
            <w:noProof/>
            <w:webHidden/>
          </w:rPr>
          <w:fldChar w:fldCharType="end"/>
        </w:r>
      </w:hyperlink>
    </w:p>
    <w:p w14:paraId="2F83A472" w14:textId="77777777" w:rsidR="00ED749D" w:rsidRDefault="00394E54">
      <w:pPr>
        <w:pStyle w:val="ab"/>
        <w:rPr>
          <w:rFonts w:asciiTheme="minorHAnsi" w:eastAsiaTheme="minorEastAsia" w:hAnsiTheme="minorHAnsi" w:cstheme="minorBidi"/>
          <w:noProof/>
          <w:szCs w:val="22"/>
        </w:rPr>
      </w:pPr>
      <w:hyperlink w:anchor="_Toc424905600" w:history="1">
        <w:r w:rsidR="00ED749D" w:rsidRPr="00402348">
          <w:rPr>
            <w:rStyle w:val="a7"/>
            <w:noProof/>
          </w:rPr>
          <w:t>Table 5</w:t>
        </w:r>
        <w:r w:rsidR="00ED749D" w:rsidRPr="00402348">
          <w:rPr>
            <w:rStyle w:val="a7"/>
            <w:noProof/>
          </w:rPr>
          <w:noBreakHyphen/>
          <w:t>10 the accuracy of the results from the proposed NHAC for the subject 1</w:t>
        </w:r>
        <w:r w:rsidR="00ED749D">
          <w:rPr>
            <w:noProof/>
            <w:webHidden/>
          </w:rPr>
          <w:tab/>
        </w:r>
        <w:r w:rsidR="00ED749D">
          <w:rPr>
            <w:noProof/>
            <w:webHidden/>
          </w:rPr>
          <w:fldChar w:fldCharType="begin"/>
        </w:r>
        <w:r w:rsidR="00ED749D">
          <w:rPr>
            <w:noProof/>
            <w:webHidden/>
          </w:rPr>
          <w:instrText xml:space="preserve"> PAGEREF _Toc424905600 \h </w:instrText>
        </w:r>
        <w:r w:rsidR="00ED749D">
          <w:rPr>
            <w:noProof/>
            <w:webHidden/>
          </w:rPr>
        </w:r>
        <w:r w:rsidR="00ED749D">
          <w:rPr>
            <w:noProof/>
            <w:webHidden/>
          </w:rPr>
          <w:fldChar w:fldCharType="separate"/>
        </w:r>
        <w:r>
          <w:rPr>
            <w:noProof/>
            <w:webHidden/>
          </w:rPr>
          <w:t>75</w:t>
        </w:r>
        <w:r w:rsidR="00ED749D">
          <w:rPr>
            <w:noProof/>
            <w:webHidden/>
          </w:rPr>
          <w:fldChar w:fldCharType="end"/>
        </w:r>
      </w:hyperlink>
    </w:p>
    <w:p w14:paraId="68486AD3" w14:textId="77777777" w:rsidR="00ED749D" w:rsidRDefault="00394E54">
      <w:pPr>
        <w:pStyle w:val="ab"/>
        <w:rPr>
          <w:rFonts w:asciiTheme="minorHAnsi" w:eastAsiaTheme="minorEastAsia" w:hAnsiTheme="minorHAnsi" w:cstheme="minorBidi"/>
          <w:noProof/>
          <w:szCs w:val="22"/>
        </w:rPr>
      </w:pPr>
      <w:hyperlink w:anchor="_Toc424905601" w:history="1">
        <w:r w:rsidR="00ED749D" w:rsidRPr="00402348">
          <w:rPr>
            <w:rStyle w:val="a7"/>
            <w:noProof/>
          </w:rPr>
          <w:t>Table 5</w:t>
        </w:r>
        <w:r w:rsidR="00ED749D" w:rsidRPr="00402348">
          <w:rPr>
            <w:rStyle w:val="a7"/>
            <w:noProof/>
          </w:rPr>
          <w:noBreakHyphen/>
          <w:t>11 The number of clusters are found int the NHAC for all subjects</w:t>
        </w:r>
        <w:r w:rsidR="00ED749D">
          <w:rPr>
            <w:noProof/>
            <w:webHidden/>
          </w:rPr>
          <w:tab/>
        </w:r>
        <w:r w:rsidR="00ED749D">
          <w:rPr>
            <w:noProof/>
            <w:webHidden/>
          </w:rPr>
          <w:fldChar w:fldCharType="begin"/>
        </w:r>
        <w:r w:rsidR="00ED749D">
          <w:rPr>
            <w:noProof/>
            <w:webHidden/>
          </w:rPr>
          <w:instrText xml:space="preserve"> PAGEREF _Toc424905601 \h </w:instrText>
        </w:r>
        <w:r w:rsidR="00ED749D">
          <w:rPr>
            <w:noProof/>
            <w:webHidden/>
          </w:rPr>
        </w:r>
        <w:r w:rsidR="00ED749D">
          <w:rPr>
            <w:noProof/>
            <w:webHidden/>
          </w:rPr>
          <w:fldChar w:fldCharType="separate"/>
        </w:r>
        <w:r>
          <w:rPr>
            <w:noProof/>
            <w:webHidden/>
          </w:rPr>
          <w:t>75</w:t>
        </w:r>
        <w:r w:rsidR="00ED749D">
          <w:rPr>
            <w:noProof/>
            <w:webHidden/>
          </w:rPr>
          <w:fldChar w:fldCharType="end"/>
        </w:r>
      </w:hyperlink>
    </w:p>
    <w:p w14:paraId="3D371072" w14:textId="77777777" w:rsidR="00ED749D" w:rsidRDefault="00394E54">
      <w:pPr>
        <w:pStyle w:val="ab"/>
        <w:rPr>
          <w:rFonts w:asciiTheme="minorHAnsi" w:eastAsiaTheme="minorEastAsia" w:hAnsiTheme="minorHAnsi" w:cstheme="minorBidi"/>
          <w:noProof/>
          <w:szCs w:val="22"/>
        </w:rPr>
      </w:pPr>
      <w:hyperlink w:anchor="_Toc424905602" w:history="1">
        <w:r w:rsidR="00ED749D" w:rsidRPr="00402348">
          <w:rPr>
            <w:rStyle w:val="a7"/>
            <w:noProof/>
          </w:rPr>
          <w:t>Table 5</w:t>
        </w:r>
        <w:r w:rsidR="00ED749D" w:rsidRPr="00402348">
          <w:rPr>
            <w:rStyle w:val="a7"/>
            <w:noProof/>
          </w:rPr>
          <w:noBreakHyphen/>
          <w:t>12 the distances between new activity and exist activities in the dataset</w:t>
        </w:r>
        <w:r w:rsidR="00ED749D">
          <w:rPr>
            <w:noProof/>
            <w:webHidden/>
          </w:rPr>
          <w:tab/>
        </w:r>
        <w:r w:rsidR="00ED749D">
          <w:rPr>
            <w:noProof/>
            <w:webHidden/>
          </w:rPr>
          <w:fldChar w:fldCharType="begin"/>
        </w:r>
        <w:r w:rsidR="00ED749D">
          <w:rPr>
            <w:noProof/>
            <w:webHidden/>
          </w:rPr>
          <w:instrText xml:space="preserve"> PAGEREF _Toc424905602 \h </w:instrText>
        </w:r>
        <w:r w:rsidR="00ED749D">
          <w:rPr>
            <w:noProof/>
            <w:webHidden/>
          </w:rPr>
        </w:r>
        <w:r w:rsidR="00ED749D">
          <w:rPr>
            <w:noProof/>
            <w:webHidden/>
          </w:rPr>
          <w:fldChar w:fldCharType="separate"/>
        </w:r>
        <w:r>
          <w:rPr>
            <w:noProof/>
            <w:webHidden/>
          </w:rPr>
          <w:t>76</w:t>
        </w:r>
        <w:r w:rsidR="00ED749D">
          <w:rPr>
            <w:noProof/>
            <w:webHidden/>
          </w:rPr>
          <w:fldChar w:fldCharType="end"/>
        </w:r>
      </w:hyperlink>
    </w:p>
    <w:p w14:paraId="047EBF8F" w14:textId="77777777" w:rsidR="00ED749D" w:rsidRDefault="00394E54">
      <w:pPr>
        <w:pStyle w:val="ab"/>
        <w:rPr>
          <w:rFonts w:asciiTheme="minorHAnsi" w:eastAsiaTheme="minorEastAsia" w:hAnsiTheme="minorHAnsi" w:cstheme="minorBidi"/>
          <w:noProof/>
          <w:szCs w:val="22"/>
        </w:rPr>
      </w:pPr>
      <w:hyperlink w:anchor="_Toc424905603" w:history="1">
        <w:r w:rsidR="00ED749D" w:rsidRPr="00402348">
          <w:rPr>
            <w:rStyle w:val="a7"/>
            <w:noProof/>
          </w:rPr>
          <w:t>Table 5</w:t>
        </w:r>
        <w:r w:rsidR="00ED749D" w:rsidRPr="00402348">
          <w:rPr>
            <w:rStyle w:val="a7"/>
            <w:noProof/>
          </w:rPr>
          <w:noBreakHyphen/>
          <w:t>13 the activity recognition rate of online AR model of subject 1</w:t>
        </w:r>
        <w:r w:rsidR="00ED749D">
          <w:rPr>
            <w:noProof/>
            <w:webHidden/>
          </w:rPr>
          <w:tab/>
        </w:r>
        <w:r w:rsidR="00ED749D">
          <w:rPr>
            <w:noProof/>
            <w:webHidden/>
          </w:rPr>
          <w:fldChar w:fldCharType="begin"/>
        </w:r>
        <w:r w:rsidR="00ED749D">
          <w:rPr>
            <w:noProof/>
            <w:webHidden/>
          </w:rPr>
          <w:instrText xml:space="preserve"> PAGEREF _Toc424905603 \h </w:instrText>
        </w:r>
        <w:r w:rsidR="00ED749D">
          <w:rPr>
            <w:noProof/>
            <w:webHidden/>
          </w:rPr>
        </w:r>
        <w:r w:rsidR="00ED749D">
          <w:rPr>
            <w:noProof/>
            <w:webHidden/>
          </w:rPr>
          <w:fldChar w:fldCharType="separate"/>
        </w:r>
        <w:r>
          <w:rPr>
            <w:noProof/>
            <w:webHidden/>
          </w:rPr>
          <w:t>78</w:t>
        </w:r>
        <w:r w:rsidR="00ED749D">
          <w:rPr>
            <w:noProof/>
            <w:webHidden/>
          </w:rPr>
          <w:fldChar w:fldCharType="end"/>
        </w:r>
      </w:hyperlink>
    </w:p>
    <w:p w14:paraId="0D8771C5" w14:textId="77777777" w:rsidR="00ED749D" w:rsidRDefault="00394E54">
      <w:pPr>
        <w:pStyle w:val="ab"/>
        <w:rPr>
          <w:rFonts w:asciiTheme="minorHAnsi" w:eastAsiaTheme="minorEastAsia" w:hAnsiTheme="minorHAnsi" w:cstheme="minorBidi"/>
          <w:noProof/>
          <w:szCs w:val="22"/>
        </w:rPr>
      </w:pPr>
      <w:hyperlink w:anchor="_Toc424905604" w:history="1">
        <w:r w:rsidR="00ED749D" w:rsidRPr="00402348">
          <w:rPr>
            <w:rStyle w:val="a7"/>
            <w:noProof/>
          </w:rPr>
          <w:t>Table 5</w:t>
        </w:r>
        <w:r w:rsidR="00ED749D" w:rsidRPr="00402348">
          <w:rPr>
            <w:rStyle w:val="a7"/>
            <w:noProof/>
          </w:rPr>
          <w:noBreakHyphen/>
          <w:t>14 the activity recognition rate of online AR model of subject 2</w:t>
        </w:r>
        <w:r w:rsidR="00ED749D">
          <w:rPr>
            <w:noProof/>
            <w:webHidden/>
          </w:rPr>
          <w:tab/>
        </w:r>
        <w:r w:rsidR="00ED749D">
          <w:rPr>
            <w:noProof/>
            <w:webHidden/>
          </w:rPr>
          <w:fldChar w:fldCharType="begin"/>
        </w:r>
        <w:r w:rsidR="00ED749D">
          <w:rPr>
            <w:noProof/>
            <w:webHidden/>
          </w:rPr>
          <w:instrText xml:space="preserve"> PAGEREF _Toc424905604 \h </w:instrText>
        </w:r>
        <w:r w:rsidR="00ED749D">
          <w:rPr>
            <w:noProof/>
            <w:webHidden/>
          </w:rPr>
        </w:r>
        <w:r w:rsidR="00ED749D">
          <w:rPr>
            <w:noProof/>
            <w:webHidden/>
          </w:rPr>
          <w:fldChar w:fldCharType="separate"/>
        </w:r>
        <w:r>
          <w:rPr>
            <w:noProof/>
            <w:webHidden/>
          </w:rPr>
          <w:t>78</w:t>
        </w:r>
        <w:r w:rsidR="00ED749D">
          <w:rPr>
            <w:noProof/>
            <w:webHidden/>
          </w:rPr>
          <w:fldChar w:fldCharType="end"/>
        </w:r>
      </w:hyperlink>
    </w:p>
    <w:p w14:paraId="20245B79" w14:textId="77777777" w:rsidR="00ED749D" w:rsidRDefault="00394E54">
      <w:pPr>
        <w:pStyle w:val="ab"/>
        <w:rPr>
          <w:rFonts w:asciiTheme="minorHAnsi" w:eastAsiaTheme="minorEastAsia" w:hAnsiTheme="minorHAnsi" w:cstheme="minorBidi"/>
          <w:noProof/>
          <w:szCs w:val="22"/>
        </w:rPr>
      </w:pPr>
      <w:hyperlink w:anchor="_Toc424905605" w:history="1">
        <w:r w:rsidR="00ED749D" w:rsidRPr="00402348">
          <w:rPr>
            <w:rStyle w:val="a7"/>
            <w:noProof/>
          </w:rPr>
          <w:t>Table 5</w:t>
        </w:r>
        <w:r w:rsidR="00ED749D" w:rsidRPr="00402348">
          <w:rPr>
            <w:rStyle w:val="a7"/>
            <w:noProof/>
          </w:rPr>
          <w:noBreakHyphen/>
          <w:t>15 the activity recognition rate of online AR model of subject 3</w:t>
        </w:r>
        <w:r w:rsidR="00ED749D">
          <w:rPr>
            <w:noProof/>
            <w:webHidden/>
          </w:rPr>
          <w:tab/>
        </w:r>
        <w:r w:rsidR="00ED749D">
          <w:rPr>
            <w:noProof/>
            <w:webHidden/>
          </w:rPr>
          <w:fldChar w:fldCharType="begin"/>
        </w:r>
        <w:r w:rsidR="00ED749D">
          <w:rPr>
            <w:noProof/>
            <w:webHidden/>
          </w:rPr>
          <w:instrText xml:space="preserve"> PAGEREF _Toc424905605 \h </w:instrText>
        </w:r>
        <w:r w:rsidR="00ED749D">
          <w:rPr>
            <w:noProof/>
            <w:webHidden/>
          </w:rPr>
        </w:r>
        <w:r w:rsidR="00ED749D">
          <w:rPr>
            <w:noProof/>
            <w:webHidden/>
          </w:rPr>
          <w:fldChar w:fldCharType="separate"/>
        </w:r>
        <w:r>
          <w:rPr>
            <w:noProof/>
            <w:webHidden/>
          </w:rPr>
          <w:t>78</w:t>
        </w:r>
        <w:r w:rsidR="00ED749D">
          <w:rPr>
            <w:noProof/>
            <w:webHidden/>
          </w:rPr>
          <w:fldChar w:fldCharType="end"/>
        </w:r>
      </w:hyperlink>
    </w:p>
    <w:p w14:paraId="7F459339" w14:textId="099F6CD4" w:rsidR="0080058D" w:rsidRDefault="0010391B" w:rsidP="0080058D">
      <w:r>
        <w:rPr>
          <w:b/>
          <w:bCs/>
          <w:noProof/>
        </w:rPr>
        <w:fldChar w:fldCharType="end"/>
      </w:r>
    </w:p>
    <w:p w14:paraId="2B2DE4B9" w14:textId="77777777" w:rsidR="0080058D" w:rsidRDefault="0080058D" w:rsidP="0080058D">
      <w:pPr>
        <w:sectPr w:rsidR="0080058D" w:rsidSect="00FF3C2B">
          <w:pgSz w:w="11906" w:h="16838" w:code="9"/>
          <w:pgMar w:top="1701" w:right="1701" w:bottom="1134" w:left="1701" w:header="851" w:footer="992" w:gutter="0"/>
          <w:pgNumType w:fmt="lowerRoman" w:start="1"/>
          <w:cols w:space="425"/>
          <w:docGrid w:linePitch="360" w:charSpace="608"/>
        </w:sectPr>
      </w:pPr>
    </w:p>
    <w:p w14:paraId="1AAC6028" w14:textId="77777777" w:rsidR="0080058D" w:rsidRPr="005605B3" w:rsidRDefault="008C0DD1" w:rsidP="00E831AF">
      <w:pPr>
        <w:pStyle w:val="1"/>
      </w:pPr>
      <w:bookmarkStart w:id="50" w:name="_Toc195365886"/>
      <w:bookmarkStart w:id="51" w:name="_Toc324807792"/>
      <w:bookmarkStart w:id="52" w:name="_Toc324808679"/>
      <w:bookmarkStart w:id="53" w:name="_Toc324809296"/>
      <w:bookmarkStart w:id="54" w:name="_Toc324809321"/>
      <w:r>
        <w:lastRenderedPageBreak/>
        <w:br/>
      </w:r>
      <w:bookmarkStart w:id="55" w:name="_Toc424901434"/>
      <w:r w:rsidR="0080058D" w:rsidRPr="005605B3">
        <w:rPr>
          <w:rFonts w:hint="eastAsia"/>
        </w:rPr>
        <w:t>Introduction</w:t>
      </w:r>
      <w:bookmarkEnd w:id="50"/>
      <w:bookmarkEnd w:id="51"/>
      <w:bookmarkEnd w:id="52"/>
      <w:bookmarkEnd w:id="53"/>
      <w:bookmarkEnd w:id="54"/>
      <w:bookmarkEnd w:id="55"/>
    </w:p>
    <w:p w14:paraId="61F194ED" w14:textId="4F76336C" w:rsidR="00B02C60" w:rsidRDefault="007604CA" w:rsidP="00E831AF">
      <w:pPr>
        <w:pStyle w:val="21"/>
      </w:pPr>
      <w:bookmarkStart w:id="56" w:name="_Toc424901435"/>
      <w:r>
        <w:rPr>
          <w:rFonts w:hint="eastAsia"/>
        </w:rPr>
        <w:t>Motivation</w:t>
      </w:r>
      <w:bookmarkEnd w:id="56"/>
    </w:p>
    <w:p w14:paraId="681F8F14" w14:textId="302DC10C" w:rsidR="001D1436" w:rsidRDefault="001D1436" w:rsidP="001D1436">
      <w:pPr>
        <w:pStyle w:val="afff5"/>
        <w:rPr>
          <w:ins w:id="57" w:author="陳雅虹" w:date="2015-07-17T03:45:00Z"/>
        </w:rPr>
      </w:pPr>
      <w:ins w:id="58" w:author="陳雅虹" w:date="2015-07-17T03:45:00Z">
        <w:r>
          <w:t>Due</w:t>
        </w:r>
        <w:r w:rsidRPr="000709EC">
          <w:t xml:space="preserve"> to the high </w:t>
        </w:r>
        <w:r>
          <w:t>development</w:t>
        </w:r>
        <w:r w:rsidRPr="000709EC">
          <w:t xml:space="preserve"> of medi</w:t>
        </w:r>
        <w:r>
          <w:rPr>
            <w:rFonts w:eastAsiaTheme="minorEastAsia" w:hint="eastAsia"/>
          </w:rPr>
          <w:t>cine</w:t>
        </w:r>
        <w:r w:rsidRPr="000709EC">
          <w:t xml:space="preserve"> and the success of reducing mortality, the world’s population has aged quickly. </w:t>
        </w:r>
        <w:r>
          <w:t xml:space="preserve">As we all knew , the </w:t>
        </w:r>
        <w:r w:rsidRPr="000709EC">
          <w:t xml:space="preserve">elderly </w:t>
        </w:r>
        <w:r>
          <w:t xml:space="preserve"> are usually under </w:t>
        </w:r>
        <w:r w:rsidRPr="000709EC">
          <w:t xml:space="preserve">high risk </w:t>
        </w:r>
        <w:r>
          <w:t xml:space="preserve">because of </w:t>
        </w:r>
        <w:r w:rsidRPr="00D80AEB">
          <w:t>deteriorating</w:t>
        </w:r>
        <w:r w:rsidRPr="000709EC">
          <w:t xml:space="preserve"> health conditions, so the needs for monitoring </w:t>
        </w:r>
        <w:r>
          <w:rPr>
            <w:rFonts w:eastAsiaTheme="minorEastAsia"/>
          </w:rPr>
          <w:t>their</w:t>
        </w:r>
        <w:r>
          <w:rPr>
            <w:rFonts w:eastAsiaTheme="minorEastAsia" w:hint="eastAsia"/>
          </w:rPr>
          <w:t xml:space="preserve"> </w:t>
        </w:r>
        <w:r w:rsidRPr="000709EC">
          <w:t>physiological st</w:t>
        </w:r>
        <w:r>
          <w:rPr>
            <w:rFonts w:eastAsiaTheme="minorEastAsia" w:hint="eastAsia"/>
          </w:rPr>
          <w:t>ate</w:t>
        </w:r>
        <w:r w:rsidRPr="000709EC">
          <w:t xml:space="preserve"> in non-clinical setting is critical</w:t>
        </w:r>
        <w:r>
          <w:rPr>
            <w:rFonts w:eastAsiaTheme="minorEastAsia" w:hint="eastAsia"/>
          </w:rPr>
          <w:t>ly</w:t>
        </w:r>
        <w:r w:rsidRPr="000709EC">
          <w:t xml:space="preserve"> importan</w:t>
        </w:r>
        <w:r>
          <w:t>t</w:t>
        </w:r>
        <w:r w:rsidRPr="001E3674">
          <w:rPr>
            <w:rFonts w:hint="eastAsia"/>
          </w:rPr>
          <w:t xml:space="preserve"> </w:t>
        </w:r>
        <w:r w:rsidRPr="001E3674">
          <w:fldChar w:fldCharType="begin"/>
        </w:r>
        <w:r>
          <w:instrText xml:space="preserve"> ADDIN EN.CITE &lt;EndNote&gt;&lt;Cite&gt;&lt;Author&gt;Banaee&lt;/Author&gt;&lt;Year&gt;2013&lt;/Year&gt;&lt;RecNum&gt;12&lt;/RecNum&gt;&lt;DisplayText&gt;[1, 2]&lt;/DisplayText&gt;&lt;record&gt;&lt;rec-number&gt;12&lt;/rec-number&gt;&lt;foreign-keys&gt;&lt;key app="EN" db-id="fz0z59prhvsxzze00pu5z0dsetdx9wf2p9r0"&gt;12&lt;/key&gt;&lt;/foreign-keys&gt;&lt;ref-type name="Journal Article"&gt;17&lt;/ref-type&gt;&lt;contributors&gt;&lt;authors&gt;&lt;author&gt;Banaee, Hadi&lt;/author&gt;&lt;author&gt;Ahmed, Mobyen Uddin&lt;/author&gt;&lt;author&gt;Loutfi, Amy&lt;/author&gt;&lt;/authors&gt;&lt;/contributors&gt;&lt;titles&gt;&lt;title&gt;Data mining for wearable sensors in health monitoring systems: a review of recent trends and challenges&lt;/title&gt;&lt;secondary-title&gt;Sensors&lt;/secondary-title&gt;&lt;/titles&gt;&lt;periodical&gt;&lt;full-title&gt;Sensors&lt;/full-title&gt;&lt;/periodical&gt;&lt;pages&gt;17472-17500&lt;/pages&gt;&lt;volume&gt;13&lt;/volume&gt;&lt;number&gt;12&lt;/number&gt;&lt;dates&gt;&lt;year&gt;2013&lt;/year&gt;&lt;/dates&gt;&lt;urls&gt;&lt;/urls&gt;&lt;/record&gt;&lt;/Cite&gt;&lt;Cite&gt;&lt;Author&gt;Pantelopoulos&lt;/Author&gt;&lt;Year&gt;2010&lt;/Year&gt;&lt;RecNum&gt;13&lt;/RecNum&gt;&lt;record&gt;&lt;rec-number&gt;13&lt;/rec-number&gt;&lt;foreign-keys&gt;&lt;key app="EN" db-id="fz0z59prhvsxzze00pu5z0dsetdx9wf2p9r0"&gt;13&lt;/key&gt;&lt;/foreign-keys&gt;&lt;ref-type name="Journal Article"&gt;17&lt;/ref-type&gt;&lt;contributors&gt;&lt;authors&gt;&lt;author&gt;Pantelopoulos, Alexandros&lt;/author&gt;&lt;author&gt;Bourbakis, Nikolaos G&lt;/author&gt;&lt;/authors&gt;&lt;/contributors&gt;&lt;titles&gt;&lt;title&gt;A survey on wearable sensor-based systems for health monitoring and prognosis&lt;/title&gt;&lt;secondary-title&gt;Systems, Man, and Cybernetics, Part C: Applications and Reviews, IEEE Transactions on&lt;/secondary-title&gt;&lt;/titles&gt;&lt;periodical&gt;&lt;full-title&gt;Systems, Man, and Cybernetics, Part C: Applications and Reviews, IEEE Transactions on&lt;/full-title&gt;&lt;/periodical&gt;&lt;pages&gt;1-12&lt;/pages&gt;&lt;volume&gt;40&lt;/volume&gt;&lt;number&gt;1&lt;/number&gt;&lt;dates&gt;&lt;year&gt;2010&lt;/year&gt;&lt;/dates&gt;&lt;isbn&gt;1094-6977&lt;/isbn&gt;&lt;urls&gt;&lt;/urls&gt;&lt;/record&gt;&lt;/Cite&gt;&lt;/EndNote&gt;</w:instrText>
        </w:r>
        <w:r w:rsidRPr="001E3674">
          <w:fldChar w:fldCharType="separate"/>
        </w:r>
        <w:r>
          <w:rPr>
            <w:noProof/>
          </w:rPr>
          <w:t>[</w:t>
        </w:r>
      </w:ins>
      <w:r w:rsidR="006F41DF">
        <w:rPr>
          <w:noProof/>
        </w:rPr>
        <w:fldChar w:fldCharType="begin"/>
      </w:r>
      <w:r w:rsidR="006F41DF">
        <w:rPr>
          <w:noProof/>
        </w:rPr>
        <w:instrText xml:space="preserve"> HYPERLINK \l "_ENREF_1" \o "Banaee, 2013 #12" </w:instrText>
      </w:r>
      <w:r w:rsidR="006F41DF">
        <w:rPr>
          <w:noProof/>
        </w:rPr>
        <w:fldChar w:fldCharType="separate"/>
      </w:r>
      <w:ins w:id="59" w:author="陳雅虹" w:date="2015-07-17T03:45:00Z">
        <w:r w:rsidR="006F41DF">
          <w:rPr>
            <w:noProof/>
          </w:rPr>
          <w:t>1</w:t>
        </w:r>
      </w:ins>
      <w:r w:rsidR="006F41DF">
        <w:rPr>
          <w:noProof/>
        </w:rPr>
        <w:fldChar w:fldCharType="end"/>
      </w:r>
      <w:ins w:id="60" w:author="陳雅虹" w:date="2015-07-17T03:45:00Z">
        <w:r>
          <w:rPr>
            <w:noProof/>
          </w:rPr>
          <w:t xml:space="preserve">, </w:t>
        </w:r>
      </w:ins>
      <w:r w:rsidR="006F41DF">
        <w:rPr>
          <w:noProof/>
        </w:rPr>
        <w:fldChar w:fldCharType="begin"/>
      </w:r>
      <w:r w:rsidR="006F41DF">
        <w:rPr>
          <w:noProof/>
        </w:rPr>
        <w:instrText xml:space="preserve"> HYPERLINK \l "_ENREF_2" \o "Pantelopoulos, 2010 #13" </w:instrText>
      </w:r>
      <w:r w:rsidR="006F41DF">
        <w:rPr>
          <w:noProof/>
        </w:rPr>
        <w:fldChar w:fldCharType="separate"/>
      </w:r>
      <w:ins w:id="61" w:author="陳雅虹" w:date="2015-07-17T03:45:00Z">
        <w:r w:rsidR="006F41DF">
          <w:rPr>
            <w:noProof/>
          </w:rPr>
          <w:t>2</w:t>
        </w:r>
      </w:ins>
      <w:r w:rsidR="006F41DF">
        <w:rPr>
          <w:noProof/>
        </w:rPr>
        <w:fldChar w:fldCharType="end"/>
      </w:r>
      <w:ins w:id="62" w:author="陳雅虹" w:date="2015-07-17T03:45:00Z">
        <w:r>
          <w:rPr>
            <w:noProof/>
          </w:rPr>
          <w:t>]</w:t>
        </w:r>
        <w:r w:rsidRPr="001E3674">
          <w:fldChar w:fldCharType="end"/>
        </w:r>
        <w:r>
          <w:t>.</w:t>
        </w:r>
        <w:r w:rsidRPr="000709EC">
          <w:t xml:space="preserve"> </w:t>
        </w:r>
        <w:r>
          <w:rPr>
            <w:rFonts w:hint="eastAsia"/>
          </w:rPr>
          <w:t>W</w:t>
        </w:r>
        <w:r>
          <w:t xml:space="preserve">ith declining birthrate nowadays, taking care of elders will gradually bring burden and pressure to their children. </w:t>
        </w:r>
        <w:r>
          <w:rPr>
            <w:rFonts w:eastAsiaTheme="minorEastAsia" w:hint="eastAsia"/>
          </w:rPr>
          <w:t>C</w:t>
        </w:r>
        <w:r w:rsidRPr="000709EC">
          <w:t>urrently</w:t>
        </w:r>
        <w:r>
          <w:rPr>
            <w:rFonts w:eastAsiaTheme="minorEastAsia" w:hint="eastAsia"/>
          </w:rPr>
          <w:t>,</w:t>
        </w:r>
        <w:r w:rsidRPr="000709EC">
          <w:t xml:space="preserve"> </w:t>
        </w:r>
        <w:r>
          <w:rPr>
            <w:rFonts w:eastAsiaTheme="minorEastAsia" w:hint="eastAsia"/>
          </w:rPr>
          <w:t>a</w:t>
        </w:r>
        <w:r w:rsidRPr="000709EC">
          <w:t xml:space="preserve"> large </w:t>
        </w:r>
        <w:r>
          <w:rPr>
            <w:rFonts w:eastAsiaTheme="minorEastAsia" w:hint="eastAsia"/>
          </w:rPr>
          <w:t xml:space="preserve">portion </w:t>
        </w:r>
        <w:r w:rsidRPr="000709EC">
          <w:t xml:space="preserve">of </w:t>
        </w:r>
        <w:r>
          <w:rPr>
            <w:rFonts w:eastAsiaTheme="minorEastAsia" w:hint="eastAsia"/>
          </w:rPr>
          <w:t>elders</w:t>
        </w:r>
        <w:r w:rsidRPr="000709EC">
          <w:t xml:space="preserve"> live independently.</w:t>
        </w:r>
        <w:r>
          <w:t xml:space="preserve"> That is the reason why most elders would prefer to age in place or to remain in their </w:t>
        </w:r>
        <w:r w:rsidRPr="00D80AEB">
          <w:t>accustomed</w:t>
        </w:r>
        <w:r>
          <w:t xml:space="preserve"> home of choice as long as possible.</w:t>
        </w:r>
        <w:r w:rsidRPr="000709EC">
          <w:t xml:space="preserve"> About 72%</w:t>
        </w:r>
        <w:r>
          <w:rPr>
            <w:rFonts w:eastAsiaTheme="minorEastAsia" w:hint="eastAsia"/>
          </w:rPr>
          <w:t xml:space="preserve"> of elders who are</w:t>
        </w:r>
        <w:r w:rsidRPr="000709EC">
          <w:t xml:space="preserve"> 85 </w:t>
        </w:r>
        <w:r>
          <w:rPr>
            <w:rFonts w:eastAsiaTheme="minorEastAsia" w:hint="eastAsia"/>
          </w:rPr>
          <w:t>years old or</w:t>
        </w:r>
        <w:r w:rsidRPr="000709EC">
          <w:t xml:space="preserve"> above live by themselves or with spouse</w:t>
        </w:r>
        <w:r>
          <w:t>s</w:t>
        </w:r>
        <w:r w:rsidRPr="000709EC">
          <w:t xml:space="preserve"> in their own </w:t>
        </w:r>
        <w:r>
          <w:rPr>
            <w:rFonts w:eastAsiaTheme="minorEastAsia" w:hint="eastAsia"/>
          </w:rPr>
          <w:t>houses</w:t>
        </w:r>
        <w:r w:rsidRPr="000709EC">
          <w:t xml:space="preserve"> in </w:t>
        </w:r>
        <w:r>
          <w:rPr>
            <w:rFonts w:eastAsiaTheme="minorEastAsia" w:hint="eastAsia"/>
          </w:rPr>
          <w:t>United States</w:t>
        </w:r>
        <w:r w:rsidRPr="000709EC">
          <w:t xml:space="preserve"> (the 2012 American Community Survey</w:t>
        </w:r>
        <w:r>
          <w:t>[]</w:t>
        </w:r>
        <w:r w:rsidRPr="000709EC">
          <w:t>).</w:t>
        </w:r>
        <w:r>
          <w:t xml:space="preserve"> The institution “Centers for Disease Control and Prevention (CDC)</w:t>
        </w:r>
        <w:proofErr w:type="gramStart"/>
        <w:r>
          <w:t>”  in</w:t>
        </w:r>
        <w:proofErr w:type="gramEnd"/>
        <w:r>
          <w:t xml:space="preserve"> United States defines aging in place as “the ability to live in one’s own home and community safely, independently, and comfortably, regardless of age, income, or ability level.” </w:t>
        </w:r>
        <w:r w:rsidRPr="000709EC">
          <w:t xml:space="preserve">Although the concept of “Aging in Place” for elders </w:t>
        </w:r>
        <w:r>
          <w:rPr>
            <w:rFonts w:eastAsiaTheme="minorEastAsia" w:hint="eastAsia"/>
          </w:rPr>
          <w:t xml:space="preserve">to </w:t>
        </w:r>
        <w:r w:rsidRPr="000709EC">
          <w:t>liv</w:t>
        </w:r>
        <w:r>
          <w:rPr>
            <w:rFonts w:eastAsiaTheme="minorEastAsia" w:hint="eastAsia"/>
          </w:rPr>
          <w:t>e</w:t>
        </w:r>
        <w:r w:rsidRPr="000709EC">
          <w:t xml:space="preserve"> </w:t>
        </w:r>
        <w:r>
          <w:rPr>
            <w:rFonts w:eastAsiaTheme="minorEastAsia" w:hint="eastAsia"/>
          </w:rPr>
          <w:t xml:space="preserve">in their own houses </w:t>
        </w:r>
        <w:r w:rsidRPr="000709EC">
          <w:t xml:space="preserve">has </w:t>
        </w:r>
        <w:r>
          <w:rPr>
            <w:rFonts w:eastAsiaTheme="minorEastAsia" w:hint="eastAsia"/>
          </w:rPr>
          <w:t xml:space="preserve">been </w:t>
        </w:r>
        <w:r w:rsidRPr="000709EC">
          <w:t xml:space="preserve">proposed </w:t>
        </w:r>
        <w:r>
          <w:rPr>
            <w:rFonts w:eastAsiaTheme="minorEastAsia" w:hint="eastAsia"/>
          </w:rPr>
          <w:t xml:space="preserve">for </w:t>
        </w:r>
        <w:r w:rsidRPr="000709EC">
          <w:t xml:space="preserve">long time, the risks </w:t>
        </w:r>
        <w:r>
          <w:rPr>
            <w:rFonts w:eastAsiaTheme="minorEastAsia" w:hint="eastAsia"/>
          </w:rPr>
          <w:t xml:space="preserve">the elders are facing </w:t>
        </w:r>
        <w:r w:rsidRPr="000709EC">
          <w:t xml:space="preserve">still exist, </w:t>
        </w:r>
        <w:r w:rsidRPr="007126A3">
          <w:rPr>
            <w:i/>
          </w:rPr>
          <w:t>e.g</w:t>
        </w:r>
        <w:r w:rsidRPr="000709EC">
          <w:t xml:space="preserve">. </w:t>
        </w:r>
        <w:r w:rsidRPr="000709EC">
          <w:lastRenderedPageBreak/>
          <w:t xml:space="preserve">fall, loss of autonomy, etc. </w:t>
        </w:r>
        <w:r>
          <w:t>Technology can be an important role for aging in place to assist elders in their own home. There are four categories of technology for aging in place, namely Communication and Engagement, Health and Wellness, Learning and Contribution, and Safety and Security. Due to advances in activity recognition technology development, one is able to build a daily activity monitoring system in home environment. It is generally known that a</w:t>
        </w:r>
        <w:r w:rsidRPr="000709EC">
          <w:t xml:space="preserve">ctivity of daily living (ADL) is an important factor to estimate the independent ability of elders. </w:t>
        </w:r>
        <w:proofErr w:type="spellStart"/>
        <w:r w:rsidRPr="000709EC">
          <w:t>Barthel</w:t>
        </w:r>
        <w:proofErr w:type="spellEnd"/>
        <w:r w:rsidRPr="000709EC">
          <w:t xml:space="preserve"> index</w:t>
        </w:r>
        <w:r>
          <w:rPr>
            <w:rFonts w:eastAsiaTheme="minorEastAsia" w:hint="eastAsia"/>
          </w:rPr>
          <w:t xml:space="preserve"> is</w:t>
        </w:r>
        <w:r w:rsidRPr="000709EC">
          <w:t xml:space="preserve"> used to measure performance in activities of daily living and to assess whether the elder</w:t>
        </w:r>
        <w:r>
          <w:rPr>
            <w:rFonts w:eastAsiaTheme="minorEastAsia" w:hint="eastAsia"/>
          </w:rPr>
          <w:t>s</w:t>
        </w:r>
        <w:r>
          <w:t xml:space="preserve"> have independent ability</w:t>
        </w:r>
        <w:r w:rsidRPr="001E3674">
          <w:rPr>
            <w:rFonts w:hint="eastAsia"/>
          </w:rPr>
          <w:t xml:space="preserve"> </w:t>
        </w:r>
        <w:r w:rsidRPr="001E3674">
          <w:fldChar w:fldCharType="begin"/>
        </w:r>
        <w:r w:rsidRPr="001E3674">
          <w:instrText xml:space="preserve"> ADDIN EN.CITE &lt;EndNote&gt;&lt;Cite&gt;&lt;Author&gt;Collin&lt;/Author&gt;&lt;Year&gt;1988&lt;/Year&gt;&lt;RecNum&gt;14&lt;/RecNum&gt;&lt;DisplayText&gt;[3]&lt;/DisplayText&gt;&lt;record&gt;&lt;rec-number&gt;14&lt;/rec-number&gt;&lt;foreign-keys&gt;&lt;key app="EN" db-id="fz0z59prhvsxzze00pu5z0dsetdx9wf2p9r0"&gt;14&lt;/key&gt;&lt;/foreign-keys&gt;&lt;ref-type name="Journal Article"&gt;17&lt;/ref-type&gt;&lt;contributors&gt;&lt;authors&gt;&lt;author&gt;Collin, C&lt;/author&gt;&lt;author&gt;Wade, DT&lt;/author&gt;&lt;author&gt;Davies, S&lt;/author&gt;&lt;author&gt;Horne, V&lt;/author&gt;&lt;/authors&gt;&lt;/contributors&gt;&lt;titles&gt;&lt;title&gt;The Barthel ADL Index: a reliability study&lt;/title&gt;&lt;secondary-title&gt;Disability &amp;amp; Rehabilitation&lt;/secondary-title&gt;&lt;/titles&gt;&lt;periodical&gt;&lt;full-title&gt;Disability &amp;amp; Rehabilitation&lt;/full-title&gt;&lt;/periodical&gt;&lt;pages&gt;61-63&lt;/pages&gt;&lt;volume&gt;10&lt;/volume&gt;&lt;number&gt;2&lt;/number&gt;&lt;dates&gt;&lt;year&gt;1988&lt;/year&gt;&lt;/dates&gt;&lt;isbn&gt;0963-8288&lt;/isbn&gt;&lt;urls&gt;&lt;/urls&gt;&lt;/record&gt;&lt;/Cite&gt;&lt;/EndNote&gt;</w:instrText>
        </w:r>
        <w:r w:rsidRPr="001E3674">
          <w:fldChar w:fldCharType="separate"/>
        </w:r>
        <w:r w:rsidRPr="001E3674">
          <w:t>[</w:t>
        </w:r>
      </w:ins>
      <w:r w:rsidR="006F41DF">
        <w:fldChar w:fldCharType="begin"/>
      </w:r>
      <w:r w:rsidR="006F41DF">
        <w:instrText xml:space="preserve"> HYPERLINK \l "_ENREF_3" \o "Collin, 1988 #14" </w:instrText>
      </w:r>
      <w:r w:rsidR="006F41DF">
        <w:fldChar w:fldCharType="separate"/>
      </w:r>
      <w:ins w:id="63" w:author="陳雅虹" w:date="2015-07-17T03:45:00Z">
        <w:r w:rsidR="006F41DF" w:rsidRPr="001E3674">
          <w:t>3</w:t>
        </w:r>
      </w:ins>
      <w:r w:rsidR="006F41DF">
        <w:fldChar w:fldCharType="end"/>
      </w:r>
      <w:ins w:id="64" w:author="陳雅虹" w:date="2015-07-17T03:45:00Z">
        <w:r w:rsidRPr="001E3674">
          <w:t>]</w:t>
        </w:r>
        <w:r w:rsidRPr="001E3674">
          <w:fldChar w:fldCharType="end"/>
        </w:r>
        <w:r>
          <w:t>. Thus, m</w:t>
        </w:r>
        <w:r w:rsidRPr="000709EC">
          <w:t>onitoring the ADL of elders to measure their ability</w:t>
        </w:r>
        <w:r>
          <w:t xml:space="preserve"> with the help from some advanced technology</w:t>
        </w:r>
        <w:r w:rsidRPr="000709EC">
          <w:t xml:space="preserve"> can improve the safe living conditions at home</w:t>
        </w:r>
        <w:r>
          <w:t>.</w:t>
        </w:r>
      </w:ins>
    </w:p>
    <w:p w14:paraId="1DC0EAD4" w14:textId="418ACC98" w:rsidR="001D1436" w:rsidRDefault="001D1436" w:rsidP="001D1436">
      <w:pPr>
        <w:pStyle w:val="afff5"/>
      </w:pPr>
      <w:ins w:id="65" w:author="陳雅虹" w:date="2015-07-17T03:45:00Z">
        <w:r>
          <w:t>On the other hand, w</w:t>
        </w:r>
        <w:r>
          <w:rPr>
            <w:rFonts w:hint="eastAsia"/>
          </w:rPr>
          <w:t xml:space="preserve">ireless </w:t>
        </w:r>
        <w:r>
          <w:t xml:space="preserve">sensor </w:t>
        </w:r>
        <w:r>
          <w:rPr>
            <w:rFonts w:hint="eastAsia"/>
          </w:rPr>
          <w:t>network</w:t>
        </w:r>
        <w:r>
          <w:t xml:space="preserve"> (WSN)</w:t>
        </w:r>
        <w:r>
          <w:rPr>
            <w:rFonts w:hint="eastAsia"/>
          </w:rPr>
          <w:t xml:space="preserve"> is a </w:t>
        </w:r>
        <w:r>
          <w:t>well-developed</w:t>
        </w:r>
        <w:r>
          <w:rPr>
            <w:rFonts w:hint="eastAsia"/>
          </w:rPr>
          <w:t xml:space="preserve"> </w:t>
        </w:r>
        <w:r>
          <w:t>technology</w:t>
        </w:r>
        <w:r>
          <w:rPr>
            <w:rFonts w:hint="eastAsia"/>
          </w:rPr>
          <w:t xml:space="preserve"> </w:t>
        </w:r>
        <w:r>
          <w:t>in</w:t>
        </w:r>
        <w:r>
          <w:rPr>
            <w:rFonts w:hint="eastAsia"/>
          </w:rPr>
          <w:t xml:space="preserve"> recent years and </w:t>
        </w:r>
        <w:r>
          <w:t xml:space="preserve">a lot of interesting products here been produced, </w:t>
        </w:r>
        <w:r>
          <w:rPr>
            <w:i/>
          </w:rPr>
          <w:t>e.g</w:t>
        </w:r>
        <w:r w:rsidRPr="00BD15C2">
          <w:rPr>
            <w:i/>
          </w:rPr>
          <w:t>.</w:t>
        </w:r>
        <w:r>
          <w:t xml:space="preserve"> mobile pad, smart watch or raspberry Pi with ambient sensors. </w:t>
        </w:r>
        <w:r>
          <w:rPr>
            <w:rFonts w:hint="eastAsia"/>
          </w:rPr>
          <w:t xml:space="preserve">With </w:t>
        </w:r>
        <w:r w:rsidR="000B3906">
          <w:t>extensive</w:t>
        </w:r>
        <w:r>
          <w:rPr>
            <w:rFonts w:hint="eastAsia"/>
          </w:rPr>
          <w:t xml:space="preserve"> technological</w:t>
        </w:r>
        <w:r>
          <w:t xml:space="preserve"> development of WSN, the Internet of Things (</w:t>
        </w:r>
        <w:proofErr w:type="spellStart"/>
        <w:r>
          <w:t>IoT</w:t>
        </w:r>
        <w:proofErr w:type="spellEnd"/>
        <w:proofErr w:type="gramStart"/>
        <w:r>
          <w:t>)becomes</w:t>
        </w:r>
      </w:ins>
      <w:proofErr w:type="gramEnd"/>
      <w:ins w:id="66" w:author="陳雅虹" w:date="2015-07-17T03:51:00Z">
        <w:r w:rsidR="000B3906">
          <w:t xml:space="preserve"> overwhelming in application</w:t>
        </w:r>
      </w:ins>
      <w:ins w:id="67" w:author="陳雅虹" w:date="2015-07-17T03:52:00Z">
        <w:r w:rsidR="000B3906">
          <w:t xml:space="preserve">s </w:t>
        </w:r>
        <w:proofErr w:type="spellStart"/>
        <w:r w:rsidR="000B3906">
          <w:t>comcerning</w:t>
        </w:r>
        <w:proofErr w:type="spellEnd"/>
        <w:r w:rsidR="000B3906">
          <w:t xml:space="preserve"> humans</w:t>
        </w:r>
      </w:ins>
      <w:ins w:id="68" w:author="陳雅虹" w:date="2015-07-17T03:53:00Z">
        <w:r w:rsidR="000B3906">
          <w:t>’ life.</w:t>
        </w:r>
      </w:ins>
      <w:ins w:id="69" w:author="陳雅虹" w:date="2015-07-17T03:45:00Z">
        <w:r>
          <w:t xml:space="preserve"> Specifically, the </w:t>
        </w:r>
        <w:proofErr w:type="spellStart"/>
        <w:r>
          <w:t>IoT</w:t>
        </w:r>
        <w:proofErr w:type="spellEnd"/>
        <w:r>
          <w:t xml:space="preserve"> related technologies </w:t>
        </w:r>
        <w:r>
          <w:rPr>
            <w:rFonts w:eastAsiaTheme="minorEastAsia" w:hint="eastAsia"/>
          </w:rPr>
          <w:t>include</w:t>
        </w:r>
        <w:r>
          <w:t xml:space="preserve"> ubiquitous computing</w:t>
        </w:r>
        <w:r w:rsidRPr="00C54179">
          <w:t xml:space="preserve"> where computing is made to appear everywhere and anywhere</w:t>
        </w:r>
        <w:r>
          <w:t xml:space="preserve"> </w:t>
        </w:r>
        <w:r>
          <w:fldChar w:fldCharType="begin"/>
        </w:r>
        <w:r>
          <w:instrText xml:space="preserve"> ADDIN EN.CITE &lt;EndNote&gt;&lt;Cite&gt;&lt;Author&gt;Abowd&lt;/Author&gt;&lt;Year&gt;2000&lt;/Year&gt;&lt;RecNum&gt;17&lt;/RecNum&gt;&lt;DisplayText&gt;[4]&lt;/DisplayText&gt;&lt;record&gt;&lt;rec-number&gt;17&lt;/rec-number&gt;&lt;foreign-keys&gt;&lt;key app="EN" db-id="fz0z59prhvsxzze00pu5z0dsetdx9wf2p9r0"&gt;17&lt;/key&gt;&lt;/foreign-keys&gt;&lt;ref-type name="Journal Article"&gt;17&lt;/ref-type&gt;&lt;contributors&gt;&lt;authors&gt;&lt;author&gt;Abowd, Gregory D&lt;/author&gt;&lt;author&gt;Mynatt, Elizabeth D&lt;/author&gt;&lt;/authors&gt;&lt;/contributors&gt;&lt;titles&gt;&lt;title&gt;Charting past, present, and future research in ubiquitous computing&lt;/title&gt;&lt;secondary-title&gt;ACM Transactions on Computer-Human Interaction (TOCHI)&lt;/secondary-title&gt;&lt;/titles&gt;&lt;periodical&gt;&lt;full-title&gt;ACM Transactions on Computer-Human Interaction (TOCHI)&lt;/full-title&gt;&lt;/periodical&gt;&lt;pages&gt;29-58&lt;/pages&gt;&lt;volume&gt;7&lt;/volume&gt;&lt;number&gt;1&lt;/number&gt;&lt;dates&gt;&lt;year&gt;2000&lt;/year&gt;&lt;/dates&gt;&lt;isbn&gt;1073-0516&lt;/isbn&gt;&lt;urls&gt;&lt;/urls&gt;&lt;/record&gt;&lt;/Cite&gt;&lt;/EndNote&gt;</w:instrText>
        </w:r>
        <w:r>
          <w:fldChar w:fldCharType="separate"/>
        </w:r>
        <w:r>
          <w:rPr>
            <w:noProof/>
          </w:rPr>
          <w:t>[</w:t>
        </w:r>
      </w:ins>
      <w:r w:rsidR="006F41DF">
        <w:rPr>
          <w:noProof/>
        </w:rPr>
        <w:fldChar w:fldCharType="begin"/>
      </w:r>
      <w:r w:rsidR="006F41DF">
        <w:rPr>
          <w:noProof/>
        </w:rPr>
        <w:instrText xml:space="preserve"> HYPERLINK \l "_ENREF_4" \o "Abowd, 2000 #17" </w:instrText>
      </w:r>
      <w:r w:rsidR="006F41DF">
        <w:rPr>
          <w:noProof/>
        </w:rPr>
        <w:fldChar w:fldCharType="separate"/>
      </w:r>
      <w:ins w:id="70" w:author="陳雅虹" w:date="2015-07-17T03:45:00Z">
        <w:r w:rsidR="006F41DF">
          <w:rPr>
            <w:noProof/>
          </w:rPr>
          <w:t>4</w:t>
        </w:r>
      </w:ins>
      <w:r w:rsidR="006F41DF">
        <w:rPr>
          <w:noProof/>
        </w:rPr>
        <w:fldChar w:fldCharType="end"/>
      </w:r>
      <w:ins w:id="71" w:author="陳雅虹" w:date="2015-07-17T03:45:00Z">
        <w:r>
          <w:rPr>
            <w:noProof/>
          </w:rPr>
          <w:t>]</w:t>
        </w:r>
        <w:r>
          <w:fldChar w:fldCharType="end"/>
        </w:r>
        <w:r>
          <w:t>, Ambient Intelligen</w:t>
        </w:r>
        <w:r>
          <w:rPr>
            <w:rFonts w:eastAsiaTheme="minorEastAsia" w:hint="eastAsia"/>
          </w:rPr>
          <w:t>ce</w:t>
        </w:r>
        <w:r>
          <w:t xml:space="preserve"> (</w:t>
        </w:r>
        <w:proofErr w:type="spellStart"/>
        <w:r>
          <w:t>AmI</w:t>
        </w:r>
        <w:proofErr w:type="spellEnd"/>
        <w:r>
          <w:t>) where devices can work in concert to support people in carrying out their daily life activities and tasks</w:t>
        </w:r>
        <w:r>
          <w:rPr>
            <w:rFonts w:asciiTheme="minorEastAsia" w:eastAsiaTheme="minorEastAsia" w:hAnsiTheme="minorEastAsia" w:hint="eastAsia"/>
          </w:rPr>
          <w:t xml:space="preserve"> </w:t>
        </w:r>
        <w:r w:rsidRPr="00505475">
          <w:t>more</w:t>
        </w:r>
        <w:r>
          <w:t xml:space="preserve"> eas</w:t>
        </w:r>
        <w:r>
          <w:rPr>
            <w:rFonts w:eastAsiaTheme="minorEastAsia" w:hint="eastAsia"/>
          </w:rPr>
          <w:t>ily</w:t>
        </w:r>
        <w:r>
          <w:t xml:space="preserve">, and wearable computing where </w:t>
        </w:r>
        <w:r>
          <w:rPr>
            <w:rFonts w:eastAsiaTheme="minorEastAsia" w:hint="eastAsia"/>
          </w:rPr>
          <w:t>the associated</w:t>
        </w:r>
        <w:r>
          <w:t xml:space="preserve"> devices can provide specific, limited features like pedometer</w:t>
        </w:r>
        <w:r>
          <w:rPr>
            <w:rFonts w:eastAsiaTheme="minorEastAsia" w:hint="eastAsia"/>
          </w:rPr>
          <w:t>,</w:t>
        </w:r>
        <w:r>
          <w:t xml:space="preserve"> and provide advanced smart function </w:t>
        </w:r>
        <w:r>
          <w:fldChar w:fldCharType="begin"/>
        </w:r>
      </w:ins>
      <w:r w:rsidR="00953473">
        <w:instrText xml:space="preserve"> ADDIN EN.CITE &lt;EndNote&gt;&lt;Cite&gt;&lt;Author&gt;Lara&lt;/Author&gt;&lt;Year&gt;2013&lt;/Year&gt;&lt;RecNum&gt;27&lt;/RecNum&gt;&lt;DisplayText&gt;[5]&lt;/DisplayText&gt;&lt;record&gt;&lt;rec-number&gt;27&lt;/rec-number&gt;&lt;foreign-keys&gt;&lt;key app="EN" db-id="sz22x0ppvatzs7ettfhxv2rxtpdfvwx2wzss"&gt;27&lt;/key&gt;&lt;/foreign-keys&gt;&lt;ref-type name="Journal Article"&gt;17&lt;/ref-type&gt;&lt;contributors&gt;&lt;authors&gt;&lt;author&gt;Lara, Oscar D&lt;/author&gt;&lt;author&gt;Labrador, Miguel A&lt;/author&gt;&lt;/authors&gt;&lt;/contributors&gt;&lt;titles&gt;&lt;title&gt;A survey on human activity recognition using wearable sensors&lt;/title&gt;&lt;secondary-title&gt;Communications Surveys &amp;amp; Tutorials, IEEE&lt;/secondary-title&gt;&lt;/titles&gt;&lt;periodical&gt;&lt;full-title&gt;Communications Surveys &amp;amp; Tutorials, IEEE&lt;/full-title&gt;&lt;/periodical&gt;&lt;pages&gt;1192-1209&lt;/pages&gt;&lt;volume&gt;15&lt;/volume&gt;&lt;number&gt;3&lt;/number&gt;&lt;dates&gt;&lt;year&gt;2013&lt;/year&gt;&lt;/dates&gt;&lt;isbn&gt;1553-877X&lt;/isbn&gt;&lt;urls&gt;&lt;/urls&gt;&lt;/record&gt;&lt;/Cite&gt;&lt;/EndNote&gt;</w:instrText>
      </w:r>
      <w:ins w:id="72" w:author="陳雅虹" w:date="2015-07-17T03:45:00Z">
        <w:r>
          <w:fldChar w:fldCharType="separate"/>
        </w:r>
        <w:r>
          <w:rPr>
            <w:noProof/>
          </w:rPr>
          <w:t>[</w:t>
        </w:r>
      </w:ins>
      <w:r w:rsidR="006F41DF">
        <w:rPr>
          <w:noProof/>
        </w:rPr>
        <w:fldChar w:fldCharType="begin"/>
      </w:r>
      <w:r w:rsidR="006F41DF">
        <w:rPr>
          <w:noProof/>
        </w:rPr>
        <w:instrText xml:space="preserve"> HYPERLINK \l "_ENREF_5" \o "Lara, 2013 #27" </w:instrText>
      </w:r>
      <w:r w:rsidR="006F41DF">
        <w:rPr>
          <w:noProof/>
        </w:rPr>
        <w:fldChar w:fldCharType="separate"/>
      </w:r>
      <w:ins w:id="73" w:author="陳雅虹" w:date="2015-07-17T03:45:00Z">
        <w:r w:rsidR="006F41DF">
          <w:rPr>
            <w:noProof/>
          </w:rPr>
          <w:t>5</w:t>
        </w:r>
      </w:ins>
      <w:r w:rsidR="006F41DF">
        <w:rPr>
          <w:noProof/>
        </w:rPr>
        <w:fldChar w:fldCharType="end"/>
      </w:r>
      <w:ins w:id="74" w:author="陳雅虹" w:date="2015-07-17T03:45:00Z">
        <w:r>
          <w:rPr>
            <w:noProof/>
          </w:rPr>
          <w:t>]</w:t>
        </w:r>
        <w:r>
          <w:fldChar w:fldCharType="end"/>
        </w:r>
        <w:r>
          <w:t xml:space="preserve">. </w:t>
        </w:r>
        <w:r w:rsidRPr="009124F0">
          <w:t>Conceivably</w:t>
        </w:r>
        <w:r>
          <w:t xml:space="preserve">, technology of </w:t>
        </w:r>
        <w:proofErr w:type="spellStart"/>
        <w:r>
          <w:t>IoT</w:t>
        </w:r>
        <w:proofErr w:type="spellEnd"/>
        <w:r>
          <w:t xml:space="preserve"> is an important factor to implement a smart environment to monitor residents’ daily activities.</w:t>
        </w:r>
      </w:ins>
    </w:p>
    <w:p w14:paraId="5CF9E5FE" w14:textId="77777777" w:rsidR="00E831AF" w:rsidRPr="00776171" w:rsidRDefault="00E831AF" w:rsidP="001D1436">
      <w:pPr>
        <w:pStyle w:val="afff5"/>
        <w:rPr>
          <w:ins w:id="75" w:author="陳雅虹" w:date="2015-07-17T03:45:00Z"/>
        </w:rPr>
      </w:pPr>
    </w:p>
    <w:p w14:paraId="7F8C67F9" w14:textId="1EB4C6E2" w:rsidR="00776171" w:rsidDel="001D1436" w:rsidRDefault="00776171" w:rsidP="00E831AF">
      <w:pPr>
        <w:pStyle w:val="21"/>
        <w:rPr>
          <w:del w:id="76" w:author="陳雅虹" w:date="2015-07-17T03:45:00Z"/>
        </w:rPr>
      </w:pPr>
      <w:del w:id="77" w:author="陳雅虹" w:date="2015-07-17T03:45:00Z">
        <w:r w:rsidRPr="000709EC" w:rsidDel="001D1436">
          <w:lastRenderedPageBreak/>
          <w:delText xml:space="preserve">According to the high </w:delText>
        </w:r>
        <w:r w:rsidDel="001D1436">
          <w:delText>development</w:delText>
        </w:r>
        <w:r w:rsidRPr="000709EC" w:rsidDel="001D1436">
          <w:delText xml:space="preserve"> of medi</w:delText>
        </w:r>
        <w:r w:rsidDel="001D1436">
          <w:rPr>
            <w:rFonts w:eastAsiaTheme="minorEastAsia" w:hint="eastAsia"/>
          </w:rPr>
          <w:delText>cine</w:delText>
        </w:r>
        <w:r w:rsidRPr="000709EC" w:rsidDel="001D1436">
          <w:delText xml:space="preserve"> and the success of reducing mortality, the world’s population has aged quickly. The elderly people suffer from high risk due to poor health conditions, so the needs for monitoring </w:delText>
        </w:r>
        <w:r w:rsidDel="001D1436">
          <w:rPr>
            <w:rFonts w:eastAsiaTheme="minorEastAsia" w:hint="eastAsia"/>
          </w:rPr>
          <w:delText>human</w:delText>
        </w:r>
        <w:r w:rsidDel="001D1436">
          <w:rPr>
            <w:rFonts w:eastAsiaTheme="minorEastAsia"/>
          </w:rPr>
          <w:delText>’</w:delText>
        </w:r>
        <w:r w:rsidDel="001D1436">
          <w:rPr>
            <w:rFonts w:eastAsiaTheme="minorEastAsia" w:hint="eastAsia"/>
          </w:rPr>
          <w:delText xml:space="preserve">s </w:delText>
        </w:r>
        <w:r w:rsidRPr="000709EC" w:rsidDel="001D1436">
          <w:delText>physiological st</w:delText>
        </w:r>
        <w:r w:rsidDel="001D1436">
          <w:rPr>
            <w:rFonts w:eastAsiaTheme="minorEastAsia" w:hint="eastAsia"/>
          </w:rPr>
          <w:delText>ate</w:delText>
        </w:r>
        <w:r w:rsidRPr="000709EC" w:rsidDel="001D1436">
          <w:delText xml:space="preserve"> in non-clinical setting is critical</w:delText>
        </w:r>
        <w:r w:rsidDel="001D1436">
          <w:rPr>
            <w:rFonts w:eastAsiaTheme="minorEastAsia" w:hint="eastAsia"/>
          </w:rPr>
          <w:delText>ly</w:delText>
        </w:r>
        <w:r w:rsidRPr="000709EC" w:rsidDel="001D1436">
          <w:delText xml:space="preserve"> importance</w:delText>
        </w:r>
        <w:r w:rsidRPr="001E3674" w:rsidDel="001D1436">
          <w:rPr>
            <w:rFonts w:hint="eastAsia"/>
          </w:rPr>
          <w:delText xml:space="preserve"> </w:delText>
        </w:r>
        <w:r w:rsidRPr="001E3674" w:rsidDel="001D1436">
          <w:fldChar w:fldCharType="begin"/>
        </w:r>
        <w:r w:rsidDel="001D1436">
          <w:delInstrText xml:space="preserve"> ADDIN EN.CITE &lt;EndNote&gt;&lt;Cite&gt;&lt;Author&gt;Banaee&lt;/Author&gt;&lt;Year&gt;2013&lt;/Year&gt;&lt;RecNum&gt;12&lt;/RecNum&gt;&lt;DisplayText&gt;[1, 2]&lt;/DisplayText&gt;&lt;record&gt;&lt;rec-number&gt;12&lt;/rec-number&gt;&lt;foreign-keys&gt;&lt;key app="EN" db-id="fz0z59prhvsxzze00pu5z0dsetdx9wf2p9r0"&gt;12&lt;/key&gt;&lt;/foreign-keys&gt;&lt;ref-type name="Journal Article"&gt;17&lt;/ref-type&gt;&lt;contributors&gt;&lt;authors&gt;&lt;author&gt;Banaee, Hadi&lt;/author&gt;&lt;author&gt;Ahmed, Mobyen Uddin&lt;/author&gt;&lt;author&gt;Loutfi, Amy&lt;/author&gt;&lt;/authors&gt;&lt;/contributors&gt;&lt;titles&gt;&lt;title&gt;Data mining for wearable sensors in health monitoring systems: a review of recent trends and challenges&lt;/title&gt;&lt;secondary-title&gt;Sensors&lt;/secondary-title&gt;&lt;/titles&gt;&lt;periodical&gt;&lt;full-title&gt;Sensors&lt;/full-title&gt;&lt;/periodical&gt;&lt;pages&gt;17472-17500&lt;/pages&gt;&lt;volume&gt;13&lt;/volume&gt;&lt;number&gt;12&lt;/number&gt;&lt;dates&gt;&lt;year&gt;2013&lt;/year&gt;&lt;/dates&gt;&lt;urls&gt;&lt;/urls&gt;&lt;/record&gt;&lt;/Cite&gt;&lt;Cite&gt;&lt;Author&gt;Pantelopoulos&lt;/Author&gt;&lt;Year&gt;2010&lt;/Year&gt;&lt;RecNum&gt;13&lt;/RecNum&gt;&lt;record&gt;&lt;rec-number&gt;13&lt;/rec-number&gt;&lt;foreign-keys&gt;&lt;key app="EN" db-id="fz0z59prhvsxzze00pu5z0dsetdx9wf2p9r0"&gt;13&lt;/key&gt;&lt;/foreign-keys&gt;&lt;ref-type name="Journal Article"&gt;17&lt;/ref-type&gt;&lt;contributors&gt;&lt;authors&gt;&lt;author&gt;Pantelopoulos, Alexandros&lt;/author&gt;&lt;author&gt;Bourbakis, Nikolaos G&lt;/author&gt;&lt;/authors&gt;&lt;/contributors&gt;&lt;titles&gt;&lt;title&gt;A survey on wearable sensor-based systems for health monitoring and prognosis&lt;/title&gt;&lt;secondary-title&gt;Systems, Man, and Cybernetics, Part C: Applications and Reviews, IEEE Transactions on&lt;/secondary-title&gt;&lt;/titles&gt;&lt;periodical&gt;&lt;full-title&gt;Systems, Man, and Cybernetics, Part C: Applications and Reviews, IEEE Transactions on&lt;/full-title&gt;&lt;/periodical&gt;&lt;pages&gt;1-12&lt;/pages&gt;&lt;volume&gt;40&lt;/volume&gt;&lt;number&gt;1&lt;/number&gt;&lt;dates&gt;&lt;year&gt;2010&lt;/year&gt;&lt;/dates&gt;&lt;isbn&gt;1094-6977&lt;/isbn&gt;&lt;urls&gt;&lt;/urls&gt;&lt;/record&gt;&lt;/Cite&gt;&lt;/EndNote&gt;</w:delInstrText>
        </w:r>
        <w:r w:rsidRPr="001E3674" w:rsidDel="001D1436">
          <w:fldChar w:fldCharType="separate"/>
        </w:r>
        <w:r w:rsidDel="001D1436">
          <w:rPr>
            <w:noProof/>
          </w:rPr>
          <w:delText>[</w:delText>
        </w:r>
      </w:del>
      <w:r w:rsidR="006F41DF">
        <w:rPr>
          <w:noProof/>
        </w:rPr>
        <w:fldChar w:fldCharType="begin"/>
      </w:r>
      <w:r w:rsidR="006F41DF">
        <w:rPr>
          <w:noProof/>
        </w:rPr>
        <w:instrText xml:space="preserve"> HYPERLINK \l "_ENREF_1" \o "Banaee, 2013 #12" </w:instrText>
      </w:r>
      <w:r w:rsidR="006F41DF">
        <w:rPr>
          <w:noProof/>
        </w:rPr>
        <w:fldChar w:fldCharType="separate"/>
      </w:r>
      <w:del w:id="78" w:author="陳雅虹" w:date="2015-07-17T03:45:00Z">
        <w:r w:rsidR="006F41DF" w:rsidDel="001D1436">
          <w:rPr>
            <w:noProof/>
          </w:rPr>
          <w:delText>1</w:delText>
        </w:r>
      </w:del>
      <w:r w:rsidR="006F41DF">
        <w:rPr>
          <w:noProof/>
        </w:rPr>
        <w:fldChar w:fldCharType="end"/>
      </w:r>
      <w:del w:id="79" w:author="陳雅虹" w:date="2015-07-17T03:45:00Z">
        <w:r w:rsidDel="001D1436">
          <w:rPr>
            <w:noProof/>
          </w:rPr>
          <w:delText xml:space="preserve">, </w:delText>
        </w:r>
      </w:del>
      <w:r w:rsidR="006F41DF">
        <w:rPr>
          <w:noProof/>
        </w:rPr>
        <w:fldChar w:fldCharType="begin"/>
      </w:r>
      <w:r w:rsidR="006F41DF">
        <w:rPr>
          <w:noProof/>
        </w:rPr>
        <w:instrText xml:space="preserve"> HYPERLINK \l "_ENREF_2" \o "Pantelopoulos, 2010 #13" </w:instrText>
      </w:r>
      <w:r w:rsidR="006F41DF">
        <w:rPr>
          <w:noProof/>
        </w:rPr>
        <w:fldChar w:fldCharType="separate"/>
      </w:r>
      <w:del w:id="80" w:author="陳雅虹" w:date="2015-07-17T03:45:00Z">
        <w:r w:rsidR="006F41DF" w:rsidDel="001D1436">
          <w:rPr>
            <w:noProof/>
          </w:rPr>
          <w:delText>2</w:delText>
        </w:r>
      </w:del>
      <w:r w:rsidR="006F41DF">
        <w:rPr>
          <w:noProof/>
        </w:rPr>
        <w:fldChar w:fldCharType="end"/>
      </w:r>
      <w:del w:id="81" w:author="陳雅虹" w:date="2015-07-17T03:45:00Z">
        <w:r w:rsidDel="001D1436">
          <w:rPr>
            <w:noProof/>
          </w:rPr>
          <w:delText>]</w:delText>
        </w:r>
        <w:r w:rsidRPr="001E3674" w:rsidDel="001D1436">
          <w:fldChar w:fldCharType="end"/>
        </w:r>
        <w:r w:rsidDel="001D1436">
          <w:delText>.</w:delText>
        </w:r>
        <w:r w:rsidRPr="000709EC" w:rsidDel="001D1436">
          <w:delText xml:space="preserve"> </w:delText>
        </w:r>
        <w:r w:rsidR="006363D2" w:rsidDel="001D1436">
          <w:rPr>
            <w:rFonts w:hint="eastAsia"/>
          </w:rPr>
          <w:delText>W</w:delText>
        </w:r>
        <w:r w:rsidR="006363D2" w:rsidDel="001D1436">
          <w:delText xml:space="preserve">ith the declining birthrate phenomenon, taking care of elder family will gradually bring burden and pressure for their children. </w:delText>
        </w:r>
        <w:r w:rsidDel="001D1436">
          <w:rPr>
            <w:rFonts w:eastAsiaTheme="minorEastAsia" w:hint="eastAsia"/>
          </w:rPr>
          <w:delText>C</w:delText>
        </w:r>
        <w:r w:rsidRPr="000709EC" w:rsidDel="001D1436">
          <w:delText>urrently</w:delText>
        </w:r>
        <w:r w:rsidDel="001D1436">
          <w:rPr>
            <w:rFonts w:eastAsiaTheme="minorEastAsia" w:hint="eastAsia"/>
          </w:rPr>
          <w:delText>,</w:delText>
        </w:r>
        <w:r w:rsidRPr="000709EC" w:rsidDel="001D1436">
          <w:delText xml:space="preserve"> </w:delText>
        </w:r>
        <w:r w:rsidDel="001D1436">
          <w:rPr>
            <w:rFonts w:eastAsiaTheme="minorEastAsia" w:hint="eastAsia"/>
          </w:rPr>
          <w:delText>a</w:delText>
        </w:r>
        <w:r w:rsidRPr="000709EC" w:rsidDel="001D1436">
          <w:delText xml:space="preserve"> large </w:delText>
        </w:r>
        <w:r w:rsidDel="001D1436">
          <w:rPr>
            <w:rFonts w:eastAsiaTheme="minorEastAsia" w:hint="eastAsia"/>
          </w:rPr>
          <w:delText xml:space="preserve">portion </w:delText>
        </w:r>
        <w:r w:rsidRPr="000709EC" w:rsidDel="001D1436">
          <w:delText xml:space="preserve">of </w:delText>
        </w:r>
        <w:r w:rsidDel="001D1436">
          <w:rPr>
            <w:rFonts w:eastAsiaTheme="minorEastAsia" w:hint="eastAsia"/>
          </w:rPr>
          <w:delText>elders</w:delText>
        </w:r>
        <w:r w:rsidRPr="000709EC" w:rsidDel="001D1436">
          <w:delText xml:space="preserve"> live independently.</w:delText>
        </w:r>
        <w:r w:rsidR="00281460" w:rsidDel="001D1436">
          <w:delText xml:space="preserve"> That is the reason of most adults and elders would prefer to age in place which means remain in their home of choice as long as possible.</w:delText>
        </w:r>
        <w:r w:rsidRPr="000709EC" w:rsidDel="001D1436">
          <w:delText xml:space="preserve"> About 72%</w:delText>
        </w:r>
        <w:r w:rsidDel="001D1436">
          <w:rPr>
            <w:rFonts w:eastAsiaTheme="minorEastAsia" w:hint="eastAsia"/>
          </w:rPr>
          <w:delText xml:space="preserve"> of elders who are</w:delText>
        </w:r>
        <w:r w:rsidRPr="000709EC" w:rsidDel="001D1436">
          <w:delText xml:space="preserve"> 85 </w:delText>
        </w:r>
        <w:r w:rsidDel="001D1436">
          <w:rPr>
            <w:rFonts w:eastAsiaTheme="minorEastAsia" w:hint="eastAsia"/>
          </w:rPr>
          <w:delText>years old or</w:delText>
        </w:r>
        <w:r w:rsidRPr="000709EC" w:rsidDel="001D1436">
          <w:delText xml:space="preserve"> above live by themselves or with spouse in their own </w:delText>
        </w:r>
        <w:r w:rsidDel="001D1436">
          <w:rPr>
            <w:rFonts w:eastAsiaTheme="minorEastAsia" w:hint="eastAsia"/>
          </w:rPr>
          <w:delText>houses</w:delText>
        </w:r>
        <w:r w:rsidRPr="000709EC" w:rsidDel="001D1436">
          <w:delText xml:space="preserve"> in </w:delText>
        </w:r>
        <w:r w:rsidDel="001D1436">
          <w:rPr>
            <w:rFonts w:eastAsiaTheme="minorEastAsia" w:hint="eastAsia"/>
          </w:rPr>
          <w:delText>United States</w:delText>
        </w:r>
        <w:r w:rsidRPr="000709EC" w:rsidDel="001D1436">
          <w:delText xml:space="preserve"> (the 2012 American Community Survey).</w:delText>
        </w:r>
        <w:r w:rsidR="00A66CFC" w:rsidDel="001D1436">
          <w:delText xml:space="preserve"> The institution “Centers for Disease Control and Prevention (CDC)” defines aging in place as “the ability to live in one’s own home and community safely, independently, and comfortably, regardless of age, income, or ability level.” </w:delText>
        </w:r>
        <w:r w:rsidRPr="000709EC" w:rsidDel="001D1436">
          <w:delText xml:space="preserve">Although the concept of “Aging in Place” for elders </w:delText>
        </w:r>
        <w:r w:rsidDel="001D1436">
          <w:rPr>
            <w:rFonts w:eastAsiaTheme="minorEastAsia" w:hint="eastAsia"/>
          </w:rPr>
          <w:delText xml:space="preserve">to </w:delText>
        </w:r>
        <w:r w:rsidRPr="000709EC" w:rsidDel="001D1436">
          <w:delText>liv</w:delText>
        </w:r>
        <w:r w:rsidDel="001D1436">
          <w:rPr>
            <w:rFonts w:eastAsiaTheme="minorEastAsia" w:hint="eastAsia"/>
          </w:rPr>
          <w:delText>e</w:delText>
        </w:r>
        <w:r w:rsidRPr="000709EC" w:rsidDel="001D1436">
          <w:delText xml:space="preserve"> </w:delText>
        </w:r>
        <w:r w:rsidDel="001D1436">
          <w:rPr>
            <w:rFonts w:eastAsiaTheme="minorEastAsia" w:hint="eastAsia"/>
          </w:rPr>
          <w:delText xml:space="preserve">in their own houses </w:delText>
        </w:r>
        <w:r w:rsidRPr="000709EC" w:rsidDel="001D1436">
          <w:delText xml:space="preserve">has </w:delText>
        </w:r>
        <w:r w:rsidDel="001D1436">
          <w:rPr>
            <w:rFonts w:eastAsiaTheme="minorEastAsia" w:hint="eastAsia"/>
          </w:rPr>
          <w:delText xml:space="preserve">been </w:delText>
        </w:r>
        <w:r w:rsidRPr="000709EC" w:rsidDel="001D1436">
          <w:delText xml:space="preserve">proposed </w:delText>
        </w:r>
        <w:r w:rsidDel="001D1436">
          <w:rPr>
            <w:rFonts w:eastAsiaTheme="minorEastAsia" w:hint="eastAsia"/>
          </w:rPr>
          <w:delText xml:space="preserve">for </w:delText>
        </w:r>
        <w:r w:rsidRPr="000709EC" w:rsidDel="001D1436">
          <w:delText xml:space="preserve">long time, the risks </w:delText>
        </w:r>
        <w:r w:rsidDel="001D1436">
          <w:rPr>
            <w:rFonts w:eastAsiaTheme="minorEastAsia" w:hint="eastAsia"/>
          </w:rPr>
          <w:delText xml:space="preserve">the elders are facing </w:delText>
        </w:r>
        <w:r w:rsidRPr="000709EC" w:rsidDel="001D1436">
          <w:delText xml:space="preserve">still exist, </w:delText>
        </w:r>
        <w:r w:rsidRPr="007126A3" w:rsidDel="001D1436">
          <w:rPr>
            <w:i/>
          </w:rPr>
          <w:delText>e.g</w:delText>
        </w:r>
        <w:r w:rsidRPr="000709EC" w:rsidDel="001D1436">
          <w:delText xml:space="preserve">. fall, loss of autonomy, etc. </w:delText>
        </w:r>
        <w:r w:rsidR="00A66CFC" w:rsidDel="001D1436">
          <w:delText xml:space="preserve">Technology can be an important role for aging in place to assist elders in their own home. There are four categories of technology </w:delText>
        </w:r>
        <w:r w:rsidR="00C902E7" w:rsidDel="001D1436">
          <w:delText>for aging in place—Communication and Engagement, Health and Wellness, Learning and Contribution, and Safety and Security.</w:delText>
        </w:r>
        <w:r w:rsidR="00D17A97" w:rsidDel="001D1436">
          <w:delText xml:space="preserve"> </w:delText>
        </w:r>
        <w:r w:rsidR="007F404B" w:rsidDel="001D1436">
          <w:delText xml:space="preserve">The high development of activity recognition technology is able to build a daily activity monitoring system in home environment. </w:delText>
        </w:r>
        <w:r w:rsidRPr="000709EC" w:rsidDel="001D1436">
          <w:delText>Activity of daily living (ADL) is an important factor to estimate the independent ability of elders. Barthel index</w:delText>
        </w:r>
        <w:r w:rsidDel="001D1436">
          <w:rPr>
            <w:rFonts w:eastAsiaTheme="minorEastAsia" w:hint="eastAsia"/>
          </w:rPr>
          <w:delText xml:space="preserve"> is</w:delText>
        </w:r>
        <w:r w:rsidRPr="000709EC" w:rsidDel="001D1436">
          <w:delText xml:space="preserve"> used to measure performance in activities of daily living and to assess whether the elder</w:delText>
        </w:r>
        <w:r w:rsidDel="001D1436">
          <w:rPr>
            <w:rFonts w:eastAsiaTheme="minorEastAsia" w:hint="eastAsia"/>
          </w:rPr>
          <w:delText>s</w:delText>
        </w:r>
        <w:r w:rsidDel="001D1436">
          <w:delText xml:space="preserve"> have independent ability</w:delText>
        </w:r>
        <w:r w:rsidRPr="001E3674" w:rsidDel="001D1436">
          <w:rPr>
            <w:rFonts w:hint="eastAsia"/>
          </w:rPr>
          <w:delText xml:space="preserve"> </w:delText>
        </w:r>
        <w:r w:rsidRPr="001E3674" w:rsidDel="001D1436">
          <w:fldChar w:fldCharType="begin"/>
        </w:r>
        <w:r w:rsidRPr="001E3674" w:rsidDel="001D1436">
          <w:delInstrText xml:space="preserve"> ADDIN EN.CITE &lt;EndNote&gt;&lt;Cite&gt;&lt;Author&gt;Collin&lt;/Author&gt;&lt;Year&gt;1988&lt;/Year&gt;&lt;RecNum&gt;14&lt;/RecNum&gt;&lt;DisplayText&gt;[3]&lt;/DisplayText&gt;&lt;record&gt;&lt;rec-number&gt;14&lt;/rec-number&gt;&lt;foreign-keys&gt;&lt;key app="EN" db-id="fz0z59prhvsxzze00pu5z0dsetdx9wf2p9r0"&gt;14&lt;/key&gt;&lt;/foreign-keys&gt;&lt;ref-type name="Journal Article"&gt;17&lt;/ref-type&gt;&lt;contributors&gt;&lt;authors&gt;&lt;author&gt;Collin, C&lt;/author&gt;&lt;author&gt;Wade, DT&lt;/author&gt;&lt;author&gt;Davies, S&lt;/author&gt;&lt;author&gt;Horne, V&lt;/author&gt;&lt;/authors&gt;&lt;/contributors&gt;&lt;titles&gt;&lt;title&gt;The Barthel ADL Index: a reliability study&lt;/title&gt;&lt;secondary-title&gt;Disability &amp;amp; Rehabilitation&lt;/secondary-title&gt;&lt;/titles&gt;&lt;periodical&gt;&lt;full-title&gt;Disability &amp;amp; Rehabilitation&lt;/full-title&gt;&lt;/periodical&gt;&lt;pages&gt;61-63&lt;/pages&gt;&lt;volume&gt;10&lt;/volume&gt;&lt;number&gt;2&lt;/number&gt;&lt;dates&gt;&lt;year&gt;1988&lt;/year&gt;&lt;/dates&gt;&lt;isbn&gt;0963-8288&lt;/isbn&gt;&lt;urls&gt;&lt;/urls&gt;&lt;/record&gt;&lt;/Cite&gt;&lt;/EndNote&gt;</w:delInstrText>
        </w:r>
        <w:r w:rsidRPr="001E3674" w:rsidDel="001D1436">
          <w:fldChar w:fldCharType="separate"/>
        </w:r>
        <w:r w:rsidRPr="001E3674" w:rsidDel="001D1436">
          <w:delText>[</w:delText>
        </w:r>
      </w:del>
      <w:r w:rsidR="006F41DF">
        <w:fldChar w:fldCharType="begin"/>
      </w:r>
      <w:r w:rsidR="006F41DF">
        <w:instrText xml:space="preserve"> HYPERLINK \l "_ENREF_3" \o "Collin, 1988 #14" </w:instrText>
      </w:r>
      <w:r w:rsidR="006F41DF">
        <w:fldChar w:fldCharType="separate"/>
      </w:r>
      <w:del w:id="82" w:author="陳雅虹" w:date="2015-07-17T03:45:00Z">
        <w:r w:rsidR="006F41DF" w:rsidRPr="001E3674" w:rsidDel="001D1436">
          <w:delText>3</w:delText>
        </w:r>
      </w:del>
      <w:r w:rsidR="006F41DF">
        <w:fldChar w:fldCharType="end"/>
      </w:r>
      <w:del w:id="83" w:author="陳雅虹" w:date="2015-07-17T03:45:00Z">
        <w:r w:rsidRPr="001E3674" w:rsidDel="001D1436">
          <w:delText>]</w:delText>
        </w:r>
        <w:r w:rsidRPr="001E3674" w:rsidDel="001D1436">
          <w:fldChar w:fldCharType="end"/>
        </w:r>
        <w:r w:rsidDel="001D1436">
          <w:delText>.</w:delText>
        </w:r>
        <w:r w:rsidR="007707CA" w:rsidDel="001D1436">
          <w:delText xml:space="preserve"> </w:delText>
        </w:r>
        <w:r w:rsidRPr="000709EC" w:rsidDel="001D1436">
          <w:delText>Monitoring the ADL of elders to measure their ability can improve the safe living conditions at home</w:delText>
        </w:r>
        <w:r w:rsidDel="001D1436">
          <w:delText>.</w:delText>
        </w:r>
        <w:bookmarkStart w:id="84" w:name="_Toc424869066"/>
        <w:bookmarkStart w:id="85" w:name="_Toc424901436"/>
        <w:bookmarkEnd w:id="84"/>
        <w:bookmarkEnd w:id="85"/>
      </w:del>
    </w:p>
    <w:p w14:paraId="65793853" w14:textId="4D6C5FCE" w:rsidR="007F404B" w:rsidRPr="00776171" w:rsidDel="001D1436" w:rsidRDefault="00BD15C2" w:rsidP="00E831AF">
      <w:pPr>
        <w:pStyle w:val="21"/>
        <w:rPr>
          <w:del w:id="86" w:author="陳雅虹" w:date="2015-07-17T03:45:00Z"/>
        </w:rPr>
      </w:pPr>
      <w:del w:id="87" w:author="陳雅虹" w:date="2015-07-17T03:45:00Z">
        <w:r w:rsidDel="001D1436">
          <w:rPr>
            <w:rFonts w:hint="eastAsia"/>
          </w:rPr>
          <w:delText xml:space="preserve">Wireless </w:delText>
        </w:r>
        <w:r w:rsidDel="001D1436">
          <w:delText xml:space="preserve">sensor </w:delText>
        </w:r>
        <w:r w:rsidDel="001D1436">
          <w:rPr>
            <w:rFonts w:hint="eastAsia"/>
          </w:rPr>
          <w:delText>network</w:delText>
        </w:r>
        <w:r w:rsidDel="001D1436">
          <w:delText xml:space="preserve"> (WSN)</w:delText>
        </w:r>
        <w:r w:rsidDel="001D1436">
          <w:rPr>
            <w:rFonts w:hint="eastAsia"/>
          </w:rPr>
          <w:delText xml:space="preserve"> is a </w:delText>
        </w:r>
        <w:r w:rsidDel="001D1436">
          <w:delText>well-developed</w:delText>
        </w:r>
        <w:r w:rsidDel="001D1436">
          <w:rPr>
            <w:rFonts w:hint="eastAsia"/>
          </w:rPr>
          <w:delText xml:space="preserve"> </w:delText>
        </w:r>
        <w:r w:rsidDel="001D1436">
          <w:delText>technology</w:delText>
        </w:r>
        <w:r w:rsidDel="001D1436">
          <w:rPr>
            <w:rFonts w:hint="eastAsia"/>
          </w:rPr>
          <w:delText xml:space="preserve"> </w:delText>
        </w:r>
        <w:r w:rsidDel="001D1436">
          <w:delText>in</w:delText>
        </w:r>
        <w:r w:rsidDel="001D1436">
          <w:rPr>
            <w:rFonts w:hint="eastAsia"/>
          </w:rPr>
          <w:delText xml:space="preserve"> recent years and </w:delText>
        </w:r>
        <w:r w:rsidDel="001D1436">
          <w:delText xml:space="preserve">a lot of interesting products has been proposed, </w:delText>
        </w:r>
        <w:r w:rsidDel="001D1436">
          <w:rPr>
            <w:i/>
          </w:rPr>
          <w:delText>e.g</w:delText>
        </w:r>
        <w:r w:rsidRPr="00BD15C2" w:rsidDel="001D1436">
          <w:rPr>
            <w:i/>
          </w:rPr>
          <w:delText>.</w:delText>
        </w:r>
        <w:r w:rsidDel="001D1436">
          <w:delText xml:space="preserve"> mobile pad, smart watch or raspberry Pi with ambient sensors. </w:delText>
        </w:r>
        <w:r w:rsidDel="001D1436">
          <w:rPr>
            <w:rFonts w:hint="eastAsia"/>
          </w:rPr>
          <w:delText>With the technological</w:delText>
        </w:r>
        <w:r w:rsidR="00C52741" w:rsidDel="001D1436">
          <w:delText xml:space="preserve"> development of WSN, the Internet of Things (IoT) has more space to play well. The Internet of Things </w:delText>
        </w:r>
        <w:r w:rsidR="00C52741" w:rsidDel="001D1436">
          <w:rPr>
            <w:rFonts w:eastAsiaTheme="minorEastAsia" w:hint="eastAsia"/>
          </w:rPr>
          <w:delText xml:space="preserve">includes </w:delText>
        </w:r>
        <w:r w:rsidR="00C52741" w:rsidDel="001D1436">
          <w:delText>t</w:delText>
        </w:r>
        <w:r w:rsidR="00C52741" w:rsidRPr="00C54179" w:rsidDel="001D1436">
          <w:rPr>
            <w:rFonts w:hint="eastAsia"/>
          </w:rPr>
          <w:delText>he</w:delText>
        </w:r>
        <w:r w:rsidR="00C52741" w:rsidDel="001D1436">
          <w:delText xml:space="preserve"> ubiquitous computing</w:delText>
        </w:r>
        <w:r w:rsidR="00C52741" w:rsidRPr="00C54179" w:rsidDel="001D1436">
          <w:delText xml:space="preserve"> where computing is made to appear everywhere and anywhere</w:delText>
        </w:r>
        <w:r w:rsidR="00C52741" w:rsidDel="001D1436">
          <w:delText xml:space="preserve"> </w:delText>
        </w:r>
        <w:r w:rsidR="00C52741" w:rsidDel="001D1436">
          <w:fldChar w:fldCharType="begin"/>
        </w:r>
        <w:r w:rsidR="00C52741" w:rsidDel="001D1436">
          <w:delInstrText xml:space="preserve"> ADDIN EN.CITE &lt;EndNote&gt;&lt;Cite&gt;&lt;Author&gt;Abowd&lt;/Author&gt;&lt;Year&gt;2000&lt;/Year&gt;&lt;RecNum&gt;17&lt;/RecNum&gt;&lt;DisplayText&gt;[4]&lt;/DisplayText&gt;&lt;record&gt;&lt;rec-number&gt;17&lt;/rec-number&gt;&lt;foreign-keys&gt;&lt;key app="EN" db-id="fz0z59prhvsxzze00pu5z0dsetdx9wf2p9r0"&gt;17&lt;/key&gt;&lt;/foreign-keys&gt;&lt;ref-type name="Journal Article"&gt;17&lt;/ref-type&gt;&lt;contributors&gt;&lt;authors&gt;&lt;author&gt;Abowd, Gregory D&lt;/author&gt;&lt;author&gt;Mynatt, Elizabeth D&lt;/author&gt;&lt;/authors&gt;&lt;/contributors&gt;&lt;titles&gt;&lt;title&gt;Charting past, present, and future research in ubiquitous computing&lt;/title&gt;&lt;secondary-title&gt;ACM Transactions on Computer-Human Interaction (TOCHI)&lt;/secondary-title&gt;&lt;/titles&gt;&lt;periodical&gt;&lt;full-title&gt;ACM Transactions on Computer-Human Interaction (TOCHI)&lt;/full-title&gt;&lt;/periodical&gt;&lt;pages&gt;29-58&lt;/pages&gt;&lt;volume&gt;7&lt;/volume&gt;&lt;number&gt;1&lt;/number&gt;&lt;dates&gt;&lt;year&gt;2000&lt;/year&gt;&lt;/dates&gt;&lt;isbn&gt;1073-0516&lt;/isbn&gt;&lt;urls&gt;&lt;/urls&gt;&lt;/record&gt;&lt;/Cite&gt;&lt;/EndNote&gt;</w:delInstrText>
        </w:r>
        <w:r w:rsidR="00C52741" w:rsidDel="001D1436">
          <w:fldChar w:fldCharType="separate"/>
        </w:r>
        <w:r w:rsidR="00C52741" w:rsidDel="001D1436">
          <w:rPr>
            <w:noProof/>
          </w:rPr>
          <w:delText>[</w:delText>
        </w:r>
      </w:del>
      <w:r w:rsidR="006F41DF">
        <w:rPr>
          <w:noProof/>
        </w:rPr>
        <w:fldChar w:fldCharType="begin"/>
      </w:r>
      <w:r w:rsidR="006F41DF">
        <w:rPr>
          <w:noProof/>
        </w:rPr>
        <w:instrText xml:space="preserve"> HYPERLINK \l "_ENREF_4" \o "Abowd, 2000 #17" </w:instrText>
      </w:r>
      <w:r w:rsidR="006F41DF">
        <w:rPr>
          <w:noProof/>
        </w:rPr>
        <w:fldChar w:fldCharType="separate"/>
      </w:r>
      <w:del w:id="88" w:author="陳雅虹" w:date="2015-07-17T03:45:00Z">
        <w:r w:rsidR="006F41DF" w:rsidDel="001D1436">
          <w:rPr>
            <w:noProof/>
          </w:rPr>
          <w:delText>4</w:delText>
        </w:r>
      </w:del>
      <w:r w:rsidR="006F41DF">
        <w:rPr>
          <w:noProof/>
        </w:rPr>
        <w:fldChar w:fldCharType="end"/>
      </w:r>
      <w:del w:id="89" w:author="陳雅虹" w:date="2015-07-17T03:45:00Z">
        <w:r w:rsidR="00C52741" w:rsidDel="001D1436">
          <w:rPr>
            <w:noProof/>
          </w:rPr>
          <w:delText>]</w:delText>
        </w:r>
        <w:r w:rsidR="00C52741" w:rsidDel="001D1436">
          <w:fldChar w:fldCharType="end"/>
        </w:r>
        <w:r w:rsidR="00C52741" w:rsidDel="001D1436">
          <w:delText>, Ambient Intelligen</w:delText>
        </w:r>
        <w:r w:rsidR="00C52741" w:rsidDel="001D1436">
          <w:rPr>
            <w:rFonts w:eastAsiaTheme="minorEastAsia" w:hint="eastAsia"/>
          </w:rPr>
          <w:delText>ce</w:delText>
        </w:r>
        <w:r w:rsidR="00C52741" w:rsidDel="001D1436">
          <w:delText xml:space="preserve"> (AmI) where devices can work in concert to support people in carrying out their daily life activities and tasks</w:delText>
        </w:r>
        <w:r w:rsidR="00C52741" w:rsidDel="001D1436">
          <w:rPr>
            <w:rFonts w:asciiTheme="minorEastAsia" w:eastAsiaTheme="minorEastAsia" w:hAnsiTheme="minorEastAsia" w:hint="eastAsia"/>
          </w:rPr>
          <w:delText xml:space="preserve"> </w:delText>
        </w:r>
        <w:r w:rsidR="00C52741" w:rsidRPr="00505475" w:rsidDel="001D1436">
          <w:delText>more</w:delText>
        </w:r>
        <w:r w:rsidR="00C52741" w:rsidDel="001D1436">
          <w:delText xml:space="preserve"> eas</w:delText>
        </w:r>
        <w:r w:rsidR="00C52741" w:rsidDel="001D1436">
          <w:rPr>
            <w:rFonts w:eastAsiaTheme="minorEastAsia" w:hint="eastAsia"/>
          </w:rPr>
          <w:delText>ily</w:delText>
        </w:r>
        <w:r w:rsidR="00C52741" w:rsidDel="001D1436">
          <w:delText xml:space="preserve">, and wearable computing where </w:delText>
        </w:r>
        <w:r w:rsidR="00C52741" w:rsidDel="001D1436">
          <w:rPr>
            <w:rFonts w:eastAsiaTheme="minorEastAsia" w:hint="eastAsia"/>
          </w:rPr>
          <w:delText>the associated</w:delText>
        </w:r>
        <w:r w:rsidR="00C52741" w:rsidDel="001D1436">
          <w:delText xml:space="preserve"> devices can provide specific, limited features like pedometer</w:delText>
        </w:r>
        <w:r w:rsidR="00C52741" w:rsidDel="001D1436">
          <w:rPr>
            <w:rFonts w:eastAsiaTheme="minorEastAsia" w:hint="eastAsia"/>
          </w:rPr>
          <w:delText>,</w:delText>
        </w:r>
        <w:r w:rsidR="00C52741" w:rsidDel="001D1436">
          <w:delText xml:space="preserve"> and provide advanced smart function </w:delText>
        </w:r>
        <w:r w:rsidR="00C52741" w:rsidDel="001D1436">
          <w:fldChar w:fldCharType="begin"/>
        </w:r>
        <w:r w:rsidR="00A14B0F" w:rsidDel="001D1436">
          <w:delInstrText xml:space="preserve"> ADDIN EN.CITE &lt;EndNote&gt;&lt;Cite&gt;&lt;Author&gt;Lara&lt;/Author&gt;&lt;Year&gt;2013&lt;/Year&gt;&lt;RecNum&gt;27&lt;/RecNum&gt;&lt;DisplayText&gt;[5]&lt;/DisplayText&gt;&lt;record&gt;&lt;rec-number&gt;27&lt;/rec-number&gt;&lt;foreign-keys&gt;&lt;key app="EN" db-id="sz22x0ppvatzs7ettfhxv2rxtpdfvwx2wzss"&gt;27&lt;/key&gt;&lt;/foreign-keys&gt;&lt;ref-type name="Journal Article"&gt;17&lt;/ref-type&gt;&lt;contributors&gt;&lt;authors&gt;&lt;author&gt;Lara, Oscar D&lt;/author&gt;&lt;author&gt;Labrador, Miguel A&lt;/author&gt;&lt;/authors&gt;&lt;/contributors&gt;&lt;titles&gt;&lt;title&gt;A survey on human activity recognition using wearable sensors&lt;/title&gt;&lt;secondary-title&gt;Communications Surveys &amp;amp; Tutorials, IEEE&lt;/secondary-title&gt;&lt;/titles&gt;&lt;periodical&gt;&lt;full-title&gt;Communications Surveys &amp;amp; Tutorials, IEEE&lt;/full-title&gt;&lt;/periodical&gt;&lt;pages&gt;1192-1209&lt;/pages&gt;&lt;volume&gt;15&lt;/volume&gt;&lt;number&gt;3&lt;/number&gt;&lt;dates&gt;&lt;year&gt;2013&lt;/year&gt;&lt;/dates&gt;&lt;isbn&gt;1553-877X&lt;/isbn&gt;&lt;urls&gt;&lt;/urls&gt;&lt;/record&gt;&lt;/Cite&gt;&lt;/EndNote&gt;</w:delInstrText>
        </w:r>
        <w:r w:rsidR="00C52741" w:rsidDel="001D1436">
          <w:fldChar w:fldCharType="separate"/>
        </w:r>
        <w:r w:rsidR="00C52741" w:rsidDel="001D1436">
          <w:rPr>
            <w:noProof/>
          </w:rPr>
          <w:delText>[</w:delText>
        </w:r>
      </w:del>
      <w:r w:rsidR="006F41DF">
        <w:rPr>
          <w:noProof/>
        </w:rPr>
        <w:fldChar w:fldCharType="begin"/>
      </w:r>
      <w:r w:rsidR="006F41DF">
        <w:rPr>
          <w:noProof/>
        </w:rPr>
        <w:instrText xml:space="preserve"> HYPERLINK \l "_ENREF_5" \o "Lara, 2013 #27" </w:instrText>
      </w:r>
      <w:r w:rsidR="006F41DF">
        <w:rPr>
          <w:noProof/>
        </w:rPr>
        <w:fldChar w:fldCharType="separate"/>
      </w:r>
      <w:del w:id="90" w:author="陳雅虹" w:date="2015-07-17T03:45:00Z">
        <w:r w:rsidR="006F41DF" w:rsidDel="001D1436">
          <w:rPr>
            <w:noProof/>
          </w:rPr>
          <w:delText>5</w:delText>
        </w:r>
      </w:del>
      <w:r w:rsidR="006F41DF">
        <w:rPr>
          <w:noProof/>
        </w:rPr>
        <w:fldChar w:fldCharType="end"/>
      </w:r>
      <w:del w:id="91" w:author="陳雅虹" w:date="2015-07-17T03:45:00Z">
        <w:r w:rsidR="00C52741" w:rsidDel="001D1436">
          <w:rPr>
            <w:noProof/>
          </w:rPr>
          <w:delText>]</w:delText>
        </w:r>
        <w:r w:rsidR="00C52741" w:rsidDel="001D1436">
          <w:fldChar w:fldCharType="end"/>
        </w:r>
        <w:r w:rsidR="00C52741" w:rsidDel="001D1436">
          <w:delText xml:space="preserve">. </w:delText>
        </w:r>
        <w:r w:rsidR="00EB5176" w:rsidDel="001D1436">
          <w:delText>Th</w:delText>
        </w:r>
        <w:r w:rsidR="00C52741" w:rsidDel="001D1436">
          <w:delText>e technology of IoT</w:delText>
        </w:r>
        <w:r w:rsidR="00EB5176" w:rsidDel="001D1436">
          <w:delText xml:space="preserve"> is an important factor to implement a smart environment to monitor residents’ daily activity.</w:delText>
        </w:r>
        <w:bookmarkStart w:id="92" w:name="_Toc424869067"/>
        <w:bookmarkStart w:id="93" w:name="_Toc424901437"/>
        <w:bookmarkEnd w:id="92"/>
        <w:bookmarkEnd w:id="93"/>
      </w:del>
    </w:p>
    <w:p w14:paraId="5B83CC2E" w14:textId="77777777" w:rsidR="000C7BD1" w:rsidRDefault="007604CA" w:rsidP="00E831AF">
      <w:pPr>
        <w:pStyle w:val="21"/>
      </w:pPr>
      <w:bookmarkStart w:id="94" w:name="_Toc323632165"/>
      <w:bookmarkStart w:id="95" w:name="_Toc324265316"/>
      <w:bookmarkStart w:id="96" w:name="_Toc324265366"/>
      <w:bookmarkStart w:id="97" w:name="_Toc424901438"/>
      <w:r>
        <w:t>Challenges</w:t>
      </w:r>
      <w:bookmarkEnd w:id="94"/>
      <w:bookmarkEnd w:id="95"/>
      <w:bookmarkEnd w:id="96"/>
      <w:bookmarkEnd w:id="97"/>
    </w:p>
    <w:p w14:paraId="2D2D170A" w14:textId="4B158902" w:rsidR="00EB5176" w:rsidRDefault="001D1436" w:rsidP="007F404B">
      <w:pPr>
        <w:pStyle w:val="afff5"/>
      </w:pPr>
      <w:ins w:id="98" w:author="陳雅虹" w:date="2015-07-17T03:45:00Z">
        <w:r>
          <w:rPr>
            <w:rFonts w:hint="eastAsia"/>
          </w:rPr>
          <w:t>I</w:t>
        </w:r>
        <w:r>
          <w:t xml:space="preserve">n order to implement a friendly and autonomous system to monitor daily activities in smart environment, three primary challenges have to be addressed. The first challenge is to </w:t>
        </w:r>
      </w:ins>
      <w:ins w:id="99" w:author="陳雅虹" w:date="2015-07-17T03:54:00Z">
        <w:r w:rsidR="000B3906">
          <w:t>be able</w:t>
        </w:r>
      </w:ins>
      <w:ins w:id="100" w:author="陳雅虹" w:date="2015-07-17T03:45:00Z">
        <w:r>
          <w:t xml:space="preserve"> to </w:t>
        </w:r>
        <w:r w:rsidRPr="009124F0">
          <w:t xml:space="preserve">recognizing </w:t>
        </w:r>
        <w:r>
          <w:t xml:space="preserve">more activities more precisely by integrating ambient and wearable sensors data. The second challenge is to </w:t>
        </w:r>
        <w:r w:rsidR="000B3906">
          <w:t>pay</w:t>
        </w:r>
        <w:r>
          <w:t xml:space="preserve"> lower efforts on labeling activities when users need to build the activity learning models. The final challenge is to propose an autonomous learning framework, </w:t>
        </w:r>
        <w:r w:rsidRPr="004831F9">
          <w:rPr>
            <w:i/>
          </w:rPr>
          <w:t>i.e.</w:t>
        </w:r>
        <w:r>
          <w:t xml:space="preserve"> this framework can automatically identify the activities that have not been seen, and then add them to the activity recognition model.</w:t>
        </w:r>
      </w:ins>
      <w:del w:id="101" w:author="陳雅虹" w:date="2015-07-17T03:45:00Z">
        <w:r w:rsidR="00EB5176" w:rsidDel="001D1436">
          <w:rPr>
            <w:rFonts w:hint="eastAsia"/>
          </w:rPr>
          <w:delText>I</w:delText>
        </w:r>
        <w:r w:rsidR="00EB5176" w:rsidDel="001D1436">
          <w:delText xml:space="preserve">n order to implement a friendly and automatic daily activity monitoring system in smart environment, three primary challenges have to be addressed. The first challenge is to </w:delText>
        </w:r>
        <w:r w:rsidR="002257DB" w:rsidDel="001D1436">
          <w:delText>achieve more activities to recognize with higher resolution of integrating ambient and wearable sensors data. The second challenge is to achieve lower cost on labeling activity when users build activity learning models. The final challenge is to propose an automatic learning framework, i.e. this framework can automatic identification of activity that has not been seen, and add it to the activity recognition model.</w:delText>
        </w:r>
      </w:del>
    </w:p>
    <w:p w14:paraId="048065D7" w14:textId="698597F5" w:rsidR="002257DB" w:rsidRDefault="00EC0D00" w:rsidP="002405E7">
      <w:pPr>
        <w:pStyle w:val="31"/>
      </w:pPr>
      <w:bookmarkStart w:id="102" w:name="_Toc424901439"/>
      <w:r>
        <w:rPr>
          <w:rFonts w:hint="eastAsia"/>
        </w:rPr>
        <w:t>Integrating Ambient</w:t>
      </w:r>
      <w:r>
        <w:t xml:space="preserve"> Sensor</w:t>
      </w:r>
      <w:r w:rsidR="003154E0">
        <w:t xml:space="preserve"> Network</w:t>
      </w:r>
      <w:r>
        <w:rPr>
          <w:rFonts w:hint="eastAsia"/>
        </w:rPr>
        <w:t xml:space="preserve"> and </w:t>
      </w:r>
      <w:r w:rsidR="005216E3">
        <w:t>Body</w:t>
      </w:r>
      <w:r>
        <w:rPr>
          <w:rFonts w:hint="eastAsia"/>
        </w:rPr>
        <w:t xml:space="preserve"> Sensor</w:t>
      </w:r>
      <w:r w:rsidR="005216E3">
        <w:t xml:space="preserve"> Network</w:t>
      </w:r>
      <w:bookmarkEnd w:id="102"/>
    </w:p>
    <w:p w14:paraId="73998E2D" w14:textId="73CA872E" w:rsidR="001D1436" w:rsidRDefault="001D1436" w:rsidP="001D1436">
      <w:pPr>
        <w:pStyle w:val="afff5"/>
        <w:rPr>
          <w:ins w:id="103" w:author="陳雅虹" w:date="2015-07-17T03:46:00Z"/>
        </w:rPr>
      </w:pPr>
      <w:ins w:id="104" w:author="陳雅虹" w:date="2015-07-17T03:46:00Z">
        <w:r>
          <w:rPr>
            <w:rFonts w:hint="eastAsia"/>
          </w:rPr>
          <w:t xml:space="preserve">In order to identify </w:t>
        </w:r>
        <w:r>
          <w:t xml:space="preserve">user’s activities more precisely for our system, adopting both ambient sensors and body sensors at the same time is necessary. The ambient sensors generally records environment information </w:t>
        </w:r>
        <w:r w:rsidR="000B3906">
          <w:t>to serve</w:t>
        </w:r>
        <w:r>
          <w:t xml:space="preserve"> as objective viewpoints for monitoring user’s daily activities; the body sensors, </w:t>
        </w:r>
        <w:r w:rsidR="000B3906">
          <w:rPr>
            <w:rFonts w:hint="eastAsia"/>
          </w:rPr>
          <w:t xml:space="preserve">such as </w:t>
        </w:r>
        <w:r>
          <w:t xml:space="preserve">wearable sensors, pulse sensors, </w:t>
        </w:r>
        <w:r>
          <w:rPr>
            <w:rFonts w:hint="eastAsia"/>
          </w:rPr>
          <w:t xml:space="preserve"> </w:t>
        </w:r>
        <w:r>
          <w:t xml:space="preserve">usually record human’s vital signs , which serve as the subjective </w:t>
        </w:r>
        <w:proofErr w:type="spellStart"/>
        <w:r>
          <w:t>viewpoins</w:t>
        </w:r>
        <w:proofErr w:type="spellEnd"/>
        <w:r>
          <w:t xml:space="preserve"> for monitoring user’s daily activities and his/her health status. The technology for analyzing ambient </w:t>
        </w:r>
        <w:proofErr w:type="spellStart"/>
        <w:r>
          <w:t>sensorinformation</w:t>
        </w:r>
        <w:proofErr w:type="spellEnd"/>
        <w:r>
          <w:t>, named Ambient Intelligent (</w:t>
        </w:r>
        <w:proofErr w:type="spellStart"/>
        <w:r>
          <w:t>AmI</w:t>
        </w:r>
        <w:proofErr w:type="spellEnd"/>
        <w:r>
          <w:t>); and the technology of analyzing body sensor information called Wearable Computing. In our wor</w:t>
        </w:r>
        <w:r w:rsidR="001209DF">
          <w:t>k</w:t>
        </w:r>
        <w:r>
          <w:t xml:space="preserve">, we use both types of sensor to monitor user’s daily activities. Although, ubiquitous computing has been proposed </w:t>
        </w:r>
        <w:r>
          <w:rPr>
            <w:rFonts w:eastAsiaTheme="minorEastAsia" w:hint="eastAsia"/>
          </w:rPr>
          <w:t xml:space="preserve">for </w:t>
        </w:r>
        <w:r>
          <w:t xml:space="preserve">a decade, </w:t>
        </w:r>
        <w:r>
          <w:rPr>
            <w:rFonts w:eastAsiaTheme="minorEastAsia"/>
          </w:rPr>
          <w:t>relatively</w:t>
        </w:r>
        <w:r>
          <w:rPr>
            <w:rFonts w:eastAsiaTheme="minorEastAsia" w:hint="eastAsia"/>
          </w:rPr>
          <w:t xml:space="preserve"> fewer </w:t>
        </w:r>
        <w:r>
          <w:t>research</w:t>
        </w:r>
        <w:r>
          <w:rPr>
            <w:rFonts w:eastAsiaTheme="minorEastAsia" w:hint="eastAsia"/>
          </w:rPr>
          <w:t>es</w:t>
        </w:r>
        <w:r>
          <w:t xml:space="preserve"> try to combine both </w:t>
        </w:r>
        <w:proofErr w:type="spellStart"/>
        <w:r>
          <w:t>AmI</w:t>
        </w:r>
        <w:proofErr w:type="spellEnd"/>
        <w:r>
          <w:t xml:space="preserve"> and wearable computing. </w:t>
        </w:r>
      </w:ins>
    </w:p>
    <w:p w14:paraId="5B3284BC" w14:textId="3B76F09F" w:rsidR="007A0DAC" w:rsidDel="001D1436" w:rsidRDefault="001D1436" w:rsidP="00E831AF">
      <w:pPr>
        <w:pStyle w:val="afff5"/>
        <w:rPr>
          <w:del w:id="105" w:author="陳雅虹" w:date="2015-07-17T03:46:00Z"/>
        </w:rPr>
      </w:pPr>
      <w:ins w:id="106" w:author="陳雅虹" w:date="2015-07-17T03:46:00Z">
        <w:r>
          <w:t xml:space="preserve">It’s hard to analyze </w:t>
        </w:r>
        <w:proofErr w:type="spellStart"/>
        <w:r>
          <w:t>AmI</w:t>
        </w:r>
        <w:proofErr w:type="spellEnd"/>
        <w:r>
          <w:t xml:space="preserve"> and wearable computing with the same methodology for two </w:t>
        </w:r>
        <w:r>
          <w:lastRenderedPageBreak/>
          <w:t xml:space="preserve">reasons. </w:t>
        </w:r>
        <w:r>
          <w:rPr>
            <w:rFonts w:eastAsiaTheme="minorEastAsia" w:hint="eastAsia"/>
          </w:rPr>
          <w:t>The f</w:t>
        </w:r>
        <w:r>
          <w:t>irst reason is that the patterns of ambient sensing dat</w:t>
        </w:r>
        <w:r>
          <w:rPr>
            <w:rFonts w:eastAsiaTheme="minorEastAsia" w:hint="eastAsia"/>
          </w:rPr>
          <w:t>a</w:t>
        </w:r>
        <w:r>
          <w:t xml:space="preserve"> and wearable sensing dat</w:t>
        </w:r>
        <w:r>
          <w:rPr>
            <w:rFonts w:eastAsiaTheme="minorEastAsia" w:hint="eastAsia"/>
          </w:rPr>
          <w:t>a</w:t>
        </w:r>
        <w:r>
          <w:t xml:space="preserve"> are significantly different. The ambient data </w:t>
        </w:r>
        <w:r>
          <w:rPr>
            <w:rFonts w:eastAsiaTheme="minorEastAsia" w:hint="eastAsia"/>
          </w:rPr>
          <w:t>are</w:t>
        </w:r>
        <w:r>
          <w:t xml:space="preserve"> usually more static than the data extract</w:t>
        </w:r>
        <w:r>
          <w:rPr>
            <w:rFonts w:eastAsiaTheme="minorEastAsia" w:hint="eastAsia"/>
          </w:rPr>
          <w:t>ed</w:t>
        </w:r>
        <w:r>
          <w:t xml:space="preserve"> from </w:t>
        </w:r>
        <w:r>
          <w:rPr>
            <w:rFonts w:eastAsiaTheme="minorEastAsia" w:hint="eastAsia"/>
          </w:rPr>
          <w:t xml:space="preserve">human </w:t>
        </w:r>
        <w:r>
          <w:t>body</w:t>
        </w:r>
        <w:r>
          <w:rPr>
            <w:rFonts w:eastAsiaTheme="minorEastAsia" w:hint="eastAsia"/>
          </w:rPr>
          <w:t xml:space="preserve"> with wearable devices</w:t>
        </w:r>
        <w:r>
          <w:t xml:space="preserve">. We can snapshot ambient sensors every-minute to consider the environment information, but we </w:t>
        </w:r>
        <w:r>
          <w:rPr>
            <w:rFonts w:eastAsiaTheme="minorEastAsia" w:hint="eastAsia"/>
          </w:rPr>
          <w:t>can hardly</w:t>
        </w:r>
        <w:r>
          <w:t xml:space="preserve"> proceed the same on wearable sensors. The sensing data from wearable sensors usually ha</w:t>
        </w:r>
        <w:r>
          <w:rPr>
            <w:rFonts w:eastAsiaTheme="minorEastAsia" w:hint="eastAsia"/>
          </w:rPr>
          <w:t>ve</w:t>
        </w:r>
        <w:r>
          <w:t xml:space="preserve"> the characteristics of rapid change, so</w:t>
        </w:r>
        <w:r>
          <w:rPr>
            <w:rFonts w:eastAsiaTheme="minorEastAsia" w:hint="eastAsia"/>
          </w:rPr>
          <w:t xml:space="preserve"> that</w:t>
        </w:r>
        <w:r>
          <w:t xml:space="preserve"> the analysis </w:t>
        </w:r>
        <w:r>
          <w:rPr>
            <w:rFonts w:eastAsiaTheme="minorEastAsia" w:hint="eastAsia"/>
          </w:rPr>
          <w:t>on</w:t>
        </w:r>
        <w:r>
          <w:t xml:space="preserve"> wearable computing needs </w:t>
        </w:r>
        <w:r>
          <w:rPr>
            <w:rFonts w:eastAsiaTheme="minorEastAsia" w:hint="eastAsia"/>
          </w:rPr>
          <w:t>a</w:t>
        </w:r>
        <w:r>
          <w:t xml:space="preserve"> design </w:t>
        </w:r>
        <w:r>
          <w:rPr>
            <w:rFonts w:eastAsiaTheme="minorEastAsia" w:hint="eastAsia"/>
          </w:rPr>
          <w:t xml:space="preserve">of </w:t>
        </w:r>
        <w:r>
          <w:t xml:space="preserve">an efficient and statistic model. The second reason is that wearable computing usually uses only one </w:t>
        </w:r>
        <w:r>
          <w:rPr>
            <w:rFonts w:eastAsiaTheme="minorEastAsia" w:hint="eastAsia"/>
          </w:rPr>
          <w:t>or</w:t>
        </w:r>
        <w:r>
          <w:t xml:space="preserve"> two sensors to retrieve information from </w:t>
        </w:r>
        <w:r>
          <w:rPr>
            <w:rFonts w:eastAsiaTheme="minorEastAsia" w:hint="eastAsia"/>
          </w:rPr>
          <w:t>human</w:t>
        </w:r>
        <w:r>
          <w:t xml:space="preserve"> body, but the sensors in </w:t>
        </w:r>
        <w:proofErr w:type="spellStart"/>
        <w:r>
          <w:t>AmI</w:t>
        </w:r>
        <w:proofErr w:type="spellEnd"/>
        <w:r>
          <w:t xml:space="preserve"> </w:t>
        </w:r>
        <w:r>
          <w:rPr>
            <w:rFonts w:eastAsiaTheme="minorEastAsia" w:hint="eastAsia"/>
          </w:rPr>
          <w:t xml:space="preserve">are </w:t>
        </w:r>
        <w:r>
          <w:t>usually trigger</w:t>
        </w:r>
        <w:r>
          <w:rPr>
            <w:rFonts w:eastAsiaTheme="minorEastAsia" w:hint="eastAsia"/>
          </w:rPr>
          <w:t>ed</w:t>
        </w:r>
        <w:r>
          <w:t xml:space="preserve"> by events, </w:t>
        </w:r>
        <w:r w:rsidRPr="00505475">
          <w:rPr>
            <w:i/>
          </w:rPr>
          <w:t>e.g.</w:t>
        </w:r>
        <w:r>
          <w:rPr>
            <w:i/>
          </w:rPr>
          <w:t xml:space="preserve"> </w:t>
        </w:r>
        <w:r>
          <w:t>”TV is on” is usually triggered by the event of watching TV.</w:t>
        </w:r>
      </w:ins>
      <w:del w:id="107" w:author="陳雅虹" w:date="2015-07-17T03:46:00Z">
        <w:r w:rsidR="003154E0" w:rsidDel="001D1436">
          <w:rPr>
            <w:rFonts w:hint="eastAsia"/>
          </w:rPr>
          <w:delText xml:space="preserve">In order to identify </w:delText>
        </w:r>
        <w:r w:rsidR="003154E0" w:rsidDel="001D1436">
          <w:delText>more</w:delText>
        </w:r>
        <w:r w:rsidR="003154E0" w:rsidDel="001D1436">
          <w:rPr>
            <w:rFonts w:hint="eastAsia"/>
          </w:rPr>
          <w:delText xml:space="preserve"> precise</w:delText>
        </w:r>
        <w:r w:rsidR="003154E0" w:rsidDel="001D1436">
          <w:delText xml:space="preserve"> activity of user for our system, adopting both ambient sensors and body sensors in same time is necessary. The ambient sensors records environment information as an objective point of view to monitor users daily activity; the body sensors—wearable sensors, pulse sensors, etc.</w:delText>
        </w:r>
        <w:r w:rsidR="003154E0" w:rsidRPr="003154E0" w:rsidDel="001D1436">
          <w:delText xml:space="preserve"> </w:delText>
        </w:r>
        <w:r w:rsidR="003154E0" w:rsidDel="001D1436">
          <w:delText xml:space="preserve">—records vital sign of body and they shows the subjective point of view to monitor users daily activity and health status. </w:delText>
        </w:r>
        <w:r w:rsidR="007A0DAC" w:rsidDel="001D1436">
          <w:delText xml:space="preserve">The technology of analysis ambient sensors called Ambient Intelligent (AmI); and the technology of analysis body sensors called Wearable Computing. </w:delText>
        </w:r>
        <w:r w:rsidR="003154E0" w:rsidDel="001D1436">
          <w:delText xml:space="preserve">In our work, we use both of two type </w:delText>
        </w:r>
        <w:r w:rsidR="007A0DAC" w:rsidDel="001D1436">
          <w:delText xml:space="preserve">sensors to monitor users’ daily activity. Although, ubiquitous computing has been proposed </w:delText>
        </w:r>
        <w:r w:rsidR="007A0DAC" w:rsidDel="001D1436">
          <w:rPr>
            <w:rFonts w:eastAsiaTheme="minorEastAsia" w:hint="eastAsia"/>
          </w:rPr>
          <w:delText xml:space="preserve">for </w:delText>
        </w:r>
        <w:r w:rsidR="007A0DAC" w:rsidDel="001D1436">
          <w:delText>a decade</w:delText>
        </w:r>
        <w:r w:rsidR="007F404B" w:rsidDel="001D1436">
          <w:delText xml:space="preserve">, </w:delText>
        </w:r>
        <w:r w:rsidR="007F404B" w:rsidDel="001D1436">
          <w:rPr>
            <w:rFonts w:eastAsiaTheme="minorEastAsia"/>
          </w:rPr>
          <w:delText>relatively</w:delText>
        </w:r>
        <w:r w:rsidR="007F404B" w:rsidDel="001D1436">
          <w:rPr>
            <w:rFonts w:eastAsiaTheme="minorEastAsia" w:hint="eastAsia"/>
          </w:rPr>
          <w:delText xml:space="preserve"> fewer </w:delText>
        </w:r>
        <w:r w:rsidR="007F404B" w:rsidDel="001D1436">
          <w:delText>research</w:delText>
        </w:r>
        <w:r w:rsidR="007F404B" w:rsidDel="001D1436">
          <w:rPr>
            <w:rFonts w:eastAsiaTheme="minorEastAsia" w:hint="eastAsia"/>
          </w:rPr>
          <w:delText>es</w:delText>
        </w:r>
        <w:r w:rsidR="007F404B" w:rsidDel="001D1436">
          <w:delText xml:space="preserve"> try to combine both AmI and wearable computing. </w:delText>
        </w:r>
      </w:del>
    </w:p>
    <w:p w14:paraId="74AFA337" w14:textId="795D4BAB" w:rsidR="007A0DAC" w:rsidDel="001D1436" w:rsidRDefault="007F404B">
      <w:pPr>
        <w:pStyle w:val="afff5"/>
        <w:ind w:firstLine="0"/>
        <w:rPr>
          <w:del w:id="108" w:author="陳雅虹" w:date="2015-07-17T03:46:00Z"/>
        </w:rPr>
        <w:pPrChange w:id="109" w:author="陳雅虹" w:date="2015-07-17T03:46:00Z">
          <w:pPr>
            <w:pStyle w:val="afff5"/>
          </w:pPr>
        </w:pPrChange>
      </w:pPr>
      <w:del w:id="110" w:author="陳雅虹" w:date="2015-07-17T03:46:00Z">
        <w:r w:rsidDel="001D1436">
          <w:delText xml:space="preserve">It’s hard to analyze AmI and wearable computing in the same methodology with two reasons. </w:delText>
        </w:r>
        <w:r w:rsidDel="001D1436">
          <w:rPr>
            <w:rFonts w:eastAsiaTheme="minorEastAsia" w:hint="eastAsia"/>
          </w:rPr>
          <w:delText>The f</w:delText>
        </w:r>
        <w:r w:rsidDel="001D1436">
          <w:delText>irst reason is that the patterns of ambient sensing dat</w:delText>
        </w:r>
        <w:r w:rsidDel="001D1436">
          <w:rPr>
            <w:rFonts w:eastAsiaTheme="minorEastAsia" w:hint="eastAsia"/>
          </w:rPr>
          <w:delText>a</w:delText>
        </w:r>
        <w:r w:rsidDel="001D1436">
          <w:delText xml:space="preserve"> and wearable sensing dat</w:delText>
        </w:r>
        <w:r w:rsidDel="001D1436">
          <w:rPr>
            <w:rFonts w:eastAsiaTheme="minorEastAsia" w:hint="eastAsia"/>
          </w:rPr>
          <w:delText>a</w:delText>
        </w:r>
        <w:r w:rsidDel="001D1436">
          <w:delText xml:space="preserve"> are significantly different. The ambient data </w:delText>
        </w:r>
        <w:r w:rsidDel="001D1436">
          <w:rPr>
            <w:rFonts w:eastAsiaTheme="minorEastAsia" w:hint="eastAsia"/>
          </w:rPr>
          <w:delText>are</w:delText>
        </w:r>
        <w:r w:rsidDel="001D1436">
          <w:delText xml:space="preserve"> usually more static than the data extract</w:delText>
        </w:r>
        <w:r w:rsidDel="001D1436">
          <w:rPr>
            <w:rFonts w:eastAsiaTheme="minorEastAsia" w:hint="eastAsia"/>
          </w:rPr>
          <w:delText>ed</w:delText>
        </w:r>
        <w:r w:rsidDel="001D1436">
          <w:delText xml:space="preserve"> from </w:delText>
        </w:r>
        <w:r w:rsidDel="001D1436">
          <w:rPr>
            <w:rFonts w:eastAsiaTheme="minorEastAsia" w:hint="eastAsia"/>
          </w:rPr>
          <w:delText xml:space="preserve">human </w:delText>
        </w:r>
        <w:r w:rsidDel="001D1436">
          <w:delText>body</w:delText>
        </w:r>
        <w:r w:rsidDel="001D1436">
          <w:rPr>
            <w:rFonts w:eastAsiaTheme="minorEastAsia" w:hint="eastAsia"/>
          </w:rPr>
          <w:delText xml:space="preserve"> with wearable devices</w:delText>
        </w:r>
        <w:r w:rsidDel="001D1436">
          <w:delText xml:space="preserve">. We can snapshot ambient sensors every-minute to consider the environment information, but we </w:delText>
        </w:r>
        <w:r w:rsidDel="001D1436">
          <w:rPr>
            <w:rFonts w:eastAsiaTheme="minorEastAsia" w:hint="eastAsia"/>
          </w:rPr>
          <w:delText>can hardly</w:delText>
        </w:r>
        <w:r w:rsidDel="001D1436">
          <w:delText xml:space="preserve"> do the same procedure on wearable sensors. The sensing data from wearable sensors usually ha</w:delText>
        </w:r>
        <w:r w:rsidDel="001D1436">
          <w:rPr>
            <w:rFonts w:eastAsiaTheme="minorEastAsia" w:hint="eastAsia"/>
          </w:rPr>
          <w:delText>ve</w:delText>
        </w:r>
        <w:r w:rsidDel="001D1436">
          <w:delText xml:space="preserve"> the characteristics of rapid change, so</w:delText>
        </w:r>
        <w:r w:rsidDel="001D1436">
          <w:rPr>
            <w:rFonts w:eastAsiaTheme="minorEastAsia" w:hint="eastAsia"/>
          </w:rPr>
          <w:delText xml:space="preserve"> that</w:delText>
        </w:r>
        <w:r w:rsidDel="001D1436">
          <w:delText xml:space="preserve"> the analysis </w:delText>
        </w:r>
        <w:r w:rsidDel="001D1436">
          <w:rPr>
            <w:rFonts w:eastAsiaTheme="minorEastAsia" w:hint="eastAsia"/>
          </w:rPr>
          <w:delText>on</w:delText>
        </w:r>
        <w:r w:rsidDel="001D1436">
          <w:delText xml:space="preserve"> wearable computing needs </w:delText>
        </w:r>
        <w:r w:rsidDel="001D1436">
          <w:rPr>
            <w:rFonts w:eastAsiaTheme="minorEastAsia" w:hint="eastAsia"/>
          </w:rPr>
          <w:delText>a</w:delText>
        </w:r>
        <w:r w:rsidDel="001D1436">
          <w:delText xml:space="preserve"> design </w:delText>
        </w:r>
        <w:r w:rsidDel="001D1436">
          <w:rPr>
            <w:rFonts w:eastAsiaTheme="minorEastAsia" w:hint="eastAsia"/>
          </w:rPr>
          <w:delText xml:space="preserve">of </w:delText>
        </w:r>
        <w:r w:rsidDel="001D1436">
          <w:delText xml:space="preserve">an efficient and statistic model. </w:delText>
        </w:r>
      </w:del>
    </w:p>
    <w:p w14:paraId="245DD785" w14:textId="52ADE0E5" w:rsidR="007F404B" w:rsidRDefault="007F404B">
      <w:pPr>
        <w:pStyle w:val="afff5"/>
        <w:ind w:firstLine="0"/>
        <w:pPrChange w:id="111" w:author="陳雅虹" w:date="2015-07-17T03:46:00Z">
          <w:pPr>
            <w:pStyle w:val="afff5"/>
          </w:pPr>
        </w:pPrChange>
      </w:pPr>
      <w:del w:id="112" w:author="陳雅虹" w:date="2015-07-17T03:46:00Z">
        <w:r w:rsidDel="001D1436">
          <w:delText xml:space="preserve">The second reason is that wearable computing usually uses only one </w:delText>
        </w:r>
        <w:r w:rsidDel="001D1436">
          <w:rPr>
            <w:rFonts w:eastAsiaTheme="minorEastAsia" w:hint="eastAsia"/>
          </w:rPr>
          <w:delText>or</w:delText>
        </w:r>
        <w:r w:rsidDel="001D1436">
          <w:delText xml:space="preserve"> two sensors to retrieve information from </w:delText>
        </w:r>
        <w:r w:rsidDel="001D1436">
          <w:rPr>
            <w:rFonts w:eastAsiaTheme="minorEastAsia" w:hint="eastAsia"/>
          </w:rPr>
          <w:delText>human</w:delText>
        </w:r>
        <w:r w:rsidDel="001D1436">
          <w:delText xml:space="preserve"> body, but the sensors in AmI </w:delText>
        </w:r>
        <w:r w:rsidDel="001D1436">
          <w:rPr>
            <w:rFonts w:eastAsiaTheme="minorEastAsia" w:hint="eastAsia"/>
          </w:rPr>
          <w:delText xml:space="preserve">are </w:delText>
        </w:r>
        <w:r w:rsidDel="001D1436">
          <w:delText>usually trigger</w:delText>
        </w:r>
        <w:r w:rsidDel="001D1436">
          <w:rPr>
            <w:rFonts w:eastAsiaTheme="minorEastAsia" w:hint="eastAsia"/>
          </w:rPr>
          <w:delText>ed</w:delText>
        </w:r>
        <w:r w:rsidDel="001D1436">
          <w:delText xml:space="preserve"> by fixed events, </w:delText>
        </w:r>
        <w:r w:rsidRPr="00505475" w:rsidDel="001D1436">
          <w:rPr>
            <w:i/>
          </w:rPr>
          <w:delText>e.g.</w:delText>
        </w:r>
        <w:r w:rsidDel="001D1436">
          <w:rPr>
            <w:i/>
          </w:rPr>
          <w:delText xml:space="preserve"> </w:delText>
        </w:r>
        <w:r w:rsidDel="001D1436">
          <w:delText>TV on is usually triggered by the event of watching TV.</w:delText>
        </w:r>
      </w:del>
    </w:p>
    <w:p w14:paraId="400924F8" w14:textId="10F1CA22" w:rsidR="007F404B" w:rsidRDefault="00C6116C" w:rsidP="002405E7">
      <w:pPr>
        <w:pStyle w:val="31"/>
      </w:pPr>
      <w:bookmarkStart w:id="113" w:name="_Toc424901440"/>
      <w:r>
        <w:rPr>
          <w:rFonts w:hint="eastAsia"/>
        </w:rPr>
        <w:t>High Cost on Labeling Activity</w:t>
      </w:r>
      <w:bookmarkEnd w:id="113"/>
    </w:p>
    <w:p w14:paraId="6EA75EF7" w14:textId="440908A0" w:rsidR="001C79A9" w:rsidRDefault="001D1436" w:rsidP="001C79A9">
      <w:pPr>
        <w:pStyle w:val="afff5"/>
      </w:pPr>
      <w:ins w:id="114" w:author="陳雅虹" w:date="2015-07-17T03:46:00Z">
        <w:r>
          <w:t>Supervised model is usually adopted in t</w:t>
        </w:r>
        <w:r>
          <w:rPr>
            <w:rFonts w:hint="eastAsia"/>
          </w:rPr>
          <w:t>he methodolog</w:t>
        </w:r>
        <w:r>
          <w:t>ies</w:t>
        </w:r>
        <w:r>
          <w:rPr>
            <w:rFonts w:hint="eastAsia"/>
          </w:rPr>
          <w:t xml:space="preserve"> </w:t>
        </w:r>
        <w:r>
          <w:t>for</w:t>
        </w:r>
        <w:r>
          <w:rPr>
            <w:rFonts w:hint="eastAsia"/>
          </w:rPr>
          <w:t xml:space="preserve"> activity recognition in smart environment</w:t>
        </w:r>
        <w:r>
          <w:t xml:space="preserve">. Supervised learning is a procedure using labeled data to construct a mapping function, which can be applied to map new instances later on. Generally, the training data need to be labeled with their ground truth before one can build the supervised learning model. When the training data are abundant, the inferred results of the supervised learning model usually performs well. However, labeling large quantity of data is a heavy </w:t>
        </w:r>
        <w:proofErr w:type="gramStart"/>
        <w:r>
          <w:t>load  and</w:t>
        </w:r>
        <w:proofErr w:type="gramEnd"/>
        <w:r>
          <w:t xml:space="preserve"> training data with wrong labeling makes a poor classifier. Besides, it is also hard to remember daily activities per day in real life which makes the task of labeling difficult. These </w:t>
        </w:r>
      </w:ins>
      <w:ins w:id="115" w:author="陳雅虹" w:date="2015-07-17T03:59:00Z">
        <w:r w:rsidR="001209DF">
          <w:t>unfavorable</w:t>
        </w:r>
      </w:ins>
      <w:ins w:id="116" w:author="陳雅虹" w:date="2015-07-17T03:46:00Z">
        <w:r>
          <w:t xml:space="preserve"> features </w:t>
        </w:r>
      </w:ins>
      <w:ins w:id="117" w:author="陳雅虹" w:date="2015-07-17T04:00:00Z">
        <w:r w:rsidR="001209DF">
          <w:t>renders</w:t>
        </w:r>
      </w:ins>
      <w:ins w:id="118" w:author="陳雅虹" w:date="2015-07-17T03:46:00Z">
        <w:r>
          <w:t xml:space="preserve"> the activity recognition in smart environment to be just in an experimental </w:t>
        </w:r>
      </w:ins>
      <w:ins w:id="119" w:author="陳雅虹" w:date="2015-07-17T04:00:00Z">
        <w:r w:rsidR="001209DF">
          <w:t xml:space="preserve">setting, hand to be realized </w:t>
        </w:r>
        <w:proofErr w:type="spellStart"/>
        <w:r w:rsidR="001209DF">
          <w:t>pratically</w:t>
        </w:r>
      </w:ins>
      <w:proofErr w:type="spellEnd"/>
      <w:ins w:id="120" w:author="陳雅虹" w:date="2015-07-17T03:46:00Z">
        <w:r>
          <w:t xml:space="preserve"> though it is a popular issue for Internet of Things. Some research try to resolve the high cost on labeling data. T</w:t>
        </w:r>
        <w:r>
          <w:rPr>
            <w:rFonts w:hint="eastAsia"/>
          </w:rPr>
          <w:t xml:space="preserve">hey adopt unsupervised learning method to build the activity recognition model, </w:t>
        </w:r>
        <w:r w:rsidRPr="009B0B08">
          <w:rPr>
            <w:rFonts w:hint="eastAsia"/>
            <w:i/>
          </w:rPr>
          <w:t>e.g.</w:t>
        </w:r>
        <w:r>
          <w:rPr>
            <w:rFonts w:hint="eastAsia"/>
          </w:rPr>
          <w:t xml:space="preserve"> </w:t>
        </w:r>
        <w:r>
          <w:t xml:space="preserve">k-means algorithm, Gaussian mixture model, etc. Specifically, </w:t>
        </w:r>
        <w:r>
          <w:lastRenderedPageBreak/>
          <w:t>unsupervised learning is used to find hidden structure in unlabeled data. The drawback of unsupervised learning is that it needs knowledge of the specific number of activity to build unsupervised learning model. If the given parameter is incorrect, a poor unsupervised learning model. It is hard to choose a parameter that will yield a better unsupervised learning model in real life.</w:t>
        </w:r>
      </w:ins>
      <w:del w:id="121" w:author="陳雅虹" w:date="2015-07-17T03:46:00Z">
        <w:r w:rsidR="00165A66" w:rsidDel="001D1436">
          <w:delText>Supervised model is usually used in t</w:delText>
        </w:r>
        <w:r w:rsidR="005B0333" w:rsidDel="001D1436">
          <w:rPr>
            <w:rFonts w:hint="eastAsia"/>
          </w:rPr>
          <w:delText>he methodolog</w:delText>
        </w:r>
        <w:r w:rsidR="006F3F82" w:rsidDel="001D1436">
          <w:delText>ies</w:delText>
        </w:r>
        <w:r w:rsidR="005B0333" w:rsidDel="001D1436">
          <w:rPr>
            <w:rFonts w:hint="eastAsia"/>
          </w:rPr>
          <w:delText xml:space="preserve"> of </w:delText>
        </w:r>
        <w:r w:rsidR="006F3F82" w:rsidDel="001D1436">
          <w:rPr>
            <w:rFonts w:hint="eastAsia"/>
          </w:rPr>
          <w:delText>activity recognition in smart environment</w:delText>
        </w:r>
        <w:r w:rsidR="006F3F82" w:rsidDel="001D1436">
          <w:delText xml:space="preserve">. Supervised learning is </w:delText>
        </w:r>
        <w:r w:rsidR="00101A74" w:rsidDel="001D1436">
          <w:delText>a procedure using labeled data to construct a mapping function, which can be used for mapping new instance.</w:delText>
        </w:r>
        <w:r w:rsidR="006F3F82" w:rsidDel="001D1436">
          <w:delText xml:space="preserve"> </w:delText>
        </w:r>
        <w:r w:rsidR="00101A74" w:rsidDel="001D1436">
          <w:delText>Its</w:delText>
        </w:r>
        <w:r w:rsidR="006F3F82" w:rsidDel="001D1436">
          <w:delText xml:space="preserve"> training data need</w:delText>
        </w:r>
        <w:r w:rsidR="00101A74" w:rsidDel="001D1436">
          <w:delText>s</w:delText>
        </w:r>
        <w:r w:rsidR="006F3F82" w:rsidDel="001D1436">
          <w:delText xml:space="preserve"> to be labeled thei</w:delText>
        </w:r>
        <w:r w:rsidR="008E27F6" w:rsidDel="001D1436">
          <w:delText>r ground truth before building the supervised learning model</w:delText>
        </w:r>
        <w:r w:rsidR="00165A66" w:rsidDel="001D1436">
          <w:delText>.</w:delText>
        </w:r>
        <w:r w:rsidR="00A828F9" w:rsidDel="001D1436">
          <w:delText xml:space="preserve"> </w:delText>
        </w:r>
        <w:r w:rsidR="00556056" w:rsidDel="001D1436">
          <w:delText xml:space="preserve">When the training data is </w:delText>
        </w:r>
        <w:r w:rsidR="008C5E89" w:rsidDel="001D1436">
          <w:delText>abundant, the inferred results of supervised learning model usually performs well. However,</w:delText>
        </w:r>
        <w:r w:rsidR="00A828F9" w:rsidDel="001D1436">
          <w:delText xml:space="preserve"> labeling </w:delText>
        </w:r>
        <w:r w:rsidR="0035384F" w:rsidDel="001D1436">
          <w:delText xml:space="preserve">amount of data is a burden task and wrong labeling training data makes a poor classifier. </w:delText>
        </w:r>
        <w:r w:rsidR="00C21F08" w:rsidDel="001D1436">
          <w:delText xml:space="preserve">It is also hard to </w:delText>
        </w:r>
        <w:r w:rsidR="00A828F9" w:rsidDel="001D1436">
          <w:delText>remember daily activities per day</w:delText>
        </w:r>
        <w:r w:rsidR="00C21F08" w:rsidDel="001D1436">
          <w:delText xml:space="preserve"> </w:delText>
        </w:r>
        <w:r w:rsidR="00A828F9" w:rsidDel="001D1436">
          <w:delText>in real life.</w:delText>
        </w:r>
        <w:r w:rsidR="008C5E89" w:rsidDel="001D1436">
          <w:delText xml:space="preserve"> </w:delText>
        </w:r>
        <w:r w:rsidR="00C21F08" w:rsidDel="001D1436">
          <w:delText>Th</w:delText>
        </w:r>
        <w:r w:rsidR="00B81C4D" w:rsidDel="001D1436">
          <w:delText>e</w:delText>
        </w:r>
        <w:r w:rsidR="00C21F08" w:rsidDel="001D1436">
          <w:delText>se negative features make t</w:delText>
        </w:r>
        <w:r w:rsidR="008C5E89" w:rsidDel="001D1436">
          <w:delText>he activity rec</w:delText>
        </w:r>
        <w:r w:rsidR="00C21F08" w:rsidDel="001D1436">
          <w:delText>ognition in smart environment becoming</w:delText>
        </w:r>
        <w:r w:rsidR="008C5E89" w:rsidDel="001D1436">
          <w:delText xml:space="preserve"> an experimental application though it</w:delText>
        </w:r>
        <w:r w:rsidR="00B81C4D" w:rsidDel="001D1436">
          <w:delText xml:space="preserve"> is a popular issue for Internet of Things.</w:delText>
        </w:r>
        <w:r w:rsidR="009B0B08" w:rsidDel="001D1436">
          <w:delText xml:space="preserve"> Some research try to resolve the high cost on labeling data. T</w:delText>
        </w:r>
        <w:r w:rsidR="009B0B08" w:rsidDel="001D1436">
          <w:rPr>
            <w:rFonts w:hint="eastAsia"/>
          </w:rPr>
          <w:delText xml:space="preserve">hey adopt unsupervised learning method to build the activity recognition model, </w:delText>
        </w:r>
        <w:r w:rsidR="009B0B08" w:rsidRPr="009B0B08" w:rsidDel="001D1436">
          <w:rPr>
            <w:rFonts w:hint="eastAsia"/>
            <w:i/>
          </w:rPr>
          <w:delText>e.g.</w:delText>
        </w:r>
        <w:r w:rsidR="009B0B08" w:rsidDel="001D1436">
          <w:rPr>
            <w:rFonts w:hint="eastAsia"/>
          </w:rPr>
          <w:delText xml:space="preserve"> </w:delText>
        </w:r>
        <w:r w:rsidR="009B0B08" w:rsidDel="001D1436">
          <w:delText>k-means algorithm, Gaussian mixture model, etc.</w:delText>
        </w:r>
        <w:r w:rsidR="0023597C" w:rsidDel="001D1436">
          <w:delText xml:space="preserve"> </w:delText>
        </w:r>
        <w:r w:rsidR="00661697" w:rsidDel="001D1436">
          <w:delText xml:space="preserve">Unsupervised learning is used to find hidden structure in unlabeled data. </w:delText>
        </w:r>
        <w:r w:rsidR="0023597C" w:rsidDel="001D1436">
          <w:delText>The drawback of unsupervised le</w:delText>
        </w:r>
        <w:r w:rsidR="00661697" w:rsidDel="001D1436">
          <w:delText xml:space="preserve">arning is that it is necessary </w:delText>
        </w:r>
        <w:r w:rsidR="0023597C" w:rsidDel="001D1436">
          <w:delText xml:space="preserve">a specific </w:delText>
        </w:r>
        <w:r w:rsidR="00661697" w:rsidDel="001D1436">
          <w:delText xml:space="preserve">number of activity to build unsupervised learning model. If given a wrong </w:delText>
        </w:r>
        <w:r w:rsidR="00CE6CB1" w:rsidDel="001D1436">
          <w:delText>parameter</w:delText>
        </w:r>
        <w:r w:rsidR="00661697" w:rsidDel="001D1436">
          <w:delText xml:space="preserve"> to build unsupervised learning model, it would become a poor inference model.</w:delText>
        </w:r>
        <w:r w:rsidR="00CE6CB1" w:rsidDel="001D1436">
          <w:delText xml:space="preserve"> It is hard to choose a better performance parameter of unsupervised learning in real life.</w:delText>
        </w:r>
      </w:del>
    </w:p>
    <w:p w14:paraId="2E21960A" w14:textId="7A3969AE" w:rsidR="00CE6CB1" w:rsidRDefault="00CE6CB1" w:rsidP="002405E7">
      <w:pPr>
        <w:pStyle w:val="31"/>
      </w:pPr>
      <w:bookmarkStart w:id="122" w:name="_Toc424901441"/>
      <w:r>
        <w:rPr>
          <w:rFonts w:hint="eastAsia"/>
        </w:rPr>
        <w:t xml:space="preserve">Adaptive Learning </w:t>
      </w:r>
      <w:r>
        <w:t>of Activity Recognition</w:t>
      </w:r>
      <w:r>
        <w:rPr>
          <w:rFonts w:hint="eastAsia"/>
        </w:rPr>
        <w:t xml:space="preserve"> Model</w:t>
      </w:r>
      <w:bookmarkEnd w:id="122"/>
    </w:p>
    <w:p w14:paraId="79F92021" w14:textId="77777777" w:rsidR="00E831AF" w:rsidRDefault="001D1436" w:rsidP="00E95FA9">
      <w:pPr>
        <w:pStyle w:val="afff5"/>
      </w:pPr>
      <w:ins w:id="123" w:author="陳雅虹" w:date="2015-07-17T03:47:00Z">
        <w:r>
          <w:t>Autonomous activity</w:t>
        </w:r>
        <w:r>
          <w:rPr>
            <w:rFonts w:hint="eastAsia"/>
          </w:rPr>
          <w:t xml:space="preserve"> monitoring </w:t>
        </w:r>
        <w:r>
          <w:t xml:space="preserve">is the ideal goal for elderly home care. However, the function of adaptive learning is an important section for implementing a </w:t>
        </w:r>
        <w:r w:rsidRPr="002221B2">
          <w:t xml:space="preserve">realistic </w:t>
        </w:r>
        <w:r>
          <w:t xml:space="preserve">autonomous activity monitoring system. With aging, elderly people may </w:t>
        </w:r>
        <w:r>
          <w:rPr>
            <w:rFonts w:hint="eastAsia"/>
          </w:rPr>
          <w:t>have new life</w:t>
        </w:r>
        <w:r>
          <w:t xml:space="preserve">styles as time goes by. For the established activity monitoring system, those new activities are unseen activities. If the system is without adaptive function, it may not be </w:t>
        </w:r>
        <w:r w:rsidRPr="002221B2">
          <w:t xml:space="preserve">appropriate </w:t>
        </w:r>
        <w:r>
          <w:t xml:space="preserve">for elderly people to use. </w:t>
        </w:r>
        <w:r w:rsidRPr="0076437C">
          <w:t>Adaptive learning is an educational method which uses computers as interactive teaching devices, and orchestrate</w:t>
        </w:r>
        <w:r>
          <w:t>s</w:t>
        </w:r>
        <w:r w:rsidRPr="0076437C">
          <w:t xml:space="preserve"> the allocation of human and mediated resources according to the unique needs of each learner.</w:t>
        </w:r>
        <w:r>
          <w:t xml:space="preserve"> In smart environment case, the adaptive learning algorithm of activity recognition model can identify unseen data and consider it as a new type of activities. The adaptive learning model includes two principal functions: discovering new activities and adding data of new activities into training data set to rebuild the learning model. These two functions are both important for elderly home care. If elderly people perform an abnormal behavior, the function of discovery can help their caregivers perceive the emergency alert from the monitoring system. The second function can record new activity as seen activity, so the monitoring system will not query the activity from the user again. If this activity takes place in the future, the monitoring system can recognize this activity instantly. </w:t>
        </w:r>
      </w:ins>
    </w:p>
    <w:p w14:paraId="2B7FF665" w14:textId="77777777" w:rsidR="00E831AF" w:rsidRPr="00B721CC" w:rsidRDefault="00E831AF" w:rsidP="00E95FA9">
      <w:pPr>
        <w:pStyle w:val="afff5"/>
      </w:pPr>
    </w:p>
    <w:p w14:paraId="07982336" w14:textId="6552908A" w:rsidR="00CE6CB1" w:rsidRPr="00CE6CB1" w:rsidRDefault="00ED4BDC" w:rsidP="00E95FA9">
      <w:pPr>
        <w:pStyle w:val="afff5"/>
      </w:pPr>
      <w:del w:id="124" w:author="陳雅虹" w:date="2015-07-17T03:47:00Z">
        <w:r w:rsidDel="001D1436">
          <w:rPr>
            <w:rFonts w:hint="eastAsia"/>
          </w:rPr>
          <w:lastRenderedPageBreak/>
          <w:delText>Automatic</w:delText>
        </w:r>
        <w:r w:rsidDel="001D1436">
          <w:delText xml:space="preserve"> activity</w:delText>
        </w:r>
        <w:r w:rsidDel="001D1436">
          <w:rPr>
            <w:rFonts w:hint="eastAsia"/>
          </w:rPr>
          <w:delText xml:space="preserve"> monitoring </w:delText>
        </w:r>
        <w:r w:rsidDel="001D1436">
          <w:delText xml:space="preserve">is the ideal goal for elderly home care. The function of adaptive learning is an important role for automatic activity monitoring system. </w:delText>
        </w:r>
        <w:r w:rsidR="00F97061" w:rsidDel="001D1436">
          <w:delText>With aging, elderly people</w:delText>
        </w:r>
        <w:r w:rsidDel="001D1436">
          <w:delText xml:space="preserve"> may </w:delText>
        </w:r>
        <w:r w:rsidR="00F97061" w:rsidDel="001D1436">
          <w:rPr>
            <w:rFonts w:hint="eastAsia"/>
          </w:rPr>
          <w:delText>have new life</w:delText>
        </w:r>
        <w:r w:rsidR="00F97061" w:rsidDel="001D1436">
          <w:delText xml:space="preserve">styles. For built activity monitoring system, those new activities are unseen activities. If the system without adaptive function, it is not suitable for elderly people to use. </w:delText>
        </w:r>
        <w:r w:rsidR="0076437C" w:rsidRPr="0076437C" w:rsidDel="001D1436">
          <w:delText>Adaptive learning is an educational method which uses computers as interactive teaching devices, and to orchestrate the allocation of human and mediated resources according to the unique needs of each learner.</w:delText>
        </w:r>
        <w:r w:rsidR="0076437C" w:rsidDel="001D1436">
          <w:delText xml:space="preserve"> In smart environment case, the adaptive learning algorithm of activity recognition model can identify unseen data and consider </w:delText>
        </w:r>
        <w:r w:rsidR="00FF62D3" w:rsidDel="001D1436">
          <w:delText xml:space="preserve">it as a new type of activities. The adaptive learning model includes </w:delText>
        </w:r>
        <w:r w:rsidR="0018660E" w:rsidDel="001D1436">
          <w:delText>two principle functions: discovering</w:delText>
        </w:r>
        <w:r w:rsidR="00FF62D3" w:rsidDel="001D1436">
          <w:delText xml:space="preserve"> new activities and </w:delText>
        </w:r>
        <w:r w:rsidR="0018660E" w:rsidDel="001D1436">
          <w:delText>adding data of new activities into training data set to rebuild the learning model. These two functions are both important for elderly home care. If elderly people occur an anomaly behavior, the function of discovery can help his/her offspring get the emergency alert from the monitoring system.</w:delText>
        </w:r>
        <w:r w:rsidR="000B5C00" w:rsidDel="001D1436">
          <w:delText xml:space="preserve"> The second function can record new activity as seen activity, so the moni</w:delText>
        </w:r>
        <w:r w:rsidR="006322DE" w:rsidDel="001D1436">
          <w:delText>toring system will not ask user</w:delText>
        </w:r>
        <w:r w:rsidR="000B5C00" w:rsidDel="001D1436">
          <w:delText xml:space="preserve"> to identify this activity again.</w:delText>
        </w:r>
        <w:r w:rsidR="006322DE" w:rsidDel="001D1436">
          <w:delText xml:space="preserve"> If this activity occurs in the future, the monitoring system can recognize this activity automatically. However, </w:delText>
        </w:r>
        <w:r w:rsidR="00746101" w:rsidDel="001D1436">
          <w:delText>the application of elderly home care system activity</w:delText>
        </w:r>
      </w:del>
    </w:p>
    <w:p w14:paraId="363F3077" w14:textId="77777777" w:rsidR="007604CA" w:rsidRDefault="007604CA" w:rsidP="00E831AF">
      <w:pPr>
        <w:pStyle w:val="21"/>
      </w:pPr>
      <w:bookmarkStart w:id="125" w:name="_Toc323632168"/>
      <w:bookmarkStart w:id="126" w:name="_Toc324265319"/>
      <w:bookmarkStart w:id="127" w:name="_Toc324265369"/>
      <w:bookmarkStart w:id="128" w:name="_Toc424901442"/>
      <w:r>
        <w:t>Related Work</w:t>
      </w:r>
      <w:bookmarkEnd w:id="125"/>
      <w:bookmarkEnd w:id="126"/>
      <w:bookmarkEnd w:id="127"/>
      <w:bookmarkEnd w:id="128"/>
    </w:p>
    <w:p w14:paraId="2EE6E080" w14:textId="002FE8AF" w:rsidR="00E831AF" w:rsidRPr="00E831AF" w:rsidRDefault="00501831" w:rsidP="00E831AF">
      <w:pPr>
        <w:pStyle w:val="afff5"/>
      </w:pPr>
      <w:r>
        <w:rPr>
          <w:rFonts w:hint="eastAsia"/>
        </w:rPr>
        <w:t xml:space="preserve">Due to the telehealth </w:t>
      </w:r>
      <w:r>
        <w:t xml:space="preserve">grows rapidly, the more and more interesting healthcare applications are proposed. The original telehealth focuses on remotely monitoring patients’ vital sign, such as blood pressure, heart rate variation, etc. </w:t>
      </w:r>
      <w:r>
        <w:tab/>
        <w:t xml:space="preserve">Physicians analyze their vital sign and give a health report. So patients do not need to go to the </w:t>
      </w:r>
      <w:proofErr w:type="spellStart"/>
      <w:r>
        <w:t>hosiptial</w:t>
      </w:r>
      <w:proofErr w:type="spellEnd"/>
      <w:r>
        <w:t xml:space="preserve"> by </w:t>
      </w:r>
      <w:proofErr w:type="spellStart"/>
      <w:r>
        <w:t>them selves</w:t>
      </w:r>
      <w:proofErr w:type="spellEnd"/>
      <w:r w:rsidR="00376784">
        <w:t xml:space="preserve"> </w:t>
      </w:r>
      <w:r w:rsidR="00376784">
        <w:fldChar w:fldCharType="begin"/>
      </w:r>
      <w:r w:rsidR="00376784">
        <w:instrText xml:space="preserve"> ADDIN EN.CITE &lt;EndNote&gt;&lt;Cite&gt;&lt;Author&gt;Kailas&lt;/Author&gt;&lt;Year&gt;2009&lt;/Year&gt;&lt;RecNum&gt;17&lt;/RecNum&gt;&lt;DisplayText&gt;[6]&lt;/DisplayText&gt;&lt;record&gt;&lt;rec-number&gt;17&lt;/rec-number&gt;&lt;foreign-keys&gt;&lt;key app="EN" db-id="sz22x0ppvatzs7ettfhxv2rxtpdfvwx2wzss"&gt;17&lt;/key&gt;&lt;/foreign-keys&gt;&lt;ref-type name="Conference Proceedings"&gt;10&lt;/ref-type&gt;&lt;contributors&gt;&lt;authors&gt;&lt;author&gt;Kailas, Aravind&lt;/author&gt;&lt;author&gt;Ingram, Mary Ann&lt;/author&gt;&lt;/authors&gt;&lt;/contributors&gt;&lt;titles&gt;&lt;title&gt;Wireless communications technology in telehealth systems&lt;/title&gt;&lt;secondary-title&gt;Wireless Communication, Vehicular Technology, Information Theory and Aerospace &amp;amp; Electronic Systems Technology, 2009. Wireless VITAE 2009. 1st International Conference on&lt;/secondary-title&gt;&lt;/titles&gt;&lt;pages&gt;926-930&lt;/pages&gt;&lt;dates&gt;&lt;year&gt;2009&lt;/year&gt;&lt;/dates&gt;&lt;publisher&gt;IEEE&lt;/publisher&gt;&lt;isbn&gt;1424440661&lt;/isbn&gt;&lt;urls&gt;&lt;/urls&gt;&lt;/record&gt;&lt;/Cite&gt;&lt;/EndNote&gt;</w:instrText>
      </w:r>
      <w:r w:rsidR="00376784">
        <w:fldChar w:fldCharType="separate"/>
      </w:r>
      <w:r w:rsidR="00376784">
        <w:rPr>
          <w:noProof/>
        </w:rPr>
        <w:t>[</w:t>
      </w:r>
      <w:hyperlink w:anchor="_ENREF_6" w:tooltip="Kailas, 2009 #17" w:history="1">
        <w:r w:rsidR="006F41DF">
          <w:rPr>
            <w:noProof/>
          </w:rPr>
          <w:t>6</w:t>
        </w:r>
      </w:hyperlink>
      <w:r w:rsidR="00376784">
        <w:rPr>
          <w:noProof/>
        </w:rPr>
        <w:t>]</w:t>
      </w:r>
      <w:r w:rsidR="00376784">
        <w:fldChar w:fldCharType="end"/>
      </w:r>
      <w:r>
        <w:t xml:space="preserve">. With the wireless sensor network (WSN) developing, the </w:t>
      </w:r>
      <w:r w:rsidR="00376784">
        <w:t>telehealth are trying to build a complete smart care home to achieve the concept of aging in place</w:t>
      </w:r>
      <w:r w:rsidR="0090309E">
        <w:t xml:space="preserve"> </w:t>
      </w:r>
      <w:r w:rsidR="0090309E">
        <w:fldChar w:fldCharType="begin"/>
      </w:r>
      <w:r w:rsidR="0090309E">
        <w:instrText xml:space="preserve"> ADDIN EN.CITE &lt;EndNote&gt;&lt;Cite&gt;&lt;Author&gt;Alemdar&lt;/Author&gt;&lt;Year&gt;2010&lt;/Year&gt;&lt;RecNum&gt;19&lt;/RecNum&gt;&lt;DisplayText&gt;[7]&lt;/DisplayText&gt;&lt;record&gt;&lt;rec-number&gt;19&lt;/rec-number&gt;&lt;foreign-keys&gt;&lt;key app="EN" db-id="sz22x0ppvatzs7ettfhxv2rxtpdfvwx2wzss"&gt;19&lt;/key&gt;&lt;/foreign-keys&gt;&lt;ref-type name="Journal Article"&gt;17&lt;/ref-type&gt;&lt;contributors&gt;&lt;authors&gt;&lt;author&gt;Alemdar, Hande&lt;/author&gt;&lt;author&gt;Ersoy, Cem&lt;/author&gt;&lt;/authors&gt;&lt;/contributors&gt;&lt;titles&gt;&lt;title&gt;Wireless sensor networks for healthcare: A survey&lt;/title&gt;&lt;secondary-title&gt;Computer Networks&lt;/secondary-title&gt;&lt;/titles&gt;&lt;periodical&gt;&lt;full-title&gt;Computer Networks&lt;/full-title&gt;&lt;/periodical&gt;&lt;pages&gt;2688-2710&lt;/pages&gt;&lt;volume&gt;54&lt;/volume&gt;&lt;number&gt;15&lt;/number&gt;&lt;dates&gt;&lt;year&gt;2010&lt;/year&gt;&lt;/dates&gt;&lt;isbn&gt;1389-1286&lt;/isbn&gt;&lt;urls&gt;&lt;/urls&gt;&lt;/record&gt;&lt;/Cite&gt;&lt;/EndNote&gt;</w:instrText>
      </w:r>
      <w:r w:rsidR="0090309E">
        <w:fldChar w:fldCharType="separate"/>
      </w:r>
      <w:r w:rsidR="0090309E">
        <w:rPr>
          <w:noProof/>
        </w:rPr>
        <w:t>[</w:t>
      </w:r>
      <w:hyperlink w:anchor="_ENREF_7" w:tooltip="Alemdar, 2010 #19" w:history="1">
        <w:r w:rsidR="006F41DF">
          <w:rPr>
            <w:noProof/>
          </w:rPr>
          <w:t>7</w:t>
        </w:r>
      </w:hyperlink>
      <w:r w:rsidR="0090309E">
        <w:rPr>
          <w:noProof/>
        </w:rPr>
        <w:t>]</w:t>
      </w:r>
      <w:r w:rsidR="0090309E">
        <w:fldChar w:fldCharType="end"/>
      </w:r>
      <w:r w:rsidR="00376784">
        <w:t xml:space="preserve">. The most popular application is </w:t>
      </w:r>
      <w:proofErr w:type="spellStart"/>
      <w:r w:rsidR="00376784">
        <w:t>automactiv</w:t>
      </w:r>
      <w:proofErr w:type="spellEnd"/>
      <w:r w:rsidR="00376784">
        <w:t xml:space="preserve"> monitoring user’s activities</w:t>
      </w:r>
      <w:r w:rsidR="0090309E">
        <w:t xml:space="preserve"> </w:t>
      </w:r>
      <w:r w:rsidR="0090309E">
        <w:fldChar w:fldCharType="begin"/>
      </w:r>
      <w:r w:rsidR="0090309E">
        <w:instrText xml:space="preserve"> ADDIN EN.CITE &lt;EndNote&gt;&lt;Cite&gt;&lt;Author&gt;Tapia&lt;/Author&gt;&lt;Year&gt;2004&lt;/Year&gt;&lt;RecNum&gt;18&lt;/RecNum&gt;&lt;DisplayText&gt;[8]&lt;/DisplayText&gt;&lt;record&gt;&lt;rec-number&gt;18&lt;/rec-number&gt;&lt;foreign-keys&gt;&lt;key app="EN" db-id="sz22x0ppvatzs7ettfhxv2rxtpdfvwx2wzss"&gt;18&lt;/key&gt;&lt;/foreign-keys&gt;&lt;ref-type name="Book"&gt;6&lt;/ref-type&gt;&lt;contributors&gt;&lt;authors&gt;&lt;author&gt;Tapia, Emmanuel Munguia&lt;/author&gt;&lt;author&gt;Intille, Stephen S&lt;/author&gt;&lt;author&gt;Larson, Kent&lt;/author&gt;&lt;/authors&gt;&lt;/contributors&gt;&lt;titles&gt;&lt;title&gt;Activity recognition in the home using simple and ubiquitous sensors&lt;/title&gt;&lt;/titles&gt;&lt;dates&gt;&lt;year&gt;2004&lt;/year&gt;&lt;/dates&gt;&lt;publisher&gt;Springer&lt;/publisher&gt;&lt;isbn&gt;3540218351&lt;/isbn&gt;&lt;urls&gt;&lt;/urls&gt;&lt;/record&gt;&lt;/Cite&gt;&lt;/EndNote&gt;</w:instrText>
      </w:r>
      <w:r w:rsidR="0090309E">
        <w:fldChar w:fldCharType="separate"/>
      </w:r>
      <w:r w:rsidR="0090309E">
        <w:rPr>
          <w:noProof/>
        </w:rPr>
        <w:t>[</w:t>
      </w:r>
      <w:hyperlink w:anchor="_ENREF_8" w:tooltip="Tapia, 2004 #18" w:history="1">
        <w:r w:rsidR="006F41DF">
          <w:rPr>
            <w:noProof/>
          </w:rPr>
          <w:t>8</w:t>
        </w:r>
      </w:hyperlink>
      <w:r w:rsidR="0090309E">
        <w:rPr>
          <w:noProof/>
        </w:rPr>
        <w:t>]</w:t>
      </w:r>
      <w:r w:rsidR="0090309E">
        <w:fldChar w:fldCharType="end"/>
      </w:r>
      <w:r w:rsidR="00376784">
        <w:t xml:space="preserve">. The technologies of activity recognition are designed by machine learning methods, including supervised learning and unsupervised learning. </w:t>
      </w:r>
      <w:r w:rsidR="00461993">
        <w:t>The most of activity recognition models are built by supervised learning algorithms, so their training data are required to label activities. Labeling data is a difficult task for researcher, not to mention end users</w:t>
      </w:r>
      <w:r w:rsidR="0090309E">
        <w:t xml:space="preserve"> </w:t>
      </w:r>
      <w:r w:rsidR="0090309E">
        <w:fldChar w:fldCharType="begin"/>
      </w:r>
      <w:r w:rsidR="0090309E">
        <w:instrText xml:space="preserve"> ADDIN EN.CITE &lt;EndNote&gt;&lt;Cite&gt;&lt;Author&gt;Sanchez&lt;/Author&gt;&lt;Year&gt;2007&lt;/Year&gt;&lt;RecNum&gt;20&lt;/RecNum&gt;&lt;DisplayText&gt;[9, 10]&lt;/DisplayText&gt;&lt;record&gt;&lt;rec-number&gt;20&lt;/rec-number&gt;&lt;foreign-keys&gt;&lt;key app="EN" db-id="sz22x0ppvatzs7ettfhxv2rxtpdfvwx2wzss"&gt;20&lt;/key&gt;&lt;/foreign-keys&gt;&lt;ref-type name="Conference Proceedings"&gt;10&lt;/ref-type&gt;&lt;contributors&gt;&lt;authors&gt;&lt;author&gt;Sanchez, Dairazalia&lt;/author&gt;&lt;author&gt;Tentori, Monica&lt;/author&gt;&lt;author&gt;Favela, Jesus&lt;/author&gt;&lt;/authors&gt;&lt;/contributors&gt;&lt;titles&gt;&lt;title&gt;Hidden markov models for activity recognition in ambient intelligence environments&lt;/title&gt;&lt;secondary-title&gt;Current Trends in Computer Science, 2007. ENC 2007. Eighth Mexican International Conference on&lt;/secondary-title&gt;&lt;/titles&gt;&lt;pages&gt;33-40&lt;/pages&gt;&lt;dates&gt;&lt;year&gt;2007&lt;/year&gt;&lt;/dates&gt;&lt;publisher&gt;IEEE&lt;/publisher&gt;&lt;isbn&gt;0769528996&lt;/isbn&gt;&lt;urls&gt;&lt;/urls&gt;&lt;/record&gt;&lt;/Cite&gt;&lt;Cite&gt;&lt;Author&gt;Zhang&lt;/Author&gt;&lt;Year&gt;2013&lt;/Year&gt;&lt;RecNum&gt;21&lt;/RecNum&gt;&lt;record&gt;&lt;rec-number&gt;21&lt;/rec-number&gt;&lt;foreign-keys&gt;&lt;key app="EN" db-id="sz22x0ppvatzs7ettfhxv2rxtpdfvwx2wzss"&gt;21&lt;/key&gt;&lt;/foreign-keys&gt;&lt;ref-type name="Conference Proceedings"&gt;10&lt;/ref-type&gt;&lt;contributors&gt;&lt;authors&gt;&lt;author&gt;Zhang, Qing&lt;/author&gt;&lt;author&gt;Karunanithi, Mohan&lt;/author&gt;&lt;author&gt;Rana, Rakesh&lt;/author&gt;&lt;author&gt;Liu, Jiajun&lt;/author&gt;&lt;/authors&gt;&lt;/contributors&gt;&lt;titles&gt;&lt;title&gt;Determination of Activities of Daily Living of independent living older people using environmentally placed sensors&lt;/title&gt;&lt;secondary-title&gt;Engineering in Medicine and Biology Society (EMBC), 2013 35th Annual International Conference of the IEEE&lt;/secondary-title&gt;&lt;/titles&gt;&lt;pages&gt;7044-7047&lt;/pages&gt;&lt;dates&gt;&lt;year&gt;2013&lt;/year&gt;&lt;/dates&gt;&lt;publisher&gt;IEEE&lt;/publisher&gt;&lt;isbn&gt;1557-170X&lt;/isbn&gt;&lt;urls&gt;&lt;/urls&gt;&lt;/record&gt;&lt;/Cite&gt;&lt;/EndNote&gt;</w:instrText>
      </w:r>
      <w:r w:rsidR="0090309E">
        <w:fldChar w:fldCharType="separate"/>
      </w:r>
      <w:r w:rsidR="0090309E">
        <w:rPr>
          <w:noProof/>
        </w:rPr>
        <w:t>[</w:t>
      </w:r>
      <w:hyperlink w:anchor="_ENREF_9" w:tooltip="Sanchez, 2007 #20" w:history="1">
        <w:r w:rsidR="006F41DF">
          <w:rPr>
            <w:noProof/>
          </w:rPr>
          <w:t>9</w:t>
        </w:r>
      </w:hyperlink>
      <w:r w:rsidR="0090309E">
        <w:rPr>
          <w:noProof/>
        </w:rPr>
        <w:t xml:space="preserve">, </w:t>
      </w:r>
      <w:hyperlink w:anchor="_ENREF_10" w:tooltip="Zhang, 2013 #21" w:history="1">
        <w:r w:rsidR="006F41DF">
          <w:rPr>
            <w:noProof/>
          </w:rPr>
          <w:t>10</w:t>
        </w:r>
      </w:hyperlink>
      <w:r w:rsidR="0090309E">
        <w:rPr>
          <w:noProof/>
        </w:rPr>
        <w:t>]</w:t>
      </w:r>
      <w:r w:rsidR="0090309E">
        <w:fldChar w:fldCharType="end"/>
      </w:r>
      <w:r w:rsidR="00461993">
        <w:t xml:space="preserve">. The new trend is to design a </w:t>
      </w:r>
      <w:proofErr w:type="gramStart"/>
      <w:r w:rsidR="00461993">
        <w:t>more friendly</w:t>
      </w:r>
      <w:proofErr w:type="gramEnd"/>
      <w:r w:rsidR="00461993">
        <w:t xml:space="preserve"> human computer interaction interface, so </w:t>
      </w:r>
      <w:proofErr w:type="spellStart"/>
      <w:r w:rsidR="00461993">
        <w:t>every one</w:t>
      </w:r>
      <w:proofErr w:type="spellEnd"/>
      <w:r w:rsidR="00461993">
        <w:t xml:space="preserve"> is able to use the productions of smart care home. The unsupervised learning can preliminary category raw data into a number of clusters, and each cluster may represent one activity</w:t>
      </w:r>
      <w:r w:rsidR="0090309E">
        <w:fldChar w:fldCharType="begin"/>
      </w:r>
      <w:r w:rsidR="006D01F5">
        <w:instrText xml:space="preserve"> ADDIN EN.CITE &lt;EndNote&gt;&lt;Cite&gt;&lt;Author&gt;Sun&lt;/Author&gt;&lt;Year&gt;2014&lt;/Year&gt;&lt;RecNum&gt;22&lt;/RecNum&gt;&lt;DisplayText&gt;[11, 12]&lt;/DisplayText&gt;&lt;record&gt;&lt;rec-number&gt;22&lt;/rec-number&gt;&lt;foreign-keys&gt;&lt;key app="EN" db-id="sz22x0ppvatzs7ettfhxv2rxtpdfvwx2wzss"&gt;22&lt;/key&gt;&lt;/foreign-keys&gt;&lt;ref-type name="Conference Proceedings"&gt;10&lt;/ref-type&gt;&lt;contributors&gt;&lt;authors&gt;&lt;author&gt;Sun, Feng-Tso&lt;/author&gt;&lt;author&gt;Yeh, Yi-Ting&lt;/author&gt;&lt;author&gt;Cheng, Heng-Tze&lt;/author&gt;&lt;author&gt;Kuo, Chia-Chen&lt;/author&gt;&lt;author&gt;Griss, Martin&lt;/author&gt;&lt;/authors&gt;&lt;/contributors&gt;&lt;titles&gt;&lt;title&gt;Nonparametric discovery of human routines from sensor data&lt;/title&gt;&lt;secondary-title&gt;Pervasive Computing and Communications (PerCom), 2014 IEEE International Conference on&lt;/secondary-title&gt;&lt;/titles&gt;&lt;pages&gt;11-19&lt;/pages&gt;&lt;dates&gt;&lt;year&gt;2014&lt;/year&gt;&lt;/dates&gt;&lt;publisher&gt;IEEE&lt;/publisher&gt;&lt;urls&gt;&lt;/urls&gt;&lt;/record&gt;&lt;/Cite&gt;&lt;Cite&gt;&lt;Author&gt;Cook&lt;/Author&gt;&lt;Year&gt;2013&lt;/Year&gt;&lt;RecNum&gt;29&lt;/RecNum&gt;&lt;record&gt;&lt;rec-number&gt;29&lt;/rec-number&gt;&lt;foreign-keys&gt;&lt;key app="EN" db-id="sz22x0ppvatzs7ettfhxv2rxtpdfvwx2wzss"&gt;29&lt;/key&gt;&lt;/foreign-keys&gt;&lt;ref-type name="Journal Article"&gt;17&lt;/ref-type&gt;&lt;contributors&gt;&lt;authors&gt;&lt;author&gt;Cook, Diane J&lt;/author&gt;&lt;author&gt;Krishnan, Narayanan C&lt;/author&gt;&lt;author&gt;Rashidi, Parisa&lt;/author&gt;&lt;/authors&gt;&lt;/contributors&gt;&lt;titles&gt;&lt;title&gt;Activity discovery and activity recognition: A new partnership&lt;/title&gt;&lt;secondary-title&gt;Cybernetics, IEEE Transactions on&lt;/secondary-title&gt;&lt;/titles&gt;&lt;periodical&gt;&lt;full-title&gt;Cybernetics, IEEE Transactions on&lt;/full-title&gt;&lt;/periodical&gt;&lt;pages&gt;820-828&lt;/pages&gt;&lt;volume&gt;43&lt;/volume&gt;&lt;number&gt;3&lt;/number&gt;&lt;dates&gt;&lt;year&gt;2013&lt;/year&gt;&lt;/dates&gt;&lt;isbn&gt;2168-2267&lt;/isbn&gt;&lt;urls&gt;&lt;/urls&gt;&lt;/record&gt;&lt;/Cite&gt;&lt;/EndNote&gt;</w:instrText>
      </w:r>
      <w:r w:rsidR="0090309E">
        <w:fldChar w:fldCharType="separate"/>
      </w:r>
      <w:r w:rsidR="006D01F5">
        <w:rPr>
          <w:noProof/>
        </w:rPr>
        <w:t>[</w:t>
      </w:r>
      <w:hyperlink w:anchor="_ENREF_11" w:tooltip="Sun, 2014 #22" w:history="1">
        <w:r w:rsidR="006F41DF">
          <w:rPr>
            <w:noProof/>
          </w:rPr>
          <w:t>11</w:t>
        </w:r>
      </w:hyperlink>
      <w:r w:rsidR="006D01F5">
        <w:rPr>
          <w:noProof/>
        </w:rPr>
        <w:t xml:space="preserve">, </w:t>
      </w:r>
      <w:hyperlink w:anchor="_ENREF_12" w:tooltip="Cook, 2013 #29" w:history="1">
        <w:r w:rsidR="006F41DF">
          <w:rPr>
            <w:noProof/>
          </w:rPr>
          <w:t>12</w:t>
        </w:r>
      </w:hyperlink>
      <w:r w:rsidR="006D01F5">
        <w:rPr>
          <w:noProof/>
        </w:rPr>
        <w:t>]</w:t>
      </w:r>
      <w:r w:rsidR="0090309E">
        <w:fldChar w:fldCharType="end"/>
      </w:r>
      <w:r w:rsidR="00461993">
        <w:t xml:space="preserve">. </w:t>
      </w:r>
      <w:r w:rsidR="005B28B6">
        <w:t>This method reduces the quantity of labeling data. And some works try to design activity recognition model by semi-supervised learning algorithm. Some data can be automatically categorized by the learning algorithm, but some still need to be labeling ground truth</w:t>
      </w:r>
      <w:r w:rsidR="0090309E">
        <w:fldChar w:fldCharType="begin"/>
      </w:r>
      <w:r w:rsidR="006D01F5">
        <w:instrText xml:space="preserve"> ADDIN EN.CITE &lt;EndNote&gt;&lt;Cite&gt;&lt;Author&gt;Cheng&lt;/Author&gt;&lt;Year&gt;2013&lt;/Year&gt;&lt;RecNum&gt;23&lt;/RecNum&gt;&lt;DisplayText&gt;[13]&lt;/DisplayText&gt;&lt;record&gt;&lt;rec-number&gt;23&lt;/rec-number&gt;&lt;foreign-keys&gt;&lt;key app="EN" db-id="sz22x0ppvatzs7ettfhxv2rxtpdfvwx2wzss"&gt;23&lt;/key&gt;&lt;/foreign-keys&gt;&lt;ref-type name="Conference Proceedings"&gt;10&lt;/ref-type&gt;&lt;contributors&gt;&lt;authors&gt;&lt;author&gt;Cheng, Heng-Tze&lt;/author&gt;&lt;author&gt;Griss, Martin&lt;/author&gt;&lt;author&gt;Davis, Paul&lt;/author&gt;&lt;author&gt;Li, Jianguo&lt;/author&gt;&lt;author&gt;You, Di&lt;/author&gt;&lt;/authors&gt;&lt;/contributors&gt;&lt;titles&gt;&lt;title&gt;Towards zero-shot learning for human activity recognition using semantic attribute sequence model&lt;/title&gt;&lt;secondary-title&gt;Proceedings of the 2013 ACM international joint conference on Pervasive and ubiquitous computing&lt;/secondary-title&gt;&lt;/titles&gt;&lt;pages&gt;355-358&lt;/pages&gt;&lt;dates&gt;&lt;year&gt;2013&lt;/year&gt;&lt;/dates&gt;&lt;publisher&gt;ACM&lt;/publisher&gt;&lt;isbn&gt;1450317707&lt;/isbn&gt;&lt;urls&gt;&lt;/urls&gt;&lt;/record&gt;&lt;/Cite&gt;&lt;/EndNote&gt;</w:instrText>
      </w:r>
      <w:r w:rsidR="0090309E">
        <w:fldChar w:fldCharType="separate"/>
      </w:r>
      <w:r w:rsidR="006D01F5">
        <w:rPr>
          <w:noProof/>
        </w:rPr>
        <w:t>[</w:t>
      </w:r>
      <w:hyperlink w:anchor="_ENREF_13" w:tooltip="Cheng, 2013 #23" w:history="1">
        <w:r w:rsidR="006F41DF">
          <w:rPr>
            <w:noProof/>
          </w:rPr>
          <w:t>13</w:t>
        </w:r>
      </w:hyperlink>
      <w:r w:rsidR="006D01F5">
        <w:rPr>
          <w:noProof/>
        </w:rPr>
        <w:t>]</w:t>
      </w:r>
      <w:r w:rsidR="0090309E">
        <w:fldChar w:fldCharType="end"/>
      </w:r>
      <w:r w:rsidR="005B28B6">
        <w:t xml:space="preserve">. </w:t>
      </w:r>
      <w:r w:rsidR="0056399F">
        <w:rPr>
          <w:rFonts w:hint="eastAsia"/>
        </w:rPr>
        <w:t xml:space="preserve">Try to </w:t>
      </w:r>
      <w:r w:rsidR="0056399F">
        <w:t>deploy the automatic activity monitoring telehealth system is a</w:t>
      </w:r>
      <w:r w:rsidR="00AD322E">
        <w:t>n</w:t>
      </w:r>
      <w:r w:rsidR="0056399F">
        <w:t xml:space="preserve"> </w:t>
      </w:r>
      <w:r w:rsidR="00AD322E">
        <w:t>interesting and valuable research.</w:t>
      </w:r>
    </w:p>
    <w:p w14:paraId="77638DE5" w14:textId="0A237C59" w:rsidR="006D01F5" w:rsidRPr="00890E48" w:rsidRDefault="00AD322E" w:rsidP="00890E48">
      <w:pPr>
        <w:pStyle w:val="afff5"/>
      </w:pPr>
      <w:r>
        <w:t xml:space="preserve">The activity recognition models are </w:t>
      </w:r>
      <w:proofErr w:type="spellStart"/>
      <w:r>
        <w:t>construsted</w:t>
      </w:r>
      <w:proofErr w:type="spellEnd"/>
      <w:r>
        <w:t xml:space="preserve"> by two types of sensors: ambient sensors and on-body sensors. The individual activity recognition models have good </w:t>
      </w:r>
      <w:r>
        <w:lastRenderedPageBreak/>
        <w:t xml:space="preserve">performances for specific activities </w:t>
      </w:r>
      <w:r>
        <w:fldChar w:fldCharType="begin"/>
      </w:r>
      <w:r w:rsidR="00E831AF">
        <w:instrText xml:space="preserve"> ADDIN EN.CITE &lt;EndNote&gt;&lt;Cite&gt;&lt;Author&gt;Lu&lt;/Author&gt;&lt;Year&gt;2009&lt;/Year&gt;&lt;RecNum&gt;24&lt;/RecNum&gt;&lt;DisplayText&gt;[14, 15]&lt;/DisplayText&gt;&lt;record&gt;&lt;rec-number&gt;24&lt;/rec-number&gt;&lt;foreign-keys&gt;&lt;key app="EN" db-id="sz22x0ppvatzs7ettfhxv2rxtpdfvwx2wzss"&gt;24&lt;/key&gt;&lt;/foreign-keys&gt;&lt;ref-type name="Journal Article"&gt;17&lt;/ref-type&gt;&lt;contributors&gt;&lt;authors&gt;&lt;author&gt;Lu, Ching-Hu&lt;/author&gt;&lt;author&gt;Fu, Li-Chen&lt;/author&gt;&lt;/authors&gt;&lt;/contributors&gt;&lt;titles&gt;&lt;title&gt;Robust location-aware activity recognition using wireless sensor network in an attentive home&lt;/title&gt;&lt;secondary-title&gt;Automation Science and Engineering, IEEE Transactions on&lt;/secondary-title&gt;&lt;/titles&gt;&lt;periodical&gt;&lt;full-title&gt;Automation Science and Engineering, IEEE Transactions on&lt;/full-title&gt;&lt;/periodical&gt;&lt;pages&gt;598-609&lt;/pages&gt;&lt;volume&gt;6&lt;/volume&gt;&lt;number&gt;4&lt;/number&gt;&lt;dates&gt;&lt;year&gt;2009&lt;/year&gt;&lt;/dates&gt;&lt;isbn&gt;1545-5955&lt;/isbn&gt;&lt;urls&gt;&lt;/urls&gt;&lt;/record&gt;&lt;/Cite&gt;&lt;Cite&gt;&lt;Author&gt;Anguita&lt;/Author&gt;&lt;Year&gt;2012&lt;/Year&gt;&lt;RecNum&gt;25&lt;/RecNum&gt;&lt;record&gt;&lt;rec-number&gt;25&lt;/rec-number&gt;&lt;foreign-keys&gt;&lt;key app="EN" db-id="sz22x0ppvatzs7ettfhxv2rxtpdfvwx2wzss"&gt;25&lt;/key&gt;&lt;/foreign-keys&gt;&lt;ref-type name="Book Section"&gt;5&lt;/ref-type&gt;&lt;contributors&gt;&lt;authors&gt;&lt;author&gt;Anguita, Davide&lt;/author&gt;&lt;author&gt;Ghio, Alessandro&lt;/author&gt;&lt;author&gt;Oneto, Luca&lt;/author&gt;&lt;author&gt;Parra, Xavier&lt;/author&gt;&lt;author&gt;Reyes-Ortiz, Jorge L&lt;/author&gt;&lt;/authors&gt;&lt;/contributors&gt;&lt;titles&gt;&lt;title&gt;Human activity recognition on smartphones using a multiclass hardware-friendly support vector machine&lt;/title&gt;&lt;secondary-title&gt;Ambient assisted living and home care&lt;/secondary-title&gt;&lt;/titles&gt;&lt;pages&gt;216-223&lt;/pages&gt;&lt;dates&gt;&lt;year&gt;2012&lt;/year&gt;&lt;/dates&gt;&lt;publisher&gt;Springer&lt;/publisher&gt;&lt;isbn&gt;3642353940&lt;/isbn&gt;&lt;urls&gt;&lt;/urls&gt;&lt;/record&gt;&lt;/Cite&gt;&lt;/EndNote&gt;</w:instrText>
      </w:r>
      <w:r>
        <w:fldChar w:fldCharType="separate"/>
      </w:r>
      <w:r w:rsidR="00E831AF">
        <w:rPr>
          <w:noProof/>
        </w:rPr>
        <w:t>[</w:t>
      </w:r>
      <w:hyperlink w:anchor="_ENREF_14" w:tooltip="Lu, 2009 #24" w:history="1">
        <w:r w:rsidR="006F41DF">
          <w:rPr>
            <w:noProof/>
          </w:rPr>
          <w:t>14</w:t>
        </w:r>
      </w:hyperlink>
      <w:r w:rsidR="00E831AF">
        <w:rPr>
          <w:noProof/>
        </w:rPr>
        <w:t xml:space="preserve">, </w:t>
      </w:r>
      <w:hyperlink w:anchor="_ENREF_15" w:tooltip="Anguita, 2012 #25" w:history="1">
        <w:r w:rsidR="006F41DF">
          <w:rPr>
            <w:noProof/>
          </w:rPr>
          <w:t>15</w:t>
        </w:r>
      </w:hyperlink>
      <w:r w:rsidR="00E831AF">
        <w:rPr>
          <w:noProof/>
        </w:rPr>
        <w:t>]</w:t>
      </w:r>
      <w:r>
        <w:fldChar w:fldCharType="end"/>
      </w:r>
      <w:r>
        <w:t xml:space="preserve">. However, they are not considering in the activity recognition model in same time. The data characteristic are different between ambient sensors and on-body sensors. </w:t>
      </w:r>
      <w:r w:rsidR="00A14B0F">
        <w:t>The data</w:t>
      </w:r>
      <w:r>
        <w:t xml:space="preserve"> </w:t>
      </w:r>
      <w:r w:rsidR="00A14B0F">
        <w:t xml:space="preserve">of </w:t>
      </w:r>
      <w:r>
        <w:t xml:space="preserve">ambient sensors are usually discrete, and one environment needs to deploy </w:t>
      </w:r>
      <w:proofErr w:type="spellStart"/>
      <w:r>
        <w:t>serveral</w:t>
      </w:r>
      <w:proofErr w:type="spellEnd"/>
      <w:r>
        <w:t xml:space="preserve"> ambient sensors</w:t>
      </w:r>
      <w:r w:rsidR="00A14B0F">
        <w:t xml:space="preserve"> </w:t>
      </w:r>
      <w:r w:rsidR="00A14B0F">
        <w:fldChar w:fldCharType="begin"/>
      </w:r>
      <w:r w:rsidR="00E831AF">
        <w:instrText xml:space="preserve"> ADDIN EN.CITE &lt;EndNote&gt;&lt;Cite&gt;&lt;Author&gt;Cottone&lt;/Author&gt;&lt;Year&gt;2013&lt;/Year&gt;&lt;RecNum&gt;26&lt;/RecNum&gt;&lt;DisplayText&gt;[16]&lt;/DisplayText&gt;&lt;record&gt;&lt;rec-number&gt;26&lt;/rec-number&gt;&lt;foreign-keys&gt;&lt;key app="EN" db-id="sz22x0ppvatzs7ettfhxv2rxtpdfvwx2wzss"&gt;26&lt;/key&gt;&lt;/foreign-keys&gt;&lt;ref-type name="Conference Proceedings"&gt;10&lt;/ref-type&gt;&lt;contributors&gt;&lt;authors&gt;&lt;author&gt;Cottone, Pietro&lt;/author&gt;&lt;author&gt;Re, Giuseppe Lo&lt;/author&gt;&lt;author&gt;Maida, Gabriele&lt;/author&gt;&lt;author&gt;Morana, Marco&lt;/author&gt;&lt;/authors&gt;&lt;/contributors&gt;&lt;titles&gt;&lt;title&gt;Motion sensors for activity recognition in an ambient-intelligence scenario&lt;/title&gt;&lt;secondary-title&gt;Pervasive Computing and Communications Workshops (PERCOM Workshops), 2013 IEEE International Conference on&lt;/secondary-title&gt;&lt;/titles&gt;&lt;pages&gt;646-651&lt;/pages&gt;&lt;dates&gt;&lt;year&gt;2013&lt;/year&gt;&lt;/dates&gt;&lt;publisher&gt;IEEE&lt;/publisher&gt;&lt;isbn&gt;1467350753&lt;/isbn&gt;&lt;urls&gt;&lt;/urls&gt;&lt;/record&gt;&lt;/Cite&gt;&lt;/EndNote&gt;</w:instrText>
      </w:r>
      <w:r w:rsidR="00A14B0F">
        <w:fldChar w:fldCharType="separate"/>
      </w:r>
      <w:r w:rsidR="00E831AF">
        <w:rPr>
          <w:noProof/>
        </w:rPr>
        <w:t>[</w:t>
      </w:r>
      <w:hyperlink w:anchor="_ENREF_16" w:tooltip="Cottone, 2013 #26" w:history="1">
        <w:r w:rsidR="006F41DF">
          <w:rPr>
            <w:noProof/>
          </w:rPr>
          <w:t>16</w:t>
        </w:r>
      </w:hyperlink>
      <w:r w:rsidR="00E831AF">
        <w:rPr>
          <w:noProof/>
        </w:rPr>
        <w:t>]</w:t>
      </w:r>
      <w:r w:rsidR="00A14B0F">
        <w:fldChar w:fldCharType="end"/>
      </w:r>
      <w:r>
        <w:t xml:space="preserve">. In </w:t>
      </w:r>
      <w:r w:rsidR="00A14B0F">
        <w:t>the construct, the data of</w:t>
      </w:r>
      <w:r>
        <w:t xml:space="preserve"> on-body sensor </w:t>
      </w:r>
      <w:r w:rsidR="00A14B0F">
        <w:t xml:space="preserve">are continuous and also called </w:t>
      </w:r>
      <w:r>
        <w:t>vital sign data</w:t>
      </w:r>
      <w:r w:rsidR="00A14B0F">
        <w:t xml:space="preserve"> </w:t>
      </w:r>
      <w:r w:rsidR="00A14B0F">
        <w:fldChar w:fldCharType="begin"/>
      </w:r>
      <w:r w:rsidR="00A14B0F">
        <w:instrText xml:space="preserve"> ADDIN EN.CITE &lt;EndNote&gt;&lt;Cite&gt;&lt;Author&gt;Lara&lt;/Author&gt;&lt;Year&gt;2013&lt;/Year&gt;&lt;RecNum&gt;27&lt;/RecNum&gt;&lt;DisplayText&gt;[5]&lt;/DisplayText&gt;&lt;record&gt;&lt;rec-number&gt;27&lt;/rec-number&gt;&lt;foreign-keys&gt;&lt;key app="EN" db-id="sz22x0ppvatzs7ettfhxv2rxtpdfvwx2wzss"&gt;27&lt;/key&gt;&lt;/foreign-keys&gt;&lt;ref-type name="Journal Article"&gt;17&lt;/ref-type&gt;&lt;contributors&gt;&lt;authors&gt;&lt;author&gt;Lara, Oscar D&lt;/author&gt;&lt;author&gt;Labrador, Miguel A&lt;/author&gt;&lt;/authors&gt;&lt;/contributors&gt;&lt;titles&gt;&lt;title&gt;A survey on human activity recognition using wearable sensors&lt;/title&gt;&lt;secondary-title&gt;Communications Surveys &amp;amp; Tutorials, IEEE&lt;/secondary-title&gt;&lt;/titles&gt;&lt;periodical&gt;&lt;full-title&gt;Communications Surveys &amp;amp; Tutorials, IEEE&lt;/full-title&gt;&lt;/periodical&gt;&lt;pages&gt;1192-1209&lt;/pages&gt;&lt;volume&gt;15&lt;/volume&gt;&lt;number&gt;3&lt;/number&gt;&lt;dates&gt;&lt;year&gt;2013&lt;/year&gt;&lt;/dates&gt;&lt;isbn&gt;1553-877X&lt;/isbn&gt;&lt;urls&gt;&lt;/urls&gt;&lt;/record&gt;&lt;/Cite&gt;&lt;/EndNote&gt;</w:instrText>
      </w:r>
      <w:r w:rsidR="00A14B0F">
        <w:fldChar w:fldCharType="separate"/>
      </w:r>
      <w:r w:rsidR="00A14B0F">
        <w:rPr>
          <w:noProof/>
        </w:rPr>
        <w:t>[</w:t>
      </w:r>
      <w:hyperlink w:anchor="_ENREF_5" w:tooltip="Lara, 2013 #27" w:history="1">
        <w:r w:rsidR="006F41DF">
          <w:rPr>
            <w:noProof/>
          </w:rPr>
          <w:t>5</w:t>
        </w:r>
      </w:hyperlink>
      <w:r w:rsidR="00A14B0F">
        <w:rPr>
          <w:noProof/>
        </w:rPr>
        <w:t>]</w:t>
      </w:r>
      <w:r w:rsidR="00A14B0F">
        <w:fldChar w:fldCharType="end"/>
      </w:r>
      <w:r>
        <w:t>.</w:t>
      </w:r>
      <w:r w:rsidR="00A14B0F">
        <w:t xml:space="preserve"> They are hard to combine together and build activity recognition model directly. </w:t>
      </w:r>
    </w:p>
    <w:tbl>
      <w:tblPr>
        <w:tblStyle w:val="ae"/>
        <w:tblpPr w:leftFromText="181" w:rightFromText="181" w:tblpXSpec="center" w:tblpYSpec="top"/>
        <w:tblOverlap w:val="never"/>
        <w:tblW w:w="0" w:type="auto"/>
        <w:jc w:val="left"/>
        <w:tblLayout w:type="fixed"/>
        <w:tblLook w:val="04A0" w:firstRow="1" w:lastRow="0" w:firstColumn="1" w:lastColumn="0" w:noHBand="0" w:noVBand="1"/>
      </w:tblPr>
      <w:tblGrid>
        <w:gridCol w:w="8560"/>
      </w:tblGrid>
      <w:tr w:rsidR="002405E7" w14:paraId="661E1717" w14:textId="77777777" w:rsidTr="004B2B9F">
        <w:trPr>
          <w:jc w:val="left"/>
        </w:trPr>
        <w:tc>
          <w:tcPr>
            <w:tcW w:w="8560" w:type="dxa"/>
            <w:tcBorders>
              <w:top w:val="nil"/>
              <w:left w:val="nil"/>
              <w:bottom w:val="nil"/>
              <w:right w:val="nil"/>
            </w:tcBorders>
          </w:tcPr>
          <w:p w14:paraId="540BDCAF" w14:textId="77777777" w:rsidR="002405E7" w:rsidRDefault="002405E7" w:rsidP="004B2B9F">
            <w:pPr>
              <w:pStyle w:val="afff5"/>
              <w:ind w:firstLine="0"/>
              <w:jc w:val="center"/>
            </w:pPr>
            <w:bookmarkStart w:id="129" w:name="_Ref424775173"/>
            <w:bookmarkStart w:id="130" w:name="_Toc424905589"/>
            <w:r>
              <w:t xml:space="preserve">Table </w:t>
            </w:r>
            <w:fldSimple w:instr=" STYLEREF 1 \s ">
              <w:r w:rsidR="00394E54">
                <w:rPr>
                  <w:noProof/>
                </w:rPr>
                <w:t>1</w:t>
              </w:r>
            </w:fldSimple>
            <w:r>
              <w:noBreakHyphen/>
            </w:r>
            <w:fldSimple w:instr=" SEQ Table \* ARABIC \s 1 ">
              <w:r w:rsidR="00394E54">
                <w:rPr>
                  <w:noProof/>
                </w:rPr>
                <w:t>1</w:t>
              </w:r>
            </w:fldSimple>
            <w:bookmarkEnd w:id="129"/>
            <w:r>
              <w:t xml:space="preserve"> </w:t>
            </w:r>
            <w:r w:rsidRPr="006D01F5">
              <w:t>Comparison among different approaches in the literature and ours</w:t>
            </w:r>
            <w:bookmarkEnd w:id="130"/>
          </w:p>
        </w:tc>
      </w:tr>
      <w:tr w:rsidR="002405E7" w14:paraId="7EA0774B" w14:textId="77777777" w:rsidTr="004B2B9F">
        <w:trPr>
          <w:jc w:val="left"/>
        </w:trPr>
        <w:tc>
          <w:tcPr>
            <w:tcW w:w="8560" w:type="dxa"/>
            <w:tcBorders>
              <w:top w:val="nil"/>
              <w:left w:val="nil"/>
              <w:bottom w:val="nil"/>
              <w:right w:val="nil"/>
            </w:tcBorders>
          </w:tcPr>
          <w:tbl>
            <w:tblPr>
              <w:tblStyle w:val="39"/>
              <w:tblW w:w="5000" w:type="pct"/>
              <w:tblLayout w:type="fixed"/>
              <w:tblLook w:val="0420" w:firstRow="1" w:lastRow="0" w:firstColumn="0" w:lastColumn="0" w:noHBand="0" w:noVBand="1"/>
            </w:tblPr>
            <w:tblGrid>
              <w:gridCol w:w="2113"/>
              <w:gridCol w:w="1275"/>
              <w:gridCol w:w="1134"/>
              <w:gridCol w:w="1985"/>
              <w:gridCol w:w="1807"/>
            </w:tblGrid>
            <w:tr w:rsidR="002405E7" w:rsidRPr="006D01F5" w14:paraId="50F9D892" w14:textId="77777777" w:rsidTr="004B2B9F">
              <w:trPr>
                <w:cnfStyle w:val="100000000000" w:firstRow="1" w:lastRow="0" w:firstColumn="0" w:lastColumn="0" w:oddVBand="0" w:evenVBand="0" w:oddHBand="0" w:evenHBand="0" w:firstRowFirstColumn="0" w:firstRowLastColumn="0" w:lastRowFirstColumn="0" w:lastRowLastColumn="0"/>
                <w:trHeight w:val="147"/>
              </w:trPr>
              <w:tc>
                <w:tcPr>
                  <w:tcW w:w="1270" w:type="pct"/>
                  <w:vMerge w:val="restart"/>
                  <w:shd w:val="clear" w:color="auto" w:fill="FFFFFF" w:themeFill="background1"/>
                  <w:hideMark/>
                </w:tcPr>
                <w:p w14:paraId="2B68AE50" w14:textId="77777777" w:rsidR="002405E7" w:rsidRPr="00890E48" w:rsidRDefault="002405E7" w:rsidP="004B2B9F">
                  <w:pPr>
                    <w:pStyle w:val="afff5"/>
                    <w:framePr w:hSpace="181" w:wrap="around" w:hAnchor="text" w:xAlign="center" w:yAlign="top"/>
                    <w:spacing w:beforeLines="50" w:before="120" w:afterLines="50" w:after="120" w:line="240" w:lineRule="auto"/>
                    <w:ind w:firstLine="0"/>
                    <w:suppressOverlap/>
                    <w:jc w:val="center"/>
                    <w:rPr>
                      <w:szCs w:val="20"/>
                    </w:rPr>
                  </w:pPr>
                </w:p>
              </w:tc>
              <w:tc>
                <w:tcPr>
                  <w:tcW w:w="1449" w:type="pct"/>
                  <w:gridSpan w:val="2"/>
                  <w:shd w:val="clear" w:color="auto" w:fill="FFFECD"/>
                  <w:hideMark/>
                </w:tcPr>
                <w:p w14:paraId="69F40E8C" w14:textId="77777777" w:rsidR="002405E7" w:rsidRPr="00890E48" w:rsidRDefault="002405E7" w:rsidP="004B2B9F">
                  <w:pPr>
                    <w:pStyle w:val="afff5"/>
                    <w:framePr w:hSpace="181" w:wrap="around" w:hAnchor="text" w:xAlign="center" w:yAlign="top"/>
                    <w:spacing w:beforeLines="50" w:before="120" w:afterLines="50" w:after="120" w:line="240" w:lineRule="auto"/>
                    <w:ind w:firstLine="0"/>
                    <w:suppressOverlap/>
                    <w:jc w:val="center"/>
                    <w:rPr>
                      <w:szCs w:val="20"/>
                    </w:rPr>
                  </w:pPr>
                  <w:r w:rsidRPr="00890E48">
                    <w:rPr>
                      <w:b/>
                      <w:bCs/>
                      <w:szCs w:val="20"/>
                    </w:rPr>
                    <w:t>Sensor Network</w:t>
                  </w:r>
                </w:p>
              </w:tc>
              <w:tc>
                <w:tcPr>
                  <w:tcW w:w="1194" w:type="pct"/>
                  <w:vMerge w:val="restart"/>
                  <w:shd w:val="clear" w:color="auto" w:fill="FFFECD"/>
                  <w:hideMark/>
                </w:tcPr>
                <w:p w14:paraId="52DF08BE" w14:textId="77777777" w:rsidR="002405E7" w:rsidRPr="00890E48" w:rsidRDefault="002405E7" w:rsidP="004B2B9F">
                  <w:pPr>
                    <w:pStyle w:val="afff5"/>
                    <w:framePr w:hSpace="181" w:wrap="around" w:hAnchor="text" w:xAlign="center" w:yAlign="top"/>
                    <w:spacing w:beforeLines="50" w:before="120" w:afterLines="50" w:after="120" w:line="240" w:lineRule="auto"/>
                    <w:ind w:firstLine="0"/>
                    <w:suppressOverlap/>
                    <w:jc w:val="center"/>
                    <w:rPr>
                      <w:szCs w:val="20"/>
                    </w:rPr>
                  </w:pPr>
                  <w:r w:rsidRPr="00890E48">
                    <w:rPr>
                      <w:b/>
                      <w:bCs/>
                      <w:szCs w:val="20"/>
                    </w:rPr>
                    <w:t>Reduce Burden on Labeling</w:t>
                  </w:r>
                </w:p>
              </w:tc>
              <w:tc>
                <w:tcPr>
                  <w:tcW w:w="1087" w:type="pct"/>
                  <w:vMerge w:val="restart"/>
                  <w:shd w:val="clear" w:color="auto" w:fill="FFFECD"/>
                  <w:hideMark/>
                </w:tcPr>
                <w:p w14:paraId="515F52D7" w14:textId="77777777" w:rsidR="002405E7" w:rsidRPr="00890E48" w:rsidRDefault="002405E7" w:rsidP="004B2B9F">
                  <w:pPr>
                    <w:pStyle w:val="afff5"/>
                    <w:framePr w:hSpace="181" w:wrap="around" w:hAnchor="text" w:xAlign="center" w:yAlign="top"/>
                    <w:spacing w:beforeLines="50" w:before="120" w:afterLines="50" w:after="120" w:line="240" w:lineRule="auto"/>
                    <w:ind w:firstLine="0"/>
                    <w:suppressOverlap/>
                    <w:jc w:val="center"/>
                    <w:rPr>
                      <w:szCs w:val="20"/>
                    </w:rPr>
                  </w:pPr>
                  <w:r w:rsidRPr="00890E48">
                    <w:rPr>
                      <w:b/>
                      <w:bCs/>
                      <w:szCs w:val="20"/>
                    </w:rPr>
                    <w:t>Discover Unknown Activity</w:t>
                  </w:r>
                </w:p>
              </w:tc>
            </w:tr>
            <w:tr w:rsidR="002405E7" w:rsidRPr="006D01F5" w14:paraId="11025BEE" w14:textId="77777777" w:rsidTr="004B2B9F">
              <w:trPr>
                <w:trHeight w:val="49"/>
              </w:trPr>
              <w:tc>
                <w:tcPr>
                  <w:tcW w:w="1270" w:type="pct"/>
                  <w:vMerge/>
                  <w:shd w:val="clear" w:color="auto" w:fill="FFFFFF" w:themeFill="background1"/>
                  <w:hideMark/>
                </w:tcPr>
                <w:p w14:paraId="1BF64A68" w14:textId="77777777" w:rsidR="002405E7" w:rsidRPr="00890E48" w:rsidRDefault="002405E7" w:rsidP="004B2B9F">
                  <w:pPr>
                    <w:pStyle w:val="afff5"/>
                    <w:framePr w:hSpace="181" w:wrap="around" w:hAnchor="text" w:xAlign="center" w:yAlign="top"/>
                    <w:spacing w:line="240" w:lineRule="auto"/>
                    <w:ind w:firstLine="0"/>
                    <w:suppressOverlap/>
                    <w:jc w:val="left"/>
                    <w:rPr>
                      <w:szCs w:val="20"/>
                    </w:rPr>
                  </w:pPr>
                </w:p>
              </w:tc>
              <w:tc>
                <w:tcPr>
                  <w:tcW w:w="767" w:type="pct"/>
                  <w:shd w:val="clear" w:color="auto" w:fill="FFFECD"/>
                  <w:hideMark/>
                </w:tcPr>
                <w:p w14:paraId="52914ACD" w14:textId="77777777" w:rsidR="002405E7" w:rsidRPr="00890E48" w:rsidRDefault="002405E7" w:rsidP="004B2B9F">
                  <w:pPr>
                    <w:pStyle w:val="afff5"/>
                    <w:framePr w:hSpace="181" w:wrap="around" w:hAnchor="text" w:xAlign="center" w:yAlign="top"/>
                    <w:spacing w:line="240" w:lineRule="auto"/>
                    <w:ind w:firstLine="0"/>
                    <w:suppressOverlap/>
                    <w:jc w:val="center"/>
                    <w:rPr>
                      <w:szCs w:val="20"/>
                    </w:rPr>
                  </w:pPr>
                  <w:r w:rsidRPr="00890E48">
                    <w:rPr>
                      <w:szCs w:val="20"/>
                    </w:rPr>
                    <w:t>Vital Sign</w:t>
                  </w:r>
                </w:p>
              </w:tc>
              <w:tc>
                <w:tcPr>
                  <w:tcW w:w="682" w:type="pct"/>
                  <w:shd w:val="clear" w:color="auto" w:fill="FFFECD"/>
                  <w:hideMark/>
                </w:tcPr>
                <w:p w14:paraId="2AEF7E34" w14:textId="77777777" w:rsidR="002405E7" w:rsidRPr="00890E48" w:rsidRDefault="002405E7" w:rsidP="004B2B9F">
                  <w:pPr>
                    <w:pStyle w:val="afff5"/>
                    <w:framePr w:hSpace="181" w:wrap="around" w:hAnchor="text" w:xAlign="center" w:yAlign="top"/>
                    <w:spacing w:line="240" w:lineRule="auto"/>
                    <w:ind w:firstLine="0"/>
                    <w:suppressOverlap/>
                    <w:jc w:val="left"/>
                    <w:rPr>
                      <w:szCs w:val="20"/>
                    </w:rPr>
                  </w:pPr>
                  <w:r w:rsidRPr="00890E48">
                    <w:rPr>
                      <w:szCs w:val="20"/>
                    </w:rPr>
                    <w:t>Ambient</w:t>
                  </w:r>
                </w:p>
              </w:tc>
              <w:tc>
                <w:tcPr>
                  <w:tcW w:w="1194" w:type="pct"/>
                  <w:vMerge/>
                  <w:shd w:val="clear" w:color="auto" w:fill="FFFECD"/>
                  <w:hideMark/>
                </w:tcPr>
                <w:p w14:paraId="40C961AA" w14:textId="77777777" w:rsidR="002405E7" w:rsidRPr="00890E48" w:rsidRDefault="002405E7" w:rsidP="004B2B9F">
                  <w:pPr>
                    <w:pStyle w:val="afff5"/>
                    <w:framePr w:hSpace="181" w:wrap="around" w:hAnchor="text" w:xAlign="center" w:yAlign="top"/>
                    <w:spacing w:line="240" w:lineRule="auto"/>
                    <w:ind w:firstLine="0"/>
                    <w:suppressOverlap/>
                    <w:jc w:val="left"/>
                    <w:rPr>
                      <w:szCs w:val="20"/>
                    </w:rPr>
                  </w:pPr>
                </w:p>
              </w:tc>
              <w:tc>
                <w:tcPr>
                  <w:tcW w:w="1087" w:type="pct"/>
                  <w:vMerge/>
                  <w:shd w:val="clear" w:color="auto" w:fill="FFFECD"/>
                  <w:hideMark/>
                </w:tcPr>
                <w:p w14:paraId="08B48942" w14:textId="77777777" w:rsidR="002405E7" w:rsidRPr="00890E48" w:rsidRDefault="002405E7" w:rsidP="004B2B9F">
                  <w:pPr>
                    <w:pStyle w:val="afff5"/>
                    <w:framePr w:hSpace="181" w:wrap="around" w:hAnchor="text" w:xAlign="center" w:yAlign="top"/>
                    <w:spacing w:line="240" w:lineRule="auto"/>
                    <w:ind w:firstLine="0"/>
                    <w:suppressOverlap/>
                    <w:jc w:val="left"/>
                    <w:rPr>
                      <w:szCs w:val="20"/>
                    </w:rPr>
                  </w:pPr>
                </w:p>
              </w:tc>
            </w:tr>
            <w:tr w:rsidR="002405E7" w:rsidRPr="006D01F5" w14:paraId="5ADF0E91" w14:textId="77777777" w:rsidTr="004B2B9F">
              <w:trPr>
                <w:trHeight w:val="454"/>
              </w:trPr>
              <w:tc>
                <w:tcPr>
                  <w:tcW w:w="1270" w:type="pct"/>
                  <w:shd w:val="clear" w:color="auto" w:fill="FFFECD"/>
                  <w:vAlign w:val="center"/>
                  <w:hideMark/>
                </w:tcPr>
                <w:p w14:paraId="228D80B8" w14:textId="77777777" w:rsidR="002405E7" w:rsidRPr="00890E48" w:rsidRDefault="002405E7" w:rsidP="004B2B9F">
                  <w:pPr>
                    <w:pStyle w:val="afff5"/>
                    <w:framePr w:hSpace="181" w:wrap="around" w:hAnchor="text" w:xAlign="center" w:yAlign="top"/>
                    <w:spacing w:line="240" w:lineRule="auto"/>
                    <w:ind w:firstLine="0"/>
                    <w:suppressOverlap/>
                    <w:jc w:val="center"/>
                    <w:rPr>
                      <w:szCs w:val="20"/>
                    </w:rPr>
                  </w:pPr>
                  <w:r w:rsidRPr="00890E48">
                    <w:rPr>
                      <w:szCs w:val="20"/>
                    </w:rPr>
                    <w:t>Our Approach</w:t>
                  </w:r>
                </w:p>
              </w:tc>
              <w:tc>
                <w:tcPr>
                  <w:tcW w:w="767" w:type="pct"/>
                  <w:vAlign w:val="center"/>
                  <w:hideMark/>
                </w:tcPr>
                <w:p w14:paraId="298FE2B8"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682" w:type="pct"/>
                  <w:vAlign w:val="center"/>
                  <w:hideMark/>
                </w:tcPr>
                <w:p w14:paraId="0FF97873"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194" w:type="pct"/>
                  <w:vAlign w:val="center"/>
                  <w:hideMark/>
                </w:tcPr>
                <w:p w14:paraId="708E91D1"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087" w:type="pct"/>
                  <w:vAlign w:val="center"/>
                  <w:hideMark/>
                </w:tcPr>
                <w:p w14:paraId="287CE80D"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r>
            <w:tr w:rsidR="002405E7" w:rsidRPr="006D01F5" w14:paraId="44A4FDF4" w14:textId="77777777" w:rsidTr="004B2B9F">
              <w:trPr>
                <w:trHeight w:val="454"/>
              </w:trPr>
              <w:tc>
                <w:tcPr>
                  <w:tcW w:w="1270" w:type="pct"/>
                  <w:shd w:val="clear" w:color="auto" w:fill="FFFECD"/>
                  <w:vAlign w:val="center"/>
                  <w:hideMark/>
                </w:tcPr>
                <w:p w14:paraId="3A3EB455" w14:textId="26E3E77A" w:rsidR="002405E7" w:rsidRPr="00890E48" w:rsidRDefault="002405E7" w:rsidP="006F41DF">
                  <w:pPr>
                    <w:pStyle w:val="afff5"/>
                    <w:framePr w:hSpace="181" w:wrap="around" w:hAnchor="text" w:xAlign="center" w:yAlign="top"/>
                    <w:spacing w:line="240" w:lineRule="auto"/>
                    <w:ind w:firstLine="0"/>
                    <w:suppressOverlap/>
                    <w:jc w:val="center"/>
                    <w:rPr>
                      <w:szCs w:val="20"/>
                    </w:rPr>
                  </w:pPr>
                  <w:r w:rsidRPr="00890E48">
                    <w:rPr>
                      <w:szCs w:val="20"/>
                    </w:rPr>
                    <w:t xml:space="preserve">Sun et al. </w:t>
                  </w:r>
                  <w:r w:rsidRPr="00890E48">
                    <w:rPr>
                      <w:szCs w:val="20"/>
                    </w:rPr>
                    <w:fldChar w:fldCharType="begin"/>
                  </w:r>
                  <w:r w:rsidRPr="00890E48">
                    <w:rPr>
                      <w:szCs w:val="20"/>
                    </w:rPr>
                    <w:instrText xml:space="preserve"> ADDIN EN.CITE &lt;EndNote&gt;&lt;Cite&gt;&lt;Author&gt;Sun&lt;/Author&gt;&lt;Year&gt;2014&lt;/Year&gt;&lt;RecNum&gt;22&lt;/RecNum&gt;&lt;DisplayText&gt;[11]&lt;/DisplayText&gt;&lt;record&gt;&lt;rec-number&gt;22&lt;/rec-number&gt;&lt;foreign-keys&gt;&lt;key app="EN" db-id="sz22x0ppvatzs7ettfhxv2rxtpdfvwx2wzss"&gt;22&lt;/key&gt;&lt;/foreign-keys&gt;&lt;ref-type name="Conference Proceedings"&gt;10&lt;/ref-type&gt;&lt;contributors&gt;&lt;authors&gt;&lt;author&gt;Sun, Feng-Tso&lt;/author&gt;&lt;author&gt;Yeh, Yi-Ting&lt;/author&gt;&lt;author&gt;Cheng, Heng-Tze&lt;/author&gt;&lt;author&gt;Kuo, Chia-Chen&lt;/author&gt;&lt;author&gt;Griss, Martin&lt;/author&gt;&lt;/authors&gt;&lt;/contributors&gt;&lt;titles&gt;&lt;title&gt;Nonparametric discovery of human routines from sensor data&lt;/title&gt;&lt;secondary-title&gt;Pervasive Computing and Communications (PerCom), 2014 IEEE International Conference on&lt;/secondary-title&gt;&lt;/titles&gt;&lt;pages&gt;11-19&lt;/pages&gt;&lt;dates&gt;&lt;year&gt;2014&lt;/year&gt;&lt;/dates&gt;&lt;publisher&gt;IEEE&lt;/publisher&gt;&lt;urls&gt;&lt;/urls&gt;&lt;/record&gt;&lt;/Cite&gt;&lt;/EndNote&gt;</w:instrText>
                  </w:r>
                  <w:r w:rsidRPr="00890E48">
                    <w:rPr>
                      <w:szCs w:val="20"/>
                    </w:rPr>
                    <w:fldChar w:fldCharType="separate"/>
                  </w:r>
                  <w:r w:rsidRPr="00890E48">
                    <w:rPr>
                      <w:noProof/>
                      <w:szCs w:val="20"/>
                    </w:rPr>
                    <w:t>[</w:t>
                  </w:r>
                  <w:hyperlink w:anchor="_ENREF_11" w:tooltip="Sun, 2014 #22" w:history="1">
                    <w:r w:rsidR="006F41DF" w:rsidRPr="00890E48">
                      <w:rPr>
                        <w:noProof/>
                        <w:szCs w:val="20"/>
                      </w:rPr>
                      <w:t>11</w:t>
                    </w:r>
                  </w:hyperlink>
                  <w:r w:rsidRPr="00890E48">
                    <w:rPr>
                      <w:noProof/>
                      <w:szCs w:val="20"/>
                    </w:rPr>
                    <w:t>]</w:t>
                  </w:r>
                  <w:r w:rsidRPr="00890E48">
                    <w:rPr>
                      <w:szCs w:val="20"/>
                    </w:rPr>
                    <w:fldChar w:fldCharType="end"/>
                  </w:r>
                </w:p>
              </w:tc>
              <w:tc>
                <w:tcPr>
                  <w:tcW w:w="767" w:type="pct"/>
                  <w:vAlign w:val="center"/>
                  <w:hideMark/>
                </w:tcPr>
                <w:p w14:paraId="1298EAB0"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682" w:type="pct"/>
                  <w:vAlign w:val="center"/>
                  <w:hideMark/>
                </w:tcPr>
                <w:p w14:paraId="0F701232"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194" w:type="pct"/>
                  <w:vAlign w:val="center"/>
                  <w:hideMark/>
                </w:tcPr>
                <w:p w14:paraId="5976BABD"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087" w:type="pct"/>
                  <w:vAlign w:val="center"/>
                  <w:hideMark/>
                </w:tcPr>
                <w:p w14:paraId="3AE6D5CD"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r>
            <w:tr w:rsidR="002405E7" w:rsidRPr="006D01F5" w14:paraId="53B260FD" w14:textId="77777777" w:rsidTr="004B2B9F">
              <w:trPr>
                <w:trHeight w:val="454"/>
              </w:trPr>
              <w:tc>
                <w:tcPr>
                  <w:tcW w:w="1270" w:type="pct"/>
                  <w:shd w:val="clear" w:color="auto" w:fill="FFFECD"/>
                  <w:vAlign w:val="center"/>
                  <w:hideMark/>
                </w:tcPr>
                <w:p w14:paraId="08AF4360" w14:textId="2990C7EC" w:rsidR="002405E7" w:rsidRPr="00890E48" w:rsidRDefault="002405E7" w:rsidP="006F41DF">
                  <w:pPr>
                    <w:pStyle w:val="afff5"/>
                    <w:framePr w:hSpace="181" w:wrap="around" w:hAnchor="text" w:xAlign="center" w:yAlign="top"/>
                    <w:spacing w:line="240" w:lineRule="auto"/>
                    <w:ind w:firstLine="0"/>
                    <w:suppressOverlap/>
                    <w:jc w:val="center"/>
                    <w:rPr>
                      <w:szCs w:val="20"/>
                    </w:rPr>
                  </w:pPr>
                  <w:r w:rsidRPr="00890E48">
                    <w:rPr>
                      <w:szCs w:val="20"/>
                    </w:rPr>
                    <w:t xml:space="preserve">Yuan et al. </w:t>
                  </w:r>
                  <w:r w:rsidRPr="00890E48">
                    <w:rPr>
                      <w:szCs w:val="20"/>
                    </w:rPr>
                    <w:fldChar w:fldCharType="begin"/>
                  </w:r>
                  <w:r>
                    <w:rPr>
                      <w:szCs w:val="20"/>
                    </w:rPr>
                    <w:instrText xml:space="preserve"> ADDIN EN.CITE &lt;EndNote&gt;&lt;Cite&gt;&lt;Author&gt;Yuan&lt;/Author&gt;&lt;Year&gt;2014&lt;/Year&gt;&lt;RecNum&gt;28&lt;/RecNum&gt;&lt;DisplayText&gt;[17]&lt;/DisplayText&gt;&lt;record&gt;&lt;rec-number&gt;28&lt;/rec-number&gt;&lt;foreign-keys&gt;&lt;key app="EN" db-id="sz22x0ppvatzs7ettfhxv2rxtpdfvwx2wzss"&gt;28&lt;/key&gt;&lt;/foreign-keys&gt;&lt;ref-type name="Journal Article"&gt;17&lt;/ref-type&gt;&lt;contributors&gt;&lt;authors&gt;&lt;author&gt;Yuan, Bingchuan&lt;/author&gt;&lt;author&gt;Herbert, John&lt;/author&gt;&lt;/authors&gt;&lt;/contributors&gt;&lt;titles&gt;&lt;title&gt;Context-aware hybrid reasoning framework for pervasive healthcare&lt;/title&gt;&lt;secondary-title&gt;Personal and ubiquitous computing&lt;/secondary-title&gt;&lt;/titles&gt;&lt;periodical&gt;&lt;full-title&gt;Personal and ubiquitous computing&lt;/full-title&gt;&lt;/periodical&gt;&lt;pages&gt;865-881&lt;/pages&gt;&lt;volume&gt;18&lt;/volume&gt;&lt;number&gt;4&lt;/number&gt;&lt;dates&gt;&lt;year&gt;2014&lt;/year&gt;&lt;/dates&gt;&lt;isbn&gt;1617-4909&lt;/isbn&gt;&lt;urls&gt;&lt;/urls&gt;&lt;/record&gt;&lt;/Cite&gt;&lt;/EndNote&gt;</w:instrText>
                  </w:r>
                  <w:r w:rsidRPr="00890E48">
                    <w:rPr>
                      <w:szCs w:val="20"/>
                    </w:rPr>
                    <w:fldChar w:fldCharType="separate"/>
                  </w:r>
                  <w:r>
                    <w:rPr>
                      <w:noProof/>
                      <w:szCs w:val="20"/>
                    </w:rPr>
                    <w:t>[</w:t>
                  </w:r>
                  <w:hyperlink w:anchor="_ENREF_17" w:tooltip="Yuan, 2014 #28" w:history="1">
                    <w:r w:rsidR="006F41DF">
                      <w:rPr>
                        <w:noProof/>
                        <w:szCs w:val="20"/>
                      </w:rPr>
                      <w:t>17</w:t>
                    </w:r>
                  </w:hyperlink>
                  <w:r>
                    <w:rPr>
                      <w:noProof/>
                      <w:szCs w:val="20"/>
                    </w:rPr>
                    <w:t>]</w:t>
                  </w:r>
                  <w:r w:rsidRPr="00890E48">
                    <w:rPr>
                      <w:szCs w:val="20"/>
                    </w:rPr>
                    <w:fldChar w:fldCharType="end"/>
                  </w:r>
                </w:p>
              </w:tc>
              <w:tc>
                <w:tcPr>
                  <w:tcW w:w="767" w:type="pct"/>
                  <w:vAlign w:val="center"/>
                  <w:hideMark/>
                </w:tcPr>
                <w:p w14:paraId="46B86329"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682" w:type="pct"/>
                  <w:vAlign w:val="center"/>
                  <w:hideMark/>
                </w:tcPr>
                <w:p w14:paraId="2AC0F8F5"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194" w:type="pct"/>
                  <w:vAlign w:val="center"/>
                  <w:hideMark/>
                </w:tcPr>
                <w:p w14:paraId="481B9968"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087" w:type="pct"/>
                  <w:vAlign w:val="center"/>
                  <w:hideMark/>
                </w:tcPr>
                <w:p w14:paraId="65D912C8"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r>
            <w:tr w:rsidR="002405E7" w:rsidRPr="006D01F5" w14:paraId="61899A31" w14:textId="77777777" w:rsidTr="004B2B9F">
              <w:trPr>
                <w:trHeight w:val="454"/>
              </w:trPr>
              <w:tc>
                <w:tcPr>
                  <w:tcW w:w="1270" w:type="pct"/>
                  <w:shd w:val="clear" w:color="auto" w:fill="FFFECD"/>
                  <w:vAlign w:val="center"/>
                  <w:hideMark/>
                </w:tcPr>
                <w:p w14:paraId="7D3FBE0C" w14:textId="47283AE3" w:rsidR="002405E7" w:rsidRPr="00890E48" w:rsidRDefault="002405E7" w:rsidP="006F41DF">
                  <w:pPr>
                    <w:pStyle w:val="afff5"/>
                    <w:framePr w:hSpace="181" w:wrap="around" w:hAnchor="text" w:xAlign="center" w:yAlign="top"/>
                    <w:spacing w:line="240" w:lineRule="auto"/>
                    <w:ind w:firstLine="0"/>
                    <w:suppressOverlap/>
                    <w:jc w:val="center"/>
                    <w:rPr>
                      <w:szCs w:val="20"/>
                    </w:rPr>
                  </w:pPr>
                  <w:r w:rsidRPr="00890E48">
                    <w:rPr>
                      <w:szCs w:val="20"/>
                    </w:rPr>
                    <w:t xml:space="preserve">Cheng et al. </w:t>
                  </w:r>
                  <w:r w:rsidRPr="00890E48">
                    <w:rPr>
                      <w:szCs w:val="20"/>
                    </w:rPr>
                    <w:fldChar w:fldCharType="begin"/>
                  </w:r>
                  <w:r w:rsidRPr="00890E48">
                    <w:rPr>
                      <w:szCs w:val="20"/>
                    </w:rPr>
                    <w:instrText xml:space="preserve"> ADDIN EN.CITE &lt;EndNote&gt;&lt;Cite&gt;&lt;Author&gt;Cheng&lt;/Author&gt;&lt;Year&gt;2013&lt;/Year&gt;&lt;RecNum&gt;23&lt;/RecNum&gt;&lt;DisplayText&gt;[13]&lt;/DisplayText&gt;&lt;record&gt;&lt;rec-number&gt;23&lt;/rec-number&gt;&lt;foreign-keys&gt;&lt;key app="EN" db-id="sz22x0ppvatzs7ettfhxv2rxtpdfvwx2wzss"&gt;23&lt;/key&gt;&lt;/foreign-keys&gt;&lt;ref-type name="Conference Proceedings"&gt;10&lt;/ref-type&gt;&lt;contributors&gt;&lt;authors&gt;&lt;author&gt;Cheng, Heng-Tze&lt;/author&gt;&lt;author&gt;Griss, Martin&lt;/author&gt;&lt;author&gt;Davis, Paul&lt;/author&gt;&lt;author&gt;Li, Jianguo&lt;/author&gt;&lt;author&gt;You, Di&lt;/author&gt;&lt;/authors&gt;&lt;/contributors&gt;&lt;titles&gt;&lt;title&gt;Towards zero-shot learning for human activity recognition using semantic attribute sequence model&lt;/title&gt;&lt;secondary-title&gt;Proceedings of the 2013 ACM international joint conference on Pervasive and ubiquitous computing&lt;/secondary-title&gt;&lt;/titles&gt;&lt;pages&gt;355-358&lt;/pages&gt;&lt;dates&gt;&lt;year&gt;2013&lt;/year&gt;&lt;/dates&gt;&lt;publisher&gt;ACM&lt;/publisher&gt;&lt;isbn&gt;1450317707&lt;/isbn&gt;&lt;urls&gt;&lt;/urls&gt;&lt;/record&gt;&lt;/Cite&gt;&lt;/EndNote&gt;</w:instrText>
                  </w:r>
                  <w:r w:rsidRPr="00890E48">
                    <w:rPr>
                      <w:szCs w:val="20"/>
                    </w:rPr>
                    <w:fldChar w:fldCharType="separate"/>
                  </w:r>
                  <w:r w:rsidRPr="00890E48">
                    <w:rPr>
                      <w:noProof/>
                      <w:szCs w:val="20"/>
                    </w:rPr>
                    <w:t>[</w:t>
                  </w:r>
                  <w:hyperlink w:anchor="_ENREF_13" w:tooltip="Cheng, 2013 #23" w:history="1">
                    <w:r w:rsidR="006F41DF" w:rsidRPr="00890E48">
                      <w:rPr>
                        <w:noProof/>
                        <w:szCs w:val="20"/>
                      </w:rPr>
                      <w:t>13</w:t>
                    </w:r>
                  </w:hyperlink>
                  <w:r w:rsidRPr="00890E48">
                    <w:rPr>
                      <w:noProof/>
                      <w:szCs w:val="20"/>
                    </w:rPr>
                    <w:t>]</w:t>
                  </w:r>
                  <w:r w:rsidRPr="00890E48">
                    <w:rPr>
                      <w:szCs w:val="20"/>
                    </w:rPr>
                    <w:fldChar w:fldCharType="end"/>
                  </w:r>
                </w:p>
              </w:tc>
              <w:tc>
                <w:tcPr>
                  <w:tcW w:w="767" w:type="pct"/>
                  <w:vAlign w:val="center"/>
                  <w:hideMark/>
                </w:tcPr>
                <w:p w14:paraId="116AC108"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682" w:type="pct"/>
                  <w:vAlign w:val="center"/>
                  <w:hideMark/>
                </w:tcPr>
                <w:p w14:paraId="477C0E52"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194" w:type="pct"/>
                  <w:vAlign w:val="center"/>
                  <w:hideMark/>
                </w:tcPr>
                <w:p w14:paraId="7D3E4563"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087" w:type="pct"/>
                  <w:vAlign w:val="center"/>
                  <w:hideMark/>
                </w:tcPr>
                <w:p w14:paraId="58F8F2DB"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r>
            <w:tr w:rsidR="002405E7" w:rsidRPr="006D01F5" w14:paraId="2A1FD94C" w14:textId="77777777" w:rsidTr="004B2B9F">
              <w:trPr>
                <w:trHeight w:val="454"/>
              </w:trPr>
              <w:tc>
                <w:tcPr>
                  <w:tcW w:w="1270" w:type="pct"/>
                  <w:shd w:val="clear" w:color="auto" w:fill="FFFECD"/>
                  <w:vAlign w:val="center"/>
                  <w:hideMark/>
                </w:tcPr>
                <w:p w14:paraId="76ED3372" w14:textId="683C7E21" w:rsidR="002405E7" w:rsidRPr="00890E48" w:rsidRDefault="002405E7" w:rsidP="006F41DF">
                  <w:pPr>
                    <w:pStyle w:val="afff5"/>
                    <w:framePr w:hSpace="181" w:wrap="around" w:hAnchor="text" w:xAlign="center" w:yAlign="top"/>
                    <w:spacing w:line="240" w:lineRule="auto"/>
                    <w:ind w:firstLine="0"/>
                    <w:suppressOverlap/>
                    <w:jc w:val="center"/>
                    <w:rPr>
                      <w:szCs w:val="20"/>
                    </w:rPr>
                  </w:pPr>
                  <w:r w:rsidRPr="00890E48">
                    <w:rPr>
                      <w:szCs w:val="20"/>
                    </w:rPr>
                    <w:t xml:space="preserve">Sanchez et al. </w:t>
                  </w:r>
                  <w:r w:rsidRPr="00890E48">
                    <w:rPr>
                      <w:szCs w:val="20"/>
                    </w:rPr>
                    <w:fldChar w:fldCharType="begin"/>
                  </w:r>
                  <w:r w:rsidRPr="00890E48">
                    <w:rPr>
                      <w:szCs w:val="20"/>
                    </w:rPr>
                    <w:instrText xml:space="preserve"> ADDIN EN.CITE &lt;EndNote&gt;&lt;Cite&gt;&lt;Author&gt;Sanchez&lt;/Author&gt;&lt;Year&gt;2007&lt;/Year&gt;&lt;RecNum&gt;20&lt;/RecNum&gt;&lt;DisplayText&gt;[9]&lt;/DisplayText&gt;&lt;record&gt;&lt;rec-number&gt;20&lt;/rec-number&gt;&lt;foreign-keys&gt;&lt;key app="EN" db-id="sz22x0ppvatzs7ettfhxv2rxtpdfvwx2wzss"&gt;20&lt;/key&gt;&lt;/foreign-keys&gt;&lt;ref-type name="Conference Proceedings"&gt;10&lt;/ref-type&gt;&lt;contributors&gt;&lt;authors&gt;&lt;author&gt;Sanchez, Dairazalia&lt;/author&gt;&lt;author&gt;Tentori, Monica&lt;/author&gt;&lt;author&gt;Favela, Jesus&lt;/author&gt;&lt;/authors&gt;&lt;/contributors&gt;&lt;titles&gt;&lt;title&gt;Hidden markov models for activity recognition in ambient intelligence environments&lt;/title&gt;&lt;secondary-title&gt;Current Trends in Computer Science, 2007. ENC 2007. Eighth Mexican International Conference on&lt;/secondary-title&gt;&lt;/titles&gt;&lt;pages&gt;33-40&lt;/pages&gt;&lt;dates&gt;&lt;year&gt;2007&lt;/year&gt;&lt;/dates&gt;&lt;publisher&gt;IEEE&lt;/publisher&gt;&lt;isbn&gt;0769528996&lt;/isbn&gt;&lt;urls&gt;&lt;/urls&gt;&lt;/record&gt;&lt;/Cite&gt;&lt;/EndNote&gt;</w:instrText>
                  </w:r>
                  <w:r w:rsidRPr="00890E48">
                    <w:rPr>
                      <w:szCs w:val="20"/>
                    </w:rPr>
                    <w:fldChar w:fldCharType="separate"/>
                  </w:r>
                  <w:r w:rsidRPr="00890E48">
                    <w:rPr>
                      <w:noProof/>
                      <w:szCs w:val="20"/>
                    </w:rPr>
                    <w:t>[</w:t>
                  </w:r>
                  <w:hyperlink w:anchor="_ENREF_9" w:tooltip="Sanchez, 2007 #20" w:history="1">
                    <w:r w:rsidR="006F41DF" w:rsidRPr="00890E48">
                      <w:rPr>
                        <w:noProof/>
                        <w:szCs w:val="20"/>
                      </w:rPr>
                      <w:t>9</w:t>
                    </w:r>
                  </w:hyperlink>
                  <w:r w:rsidRPr="00890E48">
                    <w:rPr>
                      <w:noProof/>
                      <w:szCs w:val="20"/>
                    </w:rPr>
                    <w:t>]</w:t>
                  </w:r>
                  <w:r w:rsidRPr="00890E48">
                    <w:rPr>
                      <w:szCs w:val="20"/>
                    </w:rPr>
                    <w:fldChar w:fldCharType="end"/>
                  </w:r>
                </w:p>
              </w:tc>
              <w:tc>
                <w:tcPr>
                  <w:tcW w:w="767" w:type="pct"/>
                  <w:vAlign w:val="center"/>
                  <w:hideMark/>
                </w:tcPr>
                <w:p w14:paraId="04DBA0F7"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682" w:type="pct"/>
                  <w:vAlign w:val="center"/>
                  <w:hideMark/>
                </w:tcPr>
                <w:p w14:paraId="78BAE3A4"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194" w:type="pct"/>
                  <w:vAlign w:val="center"/>
                  <w:hideMark/>
                </w:tcPr>
                <w:p w14:paraId="34BC0875"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087" w:type="pct"/>
                  <w:vAlign w:val="center"/>
                  <w:hideMark/>
                </w:tcPr>
                <w:p w14:paraId="2C9D5057"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r>
            <w:tr w:rsidR="002405E7" w:rsidRPr="006D01F5" w14:paraId="45AE7879" w14:textId="77777777" w:rsidTr="004B2B9F">
              <w:trPr>
                <w:trHeight w:val="454"/>
              </w:trPr>
              <w:tc>
                <w:tcPr>
                  <w:tcW w:w="1270" w:type="pct"/>
                  <w:shd w:val="clear" w:color="auto" w:fill="FFFECD"/>
                  <w:vAlign w:val="center"/>
                  <w:hideMark/>
                </w:tcPr>
                <w:p w14:paraId="22DFFB39" w14:textId="12D984B1" w:rsidR="002405E7" w:rsidRPr="00890E48" w:rsidRDefault="002405E7" w:rsidP="006F41DF">
                  <w:pPr>
                    <w:pStyle w:val="afff5"/>
                    <w:framePr w:hSpace="181" w:wrap="around" w:hAnchor="text" w:xAlign="center" w:yAlign="top"/>
                    <w:spacing w:line="240" w:lineRule="auto"/>
                    <w:ind w:firstLine="0"/>
                    <w:suppressOverlap/>
                    <w:jc w:val="center"/>
                    <w:rPr>
                      <w:szCs w:val="20"/>
                    </w:rPr>
                  </w:pPr>
                  <w:r w:rsidRPr="00890E48">
                    <w:rPr>
                      <w:szCs w:val="20"/>
                    </w:rPr>
                    <w:t xml:space="preserve">Cook et al. </w:t>
                  </w:r>
                  <w:r w:rsidRPr="00890E48">
                    <w:rPr>
                      <w:szCs w:val="20"/>
                    </w:rPr>
                    <w:fldChar w:fldCharType="begin"/>
                  </w:r>
                  <w:r w:rsidRPr="00890E48">
                    <w:rPr>
                      <w:szCs w:val="20"/>
                    </w:rPr>
                    <w:instrText xml:space="preserve"> ADDIN EN.CITE &lt;EndNote&gt;&lt;Cite&gt;&lt;Author&gt;Cook&lt;/Author&gt;&lt;Year&gt;2013&lt;/Year&gt;&lt;RecNum&gt;29&lt;/RecNum&gt;&lt;DisplayText&gt;[12]&lt;/DisplayText&gt;&lt;record&gt;&lt;rec-number&gt;29&lt;/rec-number&gt;&lt;foreign-keys&gt;&lt;key app="EN" db-id="sz22x0ppvatzs7ettfhxv2rxtpdfvwx2wzss"&gt;29&lt;/key&gt;&lt;/foreign-keys&gt;&lt;ref-type name="Journal Article"&gt;17&lt;/ref-type&gt;&lt;contributors&gt;&lt;authors&gt;&lt;author&gt;Cook, Diane J&lt;/author&gt;&lt;author&gt;Krishnan, Narayanan C&lt;/author&gt;&lt;author&gt;Rashidi, Parisa&lt;/author&gt;&lt;/authors&gt;&lt;/contributors&gt;&lt;titles&gt;&lt;title&gt;Activity discovery and activity recognition: A new partnership&lt;/title&gt;&lt;secondary-title&gt;Cybernetics, IEEE Transactions on&lt;/secondary-title&gt;&lt;/titles&gt;&lt;periodical&gt;&lt;full-title&gt;Cybernetics, IEEE Transactions on&lt;/full-title&gt;&lt;/periodical&gt;&lt;pages&gt;820-828&lt;/pages&gt;&lt;volume&gt;43&lt;/volume&gt;&lt;number&gt;3&lt;/number&gt;&lt;dates&gt;&lt;year&gt;2013&lt;/year&gt;&lt;/dates&gt;&lt;isbn&gt;2168-2267&lt;/isbn&gt;&lt;urls&gt;&lt;/urls&gt;&lt;/record&gt;&lt;/Cite&gt;&lt;/EndNote&gt;</w:instrText>
                  </w:r>
                  <w:r w:rsidRPr="00890E48">
                    <w:rPr>
                      <w:szCs w:val="20"/>
                    </w:rPr>
                    <w:fldChar w:fldCharType="separate"/>
                  </w:r>
                  <w:r w:rsidRPr="00890E48">
                    <w:rPr>
                      <w:noProof/>
                      <w:szCs w:val="20"/>
                    </w:rPr>
                    <w:t>[</w:t>
                  </w:r>
                  <w:hyperlink w:anchor="_ENREF_12" w:tooltip="Cook, 2013 #29" w:history="1">
                    <w:r w:rsidR="006F41DF" w:rsidRPr="00890E48">
                      <w:rPr>
                        <w:noProof/>
                        <w:szCs w:val="20"/>
                      </w:rPr>
                      <w:t>12</w:t>
                    </w:r>
                  </w:hyperlink>
                  <w:r w:rsidRPr="00890E48">
                    <w:rPr>
                      <w:noProof/>
                      <w:szCs w:val="20"/>
                    </w:rPr>
                    <w:t>]</w:t>
                  </w:r>
                  <w:r w:rsidRPr="00890E48">
                    <w:rPr>
                      <w:szCs w:val="20"/>
                    </w:rPr>
                    <w:fldChar w:fldCharType="end"/>
                  </w:r>
                </w:p>
              </w:tc>
              <w:tc>
                <w:tcPr>
                  <w:tcW w:w="767" w:type="pct"/>
                  <w:vAlign w:val="center"/>
                  <w:hideMark/>
                </w:tcPr>
                <w:p w14:paraId="05B57F8B"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682" w:type="pct"/>
                  <w:vAlign w:val="center"/>
                  <w:hideMark/>
                </w:tcPr>
                <w:p w14:paraId="1EEAB610"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194" w:type="pct"/>
                  <w:vAlign w:val="center"/>
                  <w:hideMark/>
                </w:tcPr>
                <w:p w14:paraId="2D5750FD"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087" w:type="pct"/>
                  <w:vAlign w:val="center"/>
                  <w:hideMark/>
                </w:tcPr>
                <w:p w14:paraId="09CAD733"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r>
            <w:tr w:rsidR="002405E7" w:rsidRPr="006D01F5" w14:paraId="5BBCDE9E" w14:textId="77777777" w:rsidTr="004B2B9F">
              <w:trPr>
                <w:trHeight w:val="454"/>
              </w:trPr>
              <w:tc>
                <w:tcPr>
                  <w:tcW w:w="1270" w:type="pct"/>
                  <w:shd w:val="clear" w:color="auto" w:fill="FFFECD"/>
                  <w:vAlign w:val="center"/>
                  <w:hideMark/>
                </w:tcPr>
                <w:p w14:paraId="51509598" w14:textId="5F585F01" w:rsidR="002405E7" w:rsidRPr="00890E48" w:rsidRDefault="002405E7" w:rsidP="006F41DF">
                  <w:pPr>
                    <w:pStyle w:val="afff5"/>
                    <w:framePr w:hSpace="181" w:wrap="around" w:hAnchor="text" w:xAlign="center" w:yAlign="top"/>
                    <w:spacing w:line="240" w:lineRule="auto"/>
                    <w:ind w:firstLine="0"/>
                    <w:suppressOverlap/>
                    <w:jc w:val="center"/>
                    <w:rPr>
                      <w:szCs w:val="20"/>
                    </w:rPr>
                  </w:pPr>
                  <w:r w:rsidRPr="00890E48">
                    <w:rPr>
                      <w:szCs w:val="20"/>
                    </w:rPr>
                    <w:t xml:space="preserve">Zhang et al. </w:t>
                  </w:r>
                  <w:r w:rsidRPr="00890E48">
                    <w:rPr>
                      <w:szCs w:val="20"/>
                    </w:rPr>
                    <w:fldChar w:fldCharType="begin"/>
                  </w:r>
                  <w:r w:rsidRPr="00890E48">
                    <w:rPr>
                      <w:szCs w:val="20"/>
                    </w:rPr>
                    <w:instrText xml:space="preserve"> ADDIN EN.CITE &lt;EndNote&gt;&lt;Cite&gt;&lt;Author&gt;Zhang&lt;/Author&gt;&lt;Year&gt;2013&lt;/Year&gt;&lt;RecNum&gt;21&lt;/RecNum&gt;&lt;DisplayText&gt;[10]&lt;/DisplayText&gt;&lt;record&gt;&lt;rec-number&gt;21&lt;/rec-number&gt;&lt;foreign-keys&gt;&lt;key app="EN" db-id="sz22x0ppvatzs7ettfhxv2rxtpdfvwx2wzss"&gt;21&lt;/key&gt;&lt;/foreign-keys&gt;&lt;ref-type name="Conference Proceedings"&gt;10&lt;/ref-type&gt;&lt;contributors&gt;&lt;authors&gt;&lt;author&gt;Zhang, Qing&lt;/author&gt;&lt;author&gt;Karunanithi, Mohan&lt;/author&gt;&lt;author&gt;Rana, Rakesh&lt;/author&gt;&lt;author&gt;Liu, Jiajun&lt;/author&gt;&lt;/authors&gt;&lt;/contributors&gt;&lt;titles&gt;&lt;title&gt;Determination of Activities of Daily Living of independent living older people using environmentally placed sensors&lt;/title&gt;&lt;secondary-title&gt;Engineering in Medicine and Biology Society (EMBC), 2013 35th Annual International Conference of the IEEE&lt;/secondary-title&gt;&lt;/titles&gt;&lt;pages&gt;7044-7047&lt;/pages&gt;&lt;dates&gt;&lt;year&gt;2013&lt;/year&gt;&lt;/dates&gt;&lt;publisher&gt;IEEE&lt;/publisher&gt;&lt;isbn&gt;1557-170X&lt;/isbn&gt;&lt;urls&gt;&lt;/urls&gt;&lt;/record&gt;&lt;/Cite&gt;&lt;/EndNote&gt;</w:instrText>
                  </w:r>
                  <w:r w:rsidRPr="00890E48">
                    <w:rPr>
                      <w:szCs w:val="20"/>
                    </w:rPr>
                    <w:fldChar w:fldCharType="separate"/>
                  </w:r>
                  <w:r w:rsidRPr="00890E48">
                    <w:rPr>
                      <w:noProof/>
                      <w:szCs w:val="20"/>
                    </w:rPr>
                    <w:t>[</w:t>
                  </w:r>
                  <w:hyperlink w:anchor="_ENREF_10" w:tooltip="Zhang, 2013 #21" w:history="1">
                    <w:r w:rsidR="006F41DF" w:rsidRPr="00890E48">
                      <w:rPr>
                        <w:noProof/>
                        <w:szCs w:val="20"/>
                      </w:rPr>
                      <w:t>10</w:t>
                    </w:r>
                  </w:hyperlink>
                  <w:r w:rsidRPr="00890E48">
                    <w:rPr>
                      <w:noProof/>
                      <w:szCs w:val="20"/>
                    </w:rPr>
                    <w:t>]</w:t>
                  </w:r>
                  <w:r w:rsidRPr="00890E48">
                    <w:rPr>
                      <w:szCs w:val="20"/>
                    </w:rPr>
                    <w:fldChar w:fldCharType="end"/>
                  </w:r>
                </w:p>
              </w:tc>
              <w:tc>
                <w:tcPr>
                  <w:tcW w:w="767" w:type="pct"/>
                  <w:vAlign w:val="center"/>
                  <w:hideMark/>
                </w:tcPr>
                <w:p w14:paraId="1B87C7AE"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682" w:type="pct"/>
                  <w:vAlign w:val="center"/>
                  <w:hideMark/>
                </w:tcPr>
                <w:p w14:paraId="4304216C"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ascii="Segoe UI Symbol" w:hAnsi="Segoe UI Symbol" w:cs="Segoe UI Symbol"/>
                      <w:b/>
                      <w:szCs w:val="20"/>
                    </w:rPr>
                    <w:t>✓</w:t>
                  </w:r>
                </w:p>
              </w:tc>
              <w:tc>
                <w:tcPr>
                  <w:tcW w:w="1194" w:type="pct"/>
                  <w:vAlign w:val="center"/>
                  <w:hideMark/>
                </w:tcPr>
                <w:p w14:paraId="10830374"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c>
                <w:tcPr>
                  <w:tcW w:w="1087" w:type="pct"/>
                  <w:vAlign w:val="center"/>
                  <w:hideMark/>
                </w:tcPr>
                <w:p w14:paraId="0D283D1B" w14:textId="77777777" w:rsidR="002405E7" w:rsidRPr="00890E48" w:rsidRDefault="002405E7" w:rsidP="004B2B9F">
                  <w:pPr>
                    <w:pStyle w:val="afff5"/>
                    <w:framePr w:hSpace="181" w:wrap="around" w:hAnchor="text" w:xAlign="center" w:yAlign="top"/>
                    <w:spacing w:line="240" w:lineRule="auto"/>
                    <w:ind w:firstLine="0"/>
                    <w:suppressOverlap/>
                    <w:jc w:val="center"/>
                    <w:rPr>
                      <w:b/>
                      <w:szCs w:val="20"/>
                    </w:rPr>
                  </w:pPr>
                  <w:r w:rsidRPr="00890E48">
                    <w:rPr>
                      <w:rFonts w:hint="eastAsia"/>
                      <w:b/>
                      <w:szCs w:val="20"/>
                    </w:rPr>
                    <w:t>-</w:t>
                  </w:r>
                </w:p>
              </w:tc>
            </w:tr>
          </w:tbl>
          <w:p w14:paraId="77B53ADF" w14:textId="77777777" w:rsidR="002405E7" w:rsidRDefault="002405E7" w:rsidP="004B2B9F">
            <w:pPr>
              <w:pStyle w:val="afff5"/>
              <w:ind w:firstLine="0"/>
            </w:pPr>
          </w:p>
        </w:tc>
      </w:tr>
    </w:tbl>
    <w:p w14:paraId="36172090" w14:textId="4F6D43C9" w:rsidR="00890E48" w:rsidRDefault="00A14B0F" w:rsidP="00890E48">
      <w:pPr>
        <w:pStyle w:val="afff5"/>
      </w:pPr>
      <w:r>
        <w:t>The adaptive learning is an important role for activity recognition model in real life. People have different lifestyles in different stages, so the discovering new activity function and the learning new activity mechanism all are important. Some healthcare systems focus on designing well mechanism of adaptive learning</w:t>
      </w:r>
      <w:r>
        <w:fldChar w:fldCharType="begin"/>
      </w:r>
      <w:r w:rsidR="00E831AF">
        <w:instrText xml:space="preserve"> ADDIN EN.CITE &lt;EndNote&gt;&lt;Cite&gt;&lt;Author&gt;Yuan&lt;/Author&gt;&lt;Year&gt;2014&lt;/Year&gt;&lt;RecNum&gt;28&lt;/RecNum&gt;&lt;DisplayText&gt;[12, 17]&lt;/DisplayText&gt;&lt;record&gt;&lt;rec-number&gt;28&lt;/rec-number&gt;&lt;foreign-keys&gt;&lt;key app="EN" db-id="sz22x0ppvatzs7ettfhxv2rxtpdfvwx2wzss"&gt;28&lt;/key&gt;&lt;/foreign-keys&gt;&lt;ref-type name="Journal Article"&gt;17&lt;/ref-type&gt;&lt;contributors&gt;&lt;authors&gt;&lt;author&gt;Yuan, Bingchuan&lt;/author&gt;&lt;author&gt;Herbert, John&lt;/author&gt;&lt;/authors&gt;&lt;/contributors&gt;&lt;titles&gt;&lt;title&gt;Context-aware hybrid reasoning framework for pervasive healthcare&lt;/title&gt;&lt;secondary-title&gt;Personal and ubiquitous computing&lt;/secondary-title&gt;&lt;/titles&gt;&lt;periodical&gt;&lt;full-title&gt;Personal and ubiquitous computing&lt;/full-title&gt;&lt;/periodical&gt;&lt;pages&gt;865-881&lt;/pages&gt;&lt;volume&gt;18&lt;/volume&gt;&lt;number&gt;4&lt;/number&gt;&lt;dates&gt;&lt;year&gt;2014&lt;/year&gt;&lt;/dates&gt;&lt;isbn&gt;1617-4909&lt;/isbn&gt;&lt;urls&gt;&lt;/urls&gt;&lt;/record&gt;&lt;/Cite&gt;&lt;Cite&gt;&lt;Author&gt;Cook&lt;/Author&gt;&lt;Year&gt;2013&lt;/Year&gt;&lt;RecNum&gt;29&lt;/RecNum&gt;&lt;record&gt;&lt;rec-number&gt;29&lt;/rec-number&gt;&lt;foreign-keys&gt;&lt;key app="EN" db-id="sz22x0ppvatzs7ettfhxv2rxtpdfvwx2wzss"&gt;29&lt;/key&gt;&lt;/foreign-keys&gt;&lt;ref-type name="Journal Article"&gt;17&lt;/ref-type&gt;&lt;contributors&gt;&lt;authors&gt;&lt;author&gt;Cook, Diane J&lt;/author&gt;&lt;author&gt;Krishnan, Narayanan C&lt;/author&gt;&lt;author&gt;Rashidi, Parisa&lt;/author&gt;&lt;/authors&gt;&lt;/contributors&gt;&lt;titles&gt;&lt;title&gt;Activity discovery and activity recognition: A new partnership&lt;/title&gt;&lt;secondary-title&gt;Cybernetics, IEEE Transactions on&lt;/secondary-title&gt;&lt;/titles&gt;&lt;periodical&gt;&lt;full-title&gt;Cybernetics, IEEE Transactions on&lt;/full-title&gt;&lt;/periodical&gt;&lt;pages&gt;820-828&lt;/pages&gt;&lt;volume&gt;43&lt;/volume&gt;&lt;number&gt;3&lt;/number&gt;&lt;dates&gt;&lt;year&gt;2013&lt;/year&gt;&lt;/dates&gt;&lt;isbn&gt;2168-2267&lt;/isbn&gt;&lt;urls&gt;&lt;/urls&gt;&lt;/record&gt;&lt;/Cite&gt;&lt;/EndNote&gt;</w:instrText>
      </w:r>
      <w:r>
        <w:fldChar w:fldCharType="separate"/>
      </w:r>
      <w:r w:rsidR="00E831AF">
        <w:rPr>
          <w:noProof/>
        </w:rPr>
        <w:t>[</w:t>
      </w:r>
      <w:hyperlink w:anchor="_ENREF_12" w:tooltip="Cook, 2013 #29" w:history="1">
        <w:r w:rsidR="006F41DF">
          <w:rPr>
            <w:noProof/>
          </w:rPr>
          <w:t>12</w:t>
        </w:r>
      </w:hyperlink>
      <w:r w:rsidR="00E831AF">
        <w:rPr>
          <w:noProof/>
        </w:rPr>
        <w:t xml:space="preserve">, </w:t>
      </w:r>
      <w:hyperlink w:anchor="_ENREF_17" w:tooltip="Yuan, 2014 #28" w:history="1">
        <w:r w:rsidR="006F41DF">
          <w:rPr>
            <w:noProof/>
          </w:rPr>
          <w:t>17</w:t>
        </w:r>
      </w:hyperlink>
      <w:r w:rsidR="00E831AF">
        <w:rPr>
          <w:noProof/>
        </w:rPr>
        <w:t>]</w:t>
      </w:r>
      <w:r>
        <w:fldChar w:fldCharType="end"/>
      </w:r>
      <w:r>
        <w:t xml:space="preserve">. </w:t>
      </w:r>
    </w:p>
    <w:p w14:paraId="38A0E716" w14:textId="27D4F081" w:rsidR="00890E48" w:rsidRPr="00890E48" w:rsidRDefault="006D01F5" w:rsidP="00890E48">
      <w:pPr>
        <w:pStyle w:val="afff5"/>
      </w:pPr>
      <w:r>
        <w:t xml:space="preserve">A complete solution of the home care system need to consider different aspect issues in the same time. </w:t>
      </w:r>
      <w:r>
        <w:fldChar w:fldCharType="begin"/>
      </w:r>
      <w:r>
        <w:instrText xml:space="preserve"> REF _Ref424775173 \h </w:instrText>
      </w:r>
      <w:r>
        <w:fldChar w:fldCharType="separate"/>
      </w:r>
      <w:r w:rsidR="00394E54">
        <w:t xml:space="preserve">Table </w:t>
      </w:r>
      <w:r w:rsidR="00394E54">
        <w:rPr>
          <w:noProof/>
        </w:rPr>
        <w:t>1</w:t>
      </w:r>
      <w:r w:rsidR="00394E54">
        <w:noBreakHyphen/>
      </w:r>
      <w:r w:rsidR="00394E54">
        <w:rPr>
          <w:noProof/>
        </w:rPr>
        <w:t>1</w:t>
      </w:r>
      <w:r>
        <w:fldChar w:fldCharType="end"/>
      </w:r>
      <w:r>
        <w:t xml:space="preserve"> shows the </w:t>
      </w:r>
      <w:r w:rsidRPr="006D01F5">
        <w:t>differences between the previous works and our approach from several perspectives</w:t>
      </w:r>
      <w:r>
        <w:t xml:space="preserve">, including the </w:t>
      </w:r>
      <w:proofErr w:type="spellStart"/>
      <w:r>
        <w:t>usaged</w:t>
      </w:r>
      <w:proofErr w:type="spellEnd"/>
      <w:r>
        <w:t xml:space="preserve"> sensors, the mechanism of reducing burden on labeling data and the function of adaptive learning.</w:t>
      </w:r>
    </w:p>
    <w:p w14:paraId="0D95C3BE" w14:textId="77777777" w:rsidR="007604CA" w:rsidRDefault="007604CA" w:rsidP="00E831AF">
      <w:pPr>
        <w:pStyle w:val="21"/>
      </w:pPr>
      <w:bookmarkStart w:id="131" w:name="_Toc323632171"/>
      <w:bookmarkStart w:id="132" w:name="_Toc324265322"/>
      <w:bookmarkStart w:id="133" w:name="_Toc324265372"/>
      <w:bookmarkStart w:id="134" w:name="_Toc424901443"/>
      <w:r>
        <w:lastRenderedPageBreak/>
        <w:t>Objective</w:t>
      </w:r>
      <w:bookmarkEnd w:id="131"/>
      <w:bookmarkEnd w:id="132"/>
      <w:bookmarkEnd w:id="133"/>
      <w:bookmarkEnd w:id="134"/>
    </w:p>
    <w:p w14:paraId="477D5287" w14:textId="77777777" w:rsidR="000B3906" w:rsidRDefault="000B3906" w:rsidP="000B3906">
      <w:pPr>
        <w:ind w:firstLine="480"/>
        <w:rPr>
          <w:ins w:id="135" w:author="陳雅虹" w:date="2015-07-17T03:48:00Z"/>
        </w:rPr>
      </w:pPr>
      <w:ins w:id="136" w:author="陳雅虹" w:date="2015-07-17T03:48:00Z">
        <w:r>
          <w:t xml:space="preserve">In this thesis, we try to build a smart home environment based on the technique of </w:t>
        </w:r>
        <w:proofErr w:type="spellStart"/>
        <w:r>
          <w:t>IoT</w:t>
        </w:r>
        <w:proofErr w:type="spellEnd"/>
        <w:r>
          <w:t xml:space="preserve">. </w:t>
        </w:r>
        <w:r>
          <w:rPr>
            <w:rFonts w:eastAsiaTheme="minorEastAsia"/>
          </w:rPr>
          <w:t>The</w:t>
        </w:r>
        <w:r>
          <w:t xml:space="preserve"> goal of </w:t>
        </w:r>
        <w:r>
          <w:rPr>
            <w:rFonts w:hint="eastAsia"/>
          </w:rPr>
          <w:t xml:space="preserve">this </w:t>
        </w:r>
        <w:r>
          <w:t xml:space="preserve">smart home </w:t>
        </w:r>
        <w:r>
          <w:rPr>
            <w:rFonts w:eastAsiaTheme="minorEastAsia" w:hint="eastAsia"/>
          </w:rPr>
          <w:t>is to</w:t>
        </w:r>
        <w:r>
          <w:t xml:space="preserve"> provide a robust tele-healthcare system that is able to monitors resident’s living activities real-time. For the purpose of addressing the aforementioned challenges, the objective of this thesis is to develop an Activity of Daily </w:t>
        </w:r>
        <w:proofErr w:type="gramStart"/>
        <w:r>
          <w:t>Living(</w:t>
        </w:r>
        <w:proofErr w:type="gramEnd"/>
        <w:r>
          <w:t xml:space="preserve">ADL)-aware Healthcare system of the </w:t>
        </w:r>
        <w:proofErr w:type="spellStart"/>
        <w:r>
          <w:t>Elderlyat</w:t>
        </w:r>
        <w:proofErr w:type="spellEnd"/>
        <w:r>
          <w:t xml:space="preserve"> home, which </w:t>
        </w:r>
        <w:r w:rsidRPr="00EB34F2">
          <w:t>apparently</w:t>
        </w:r>
        <w:r>
          <w:t xml:space="preserve"> is a powerful smart environment application. Such system aims to monitor residents’ daily activities anytime in their house, whereby the system aims to observe the lifestyle behaviors of residents and report the potential anomaly when it happens. The contributions of this thesis are listed as follow:</w:t>
        </w:r>
      </w:ins>
    </w:p>
    <w:p w14:paraId="4BE611E4" w14:textId="1DFE7FE6" w:rsidR="00630868" w:rsidDel="000B3906" w:rsidRDefault="00C273EB" w:rsidP="002405E7">
      <w:pPr>
        <w:pStyle w:val="31"/>
        <w:rPr>
          <w:del w:id="137" w:author="陳雅虹" w:date="2015-07-17T03:48:00Z"/>
        </w:rPr>
      </w:pPr>
      <w:del w:id="138" w:author="陳雅虹" w:date="2015-07-17T03:48:00Z">
        <w:r w:rsidDel="000B3906">
          <w:delText xml:space="preserve">In this thesis, we try to build a smart home environment based on the technique of IoT. </w:delText>
        </w:r>
        <w:r w:rsidDel="000B3906">
          <w:rPr>
            <w:rFonts w:eastAsiaTheme="minorEastAsia"/>
          </w:rPr>
          <w:delText>The</w:delText>
        </w:r>
        <w:r w:rsidDel="000B3906">
          <w:delText xml:space="preserve"> goal of smart home </w:delText>
        </w:r>
        <w:r w:rsidDel="000B3906">
          <w:rPr>
            <w:rFonts w:eastAsiaTheme="minorEastAsia" w:hint="eastAsia"/>
          </w:rPr>
          <w:delText>is to</w:delText>
        </w:r>
        <w:r w:rsidDel="000B3906">
          <w:delText xml:space="preserve"> build a robust tele-healthcare system that monitors resident’s living activity in real-time. </w:delText>
        </w:r>
        <w:r w:rsidR="00630868" w:rsidDel="000B3906">
          <w:delText>For the purpose of addressing the aforementioned challenges, the objective of this thesis is to develop an Activity of Daily Living-aware Elderly Care Home System as a powerful smart environment application. The system aims to monitor residents’ daily activities anytime in their house; the system aims to observe the lifestyle of residents and report their anomaly behaviors. The contributions of this thesis are listed as follow:</w:delText>
        </w:r>
        <w:bookmarkStart w:id="139" w:name="_Toc424869074"/>
        <w:bookmarkStart w:id="140" w:name="_Toc424901444"/>
        <w:bookmarkEnd w:id="139"/>
        <w:bookmarkEnd w:id="140"/>
      </w:del>
    </w:p>
    <w:p w14:paraId="3090FF72" w14:textId="378C5958" w:rsidR="00005002" w:rsidRPr="00005002" w:rsidRDefault="00005002" w:rsidP="002405E7">
      <w:pPr>
        <w:pStyle w:val="31"/>
      </w:pPr>
      <w:bookmarkStart w:id="141" w:name="_Toc424901445"/>
      <w:r>
        <w:rPr>
          <w:rFonts w:hint="eastAsia"/>
        </w:rPr>
        <w:t>Better Recogni</w:t>
      </w:r>
      <w:r>
        <w:t>zed Performance by Sensors Fusion</w:t>
      </w:r>
      <w:bookmarkEnd w:id="141"/>
    </w:p>
    <w:p w14:paraId="636A2DEF" w14:textId="59EB4177" w:rsidR="00630868" w:rsidRDefault="000B3906" w:rsidP="00630868">
      <w:pPr>
        <w:pStyle w:val="afff5"/>
      </w:pPr>
      <w:ins w:id="142" w:author="陳雅虹" w:date="2015-07-17T03:50:00Z">
        <w:r>
          <w:t xml:space="preserve">The activity monitoring result is important for caring of the elderly because ADL is an important factor to estimate their health states. Different sensors can observe residents from different points of view in a home environment. In other words, it is necessary to fuse heterogeneous sensors to observe activities more precisely. For ambient sensors, they usually provide more objective observation meaning that they monitor residents’ activities in indirect ways. The observations from ambient sensors are usually triggered by specific activities, so the ambient data analysis is event trigger </w:t>
        </w:r>
        <w:r w:rsidRPr="001C563B">
          <w:t>oriented</w:t>
        </w:r>
        <w:r>
          <w:t xml:space="preserve">. For wearable sensors or other vital sign measurement sensors, they usually take more subjective </w:t>
        </w:r>
        <w:proofErr w:type="spellStart"/>
        <w:r>
          <w:t>obeservations</w:t>
        </w:r>
        <w:proofErr w:type="spellEnd"/>
        <w:r>
          <w:t>, meaning that they monitor residents’ activities in direct way.</w:t>
        </w:r>
      </w:ins>
      <w:del w:id="143" w:author="陳雅虹" w:date="2015-07-17T03:50:00Z">
        <w:r w:rsidR="00630868" w:rsidDel="000B3906">
          <w:delText xml:space="preserve">The </w:delText>
        </w:r>
        <w:r w:rsidR="00C273EB" w:rsidDel="000B3906">
          <w:delText xml:space="preserve">activity </w:delText>
        </w:r>
        <w:r w:rsidR="00630868" w:rsidDel="000B3906">
          <w:delText xml:space="preserve">monitoring result is important for elderly residents because ADL is an important factor to estimate their health state. </w:delText>
        </w:r>
        <w:r w:rsidR="00C273EB" w:rsidDel="000B3906">
          <w:delText xml:space="preserve">To analyze activity of daily living (ADL) of elderly peoples can help caregivers estimate their health conditions. </w:delText>
        </w:r>
        <w:r w:rsidR="00B75AFE" w:rsidDel="000B3906">
          <w:delText>Different sensors can observe different points of view on residents in home environment. In other words, it is necessary to fuse heterogeneous sensors</w:delText>
        </w:r>
        <w:r w:rsidR="00233AD2" w:rsidDel="000B3906">
          <w:delText xml:space="preserve"> to observe more precise activities. For ambient sensors, they usually observe objective point of view that means </w:delText>
        </w:r>
        <w:r w:rsidR="00A82C18" w:rsidDel="000B3906">
          <w:delText>they monitor</w:delText>
        </w:r>
        <w:r w:rsidR="00233AD2" w:rsidDel="000B3906">
          <w:delText xml:space="preserve"> residents</w:delText>
        </w:r>
        <w:r w:rsidR="00A82C18" w:rsidDel="000B3906">
          <w:delText>’</w:delText>
        </w:r>
        <w:r w:rsidR="00233AD2" w:rsidDel="000B3906">
          <w:delText xml:space="preserve"> </w:delText>
        </w:r>
        <w:r w:rsidR="00A82C18" w:rsidDel="000B3906">
          <w:delText>activity</w:delText>
        </w:r>
        <w:r w:rsidR="00233AD2" w:rsidDel="000B3906">
          <w:delText xml:space="preserve"> in their home</w:delText>
        </w:r>
        <w:r w:rsidR="00A82C18" w:rsidDel="000B3906">
          <w:delText xml:space="preserve"> in indirect way</w:delText>
        </w:r>
        <w:r w:rsidR="00233AD2" w:rsidDel="000B3906">
          <w:delText xml:space="preserve">. The observations from ambient sensors </w:delText>
        </w:r>
        <w:r w:rsidR="00250BF2" w:rsidDel="000B3906">
          <w:delText xml:space="preserve">are </w:delText>
        </w:r>
        <w:r w:rsidR="00233AD2" w:rsidDel="000B3906">
          <w:delText xml:space="preserve">usually triggered by specific activity, so </w:delText>
        </w:r>
        <w:r w:rsidR="00250BF2" w:rsidDel="000B3906">
          <w:delText>the ambient data analysis belongs</w:delText>
        </w:r>
        <w:r w:rsidR="00233AD2" w:rsidDel="000B3906">
          <w:delText xml:space="preserve"> to event trigger orientation.</w:delText>
        </w:r>
        <w:r w:rsidR="00250BF2" w:rsidDel="000B3906">
          <w:delText xml:space="preserve"> For wearable sensors or other vital sign monitoring sensors, they usually observe </w:delText>
        </w:r>
        <w:r w:rsidR="00A82C18" w:rsidDel="000B3906">
          <w:delText>subjective point of view that means they monitor residents’ activity in direct way.</w:delText>
        </w:r>
      </w:del>
      <w:r w:rsidR="00B76FD8">
        <w:t xml:space="preserve"> </w:t>
      </w:r>
      <w:r w:rsidR="000D3372">
        <w:t xml:space="preserve">The observations from wearable sensors are </w:t>
      </w:r>
      <w:r w:rsidR="00067B4F">
        <w:rPr>
          <w:rFonts w:hint="eastAsia"/>
        </w:rPr>
        <w:t xml:space="preserve">unlike </w:t>
      </w:r>
      <w:ins w:id="144" w:author="陳雅虹" w:date="2015-07-17T01:26:00Z">
        <w:r w:rsidR="003223DE">
          <w:t>those from</w:t>
        </w:r>
      </w:ins>
      <w:del w:id="145" w:author="陳雅虹" w:date="2015-07-17T01:26:00Z">
        <w:r w:rsidR="00067B4F" w:rsidDel="003223DE">
          <w:rPr>
            <w:rFonts w:hint="eastAsia"/>
          </w:rPr>
          <w:delText>to</w:delText>
        </w:r>
      </w:del>
      <w:r w:rsidR="00067B4F">
        <w:rPr>
          <w:rFonts w:hint="eastAsia"/>
        </w:rPr>
        <w:t xml:space="preserve"> ambient</w:t>
      </w:r>
      <w:r w:rsidR="00067B4F">
        <w:t xml:space="preserve"> sensors</w:t>
      </w:r>
      <w:r w:rsidR="000D3372">
        <w:t>.</w:t>
      </w:r>
      <w:r w:rsidR="00067B4F">
        <w:t xml:space="preserve"> To observer an activity</w:t>
      </w:r>
      <w:ins w:id="146" w:author="陳雅虹" w:date="2015-07-17T01:26:00Z">
        <w:r w:rsidR="003223DE">
          <w:t xml:space="preserve"> usually</w:t>
        </w:r>
      </w:ins>
      <w:r w:rsidR="00067B4F">
        <w:t xml:space="preserve"> needs a set of continuous</w:t>
      </w:r>
      <w:ins w:id="147" w:author="陳雅虹" w:date="2015-07-17T01:27:00Z">
        <w:r w:rsidR="003223DE">
          <w:t xml:space="preserve"> sensing data from the</w:t>
        </w:r>
      </w:ins>
      <w:r w:rsidR="00067B4F">
        <w:t xml:space="preserve"> wearable </w:t>
      </w:r>
      <w:proofErr w:type="gramStart"/>
      <w:r w:rsidR="00067B4F">
        <w:t xml:space="preserve">sensor </w:t>
      </w:r>
      <w:proofErr w:type="gramEnd"/>
      <w:del w:id="148" w:author="陳雅虹" w:date="2015-07-17T01:27:00Z">
        <w:r w:rsidR="00067B4F" w:rsidDel="003223DE">
          <w:delText>data. A</w:delText>
        </w:r>
      </w:del>
      <w:ins w:id="149" w:author="陳雅虹" w:date="2015-07-17T01:27:00Z">
        <w:r w:rsidR="003223DE">
          <w:t>. Nowadays, a</w:t>
        </w:r>
      </w:ins>
      <w:r w:rsidR="00067B4F">
        <w:t xml:space="preserve"> few sensors can be </w:t>
      </w:r>
      <w:del w:id="150" w:author="陳雅虹" w:date="2015-07-17T01:27:00Z">
        <w:r w:rsidR="00067B4F" w:rsidDel="003223DE">
          <w:delText xml:space="preserve">built </w:delText>
        </w:r>
      </w:del>
      <w:ins w:id="151" w:author="陳雅虹" w:date="2015-07-17T01:27:00Z">
        <w:r w:rsidR="003223DE">
          <w:t>integrated into a</w:t>
        </w:r>
      </w:ins>
      <w:del w:id="152" w:author="陳雅虹" w:date="2015-07-17T01:28:00Z">
        <w:r w:rsidR="00067B4F" w:rsidDel="003223DE">
          <w:delText>on</w:delText>
        </w:r>
      </w:del>
      <w:r w:rsidR="00067B4F">
        <w:t xml:space="preserve"> wearable device</w:t>
      </w:r>
      <w:del w:id="153" w:author="陳雅虹" w:date="2015-07-17T01:28:00Z">
        <w:r w:rsidR="00067B4F" w:rsidDel="003223DE">
          <w:delText>s</w:delText>
        </w:r>
      </w:del>
      <w:r w:rsidR="00067B4F">
        <w:t xml:space="preserve">, and </w:t>
      </w:r>
      <w:del w:id="154" w:author="陳雅虹" w:date="2015-07-17T01:28:00Z">
        <w:r w:rsidR="00067B4F" w:rsidDel="003223DE">
          <w:delText xml:space="preserve">each </w:delText>
        </w:r>
      </w:del>
      <w:ins w:id="155" w:author="陳雅虹" w:date="2015-07-17T01:28:00Z">
        <w:r w:rsidR="003223DE">
          <w:t>this differ</w:t>
        </w:r>
        <w:r w:rsidR="003223DE">
          <w:lastRenderedPageBreak/>
          <w:t xml:space="preserve">ent kinds of </w:t>
        </w:r>
      </w:ins>
      <w:r w:rsidR="00067B4F">
        <w:t xml:space="preserve">sensor data have high degree of correlation. This characteristic </w:t>
      </w:r>
      <w:proofErr w:type="spellStart"/>
      <w:r w:rsidR="00067B4F">
        <w:t>makes</w:t>
      </w:r>
      <w:del w:id="156" w:author="陳雅虹" w:date="2015-07-17T01:27:00Z">
        <w:r w:rsidR="00067B4F" w:rsidDel="003223DE">
          <w:delText xml:space="preserve"> </w:delText>
        </w:r>
      </w:del>
      <w:ins w:id="157" w:author="陳雅虹" w:date="2015-07-17T01:28:00Z">
        <w:r w:rsidR="003223DE">
          <w:t>analysis</w:t>
        </w:r>
        <w:proofErr w:type="spellEnd"/>
        <w:r w:rsidR="003223DE">
          <w:t xml:space="preserve"> of</w:t>
        </w:r>
      </w:ins>
      <w:ins w:id="158" w:author="陳雅虹" w:date="2015-07-17T01:26:00Z">
        <w:r w:rsidR="003223DE">
          <w:t xml:space="preserve"> </w:t>
        </w:r>
      </w:ins>
      <w:r w:rsidR="00067B4F">
        <w:t>wearable</w:t>
      </w:r>
      <w:ins w:id="159" w:author="陳雅虹" w:date="2015-07-17T01:28:00Z">
        <w:r w:rsidR="003223DE">
          <w:t xml:space="preserve"> sensor</w:t>
        </w:r>
      </w:ins>
      <w:r w:rsidR="00067B4F">
        <w:t xml:space="preserve"> data </w:t>
      </w:r>
      <w:del w:id="160" w:author="陳雅虹" w:date="2015-07-17T01:29:00Z">
        <w:r w:rsidR="00067B4F" w:rsidDel="003223DE">
          <w:delText>analysis hardly using same method</w:delText>
        </w:r>
        <w:r w:rsidR="009305D1" w:rsidDel="003223DE">
          <w:delText>o</w:delText>
        </w:r>
        <w:r w:rsidR="00067B4F" w:rsidDel="003223DE">
          <w:delText>logy</w:delText>
        </w:r>
        <w:r w:rsidR="009305D1" w:rsidDel="003223DE">
          <w:delText xml:space="preserve"> of</w:delText>
        </w:r>
      </w:del>
      <w:ins w:id="161" w:author="陳雅虹" w:date="2015-07-17T01:29:00Z">
        <w:r w:rsidR="003223DE">
          <w:t>very different from that</w:t>
        </w:r>
      </w:ins>
      <w:r w:rsidR="009305D1">
        <w:t xml:space="preserve"> ambient</w:t>
      </w:r>
      <w:ins w:id="162" w:author="陳雅虹" w:date="2015-07-17T01:29:00Z">
        <w:r w:rsidR="003223DE">
          <w:t xml:space="preserve"> sensor</w:t>
        </w:r>
      </w:ins>
      <w:r w:rsidR="009305D1">
        <w:t xml:space="preserve"> data</w:t>
      </w:r>
      <w:del w:id="163" w:author="陳雅虹" w:date="2015-07-17T01:29:00Z">
        <w:r w:rsidR="009305D1" w:rsidDel="003223DE">
          <w:delText xml:space="preserve"> analysis</w:delText>
        </w:r>
      </w:del>
      <w:r w:rsidR="009305D1">
        <w:t xml:space="preserve">. </w:t>
      </w:r>
      <w:del w:id="164" w:author="陳雅虹" w:date="2015-07-17T01:29:00Z">
        <w:r w:rsidR="009305D1" w:rsidDel="003223DE">
          <w:delText xml:space="preserve">Both </w:delText>
        </w:r>
      </w:del>
      <w:ins w:id="165" w:author="陳雅虹" w:date="2015-07-17T01:29:00Z">
        <w:r w:rsidR="003223DE">
          <w:t xml:space="preserve">Generally, </w:t>
        </w:r>
      </w:ins>
      <w:r w:rsidR="009305D1">
        <w:t>ambient intelligen</w:t>
      </w:r>
      <w:ins w:id="166" w:author="陳雅虹" w:date="2015-07-17T01:30:00Z">
        <w:r w:rsidR="003223DE">
          <w:t>ce</w:t>
        </w:r>
      </w:ins>
      <w:del w:id="167" w:author="陳雅虹" w:date="2015-07-17T01:30:00Z">
        <w:r w:rsidR="009305D1" w:rsidDel="003223DE">
          <w:delText>t</w:delText>
        </w:r>
      </w:del>
      <w:r w:rsidR="009305D1">
        <w:t xml:space="preserve"> (</w:t>
      </w:r>
      <w:proofErr w:type="spellStart"/>
      <w:r w:rsidR="009305D1">
        <w:t>AmI</w:t>
      </w:r>
      <w:proofErr w:type="spellEnd"/>
      <w:r w:rsidR="009305D1">
        <w:t xml:space="preserve">) and mobile computing are </w:t>
      </w:r>
      <w:ins w:id="168" w:author="陳雅虹" w:date="2015-07-17T01:30:00Z">
        <w:r w:rsidR="003223DE">
          <w:t xml:space="preserve">individually </w:t>
        </w:r>
      </w:ins>
      <w:r w:rsidR="009305D1">
        <w:t>highly develop</w:t>
      </w:r>
      <w:ins w:id="169" w:author="陳雅虹" w:date="2015-07-17T01:30:00Z">
        <w:r w:rsidR="003223DE">
          <w:t>ed</w:t>
        </w:r>
      </w:ins>
      <w:del w:id="170" w:author="陳雅虹" w:date="2015-07-17T01:30:00Z">
        <w:r w:rsidR="009305D1" w:rsidDel="003223DE">
          <w:delText>ing</w:delText>
        </w:r>
      </w:del>
      <w:r w:rsidR="009305D1">
        <w:t xml:space="preserve"> </w:t>
      </w:r>
      <w:del w:id="171" w:author="陳雅虹" w:date="2015-07-17T01:30:00Z">
        <w:r w:rsidR="009305D1" w:rsidDel="003223DE">
          <w:delText>independently</w:delText>
        </w:r>
      </w:del>
      <w:ins w:id="172" w:author="陳雅虹" w:date="2015-07-17T01:30:00Z">
        <w:r w:rsidR="003223DE">
          <w:t>technologies</w:t>
        </w:r>
      </w:ins>
      <w:r w:rsidR="009305D1">
        <w:t xml:space="preserve">, but </w:t>
      </w:r>
      <w:del w:id="173" w:author="陳雅虹" w:date="2015-07-17T01:30:00Z">
        <w:r w:rsidR="009305D1" w:rsidDel="003223DE">
          <w:delText xml:space="preserve">they </w:delText>
        </w:r>
      </w:del>
      <w:ins w:id="174" w:author="陳雅虹" w:date="2015-07-17T01:30:00Z">
        <w:r w:rsidR="003223DE">
          <w:t xml:space="preserve">there </w:t>
        </w:r>
      </w:ins>
      <w:r w:rsidR="009305D1">
        <w:t xml:space="preserve">are rare </w:t>
      </w:r>
      <w:ins w:id="175" w:author="陳雅虹" w:date="2015-07-17T01:30:00Z">
        <w:r w:rsidR="003223DE">
          <w:t xml:space="preserve">effects </w:t>
        </w:r>
      </w:ins>
      <w:r w:rsidR="009305D1">
        <w:t xml:space="preserve">to fuse </w:t>
      </w:r>
      <w:ins w:id="176" w:author="陳雅虹" w:date="2015-07-17T01:31:00Z">
        <w:r w:rsidR="003223DE">
          <w:t xml:space="preserve">them </w:t>
        </w:r>
      </w:ins>
      <w:r w:rsidR="009305D1">
        <w:t xml:space="preserve">together </w:t>
      </w:r>
      <w:del w:id="177" w:author="陳雅虹" w:date="2015-07-17T01:31:00Z">
        <w:r w:rsidR="009305D1" w:rsidDel="003223DE">
          <w:delText xml:space="preserve">with </w:delText>
        </w:r>
      </w:del>
      <w:ins w:id="178" w:author="陳雅虹" w:date="2015-07-17T01:31:00Z">
        <w:r w:rsidR="003223DE">
          <w:t xml:space="preserve">given </w:t>
        </w:r>
      </w:ins>
      <w:r w:rsidR="009305D1">
        <w:t>their totally different characteristics.</w:t>
      </w:r>
      <w:r w:rsidR="00067B4F">
        <w:t xml:space="preserve"> </w:t>
      </w:r>
      <w:del w:id="179" w:author="陳雅虹" w:date="2015-07-17T01:31:00Z">
        <w:r w:rsidR="00630868" w:rsidDel="003223DE">
          <w:delText xml:space="preserve">We </w:delText>
        </w:r>
      </w:del>
      <w:ins w:id="180" w:author="陳雅虹" w:date="2015-07-17T01:31:00Z">
        <w:r w:rsidR="003223DE">
          <w:t xml:space="preserve">In this thesis, we </w:t>
        </w:r>
      </w:ins>
      <w:r w:rsidR="00630868">
        <w:t xml:space="preserve">have designed a hierarchical activity recognition (AR) model </w:t>
      </w:r>
      <w:r w:rsidR="00630868">
        <w:rPr>
          <w:rFonts w:eastAsiaTheme="minorEastAsia" w:hint="eastAsia"/>
        </w:rPr>
        <w:t>with</w:t>
      </w:r>
      <w:r w:rsidR="00630868">
        <w:t xml:space="preserve"> two</w:t>
      </w:r>
      <w:r w:rsidR="00630868">
        <w:rPr>
          <w:rFonts w:eastAsiaTheme="minorEastAsia" w:hint="eastAsia"/>
        </w:rPr>
        <w:t>-</w:t>
      </w:r>
      <w:r w:rsidR="00630868">
        <w:t>layer</w:t>
      </w:r>
      <w:r w:rsidR="00630868">
        <w:rPr>
          <w:rFonts w:eastAsiaTheme="minorEastAsia" w:hint="eastAsia"/>
        </w:rPr>
        <w:t xml:space="preserve"> structure</w:t>
      </w:r>
      <w:ins w:id="181" w:author="陳雅虹" w:date="2015-07-17T01:31:00Z">
        <w:r w:rsidR="003223DE">
          <w:rPr>
            <w:rFonts w:eastAsiaTheme="minorEastAsia"/>
          </w:rPr>
          <w:t>,</w:t>
        </w:r>
      </w:ins>
      <w:r w:rsidR="00630868">
        <w:t xml:space="preserve"> </w:t>
      </w:r>
      <w:del w:id="182" w:author="陳雅虹" w:date="2015-07-17T01:31:00Z">
        <w:r w:rsidR="00630868" w:rsidDel="003223DE">
          <w:delText xml:space="preserve">and </w:delText>
        </w:r>
      </w:del>
      <w:ins w:id="183" w:author="陳雅虹" w:date="2015-07-17T01:31:00Z">
        <w:r w:rsidR="003223DE">
          <w:t xml:space="preserve">which </w:t>
        </w:r>
      </w:ins>
      <w:r w:rsidR="00630868">
        <w:t xml:space="preserve">it has resolved the problem of combining </w:t>
      </w:r>
      <w:proofErr w:type="spellStart"/>
      <w:r w:rsidR="00630868">
        <w:t>AmI</w:t>
      </w:r>
      <w:proofErr w:type="spellEnd"/>
      <w:r w:rsidR="00630868">
        <w:t xml:space="preserve"> and </w:t>
      </w:r>
      <w:r w:rsidR="009504EC">
        <w:t>mobile</w:t>
      </w:r>
      <w:r w:rsidR="00630868">
        <w:t xml:space="preserve"> computing</w:t>
      </w:r>
      <w:r w:rsidR="00630868">
        <w:rPr>
          <w:rFonts w:eastAsiaTheme="minorEastAsia" w:hint="eastAsia"/>
        </w:rPr>
        <w:t xml:space="preserve"> coherently</w:t>
      </w:r>
      <w:r w:rsidR="00630868">
        <w:t xml:space="preserve">. The first layer of AR model is to </w:t>
      </w:r>
      <w:r w:rsidR="009504EC">
        <w:t>identify</w:t>
      </w:r>
      <w:r w:rsidR="00630868">
        <w:t xml:space="preserve"> residents’ </w:t>
      </w:r>
      <w:r w:rsidR="009504EC">
        <w:t>behaviors</w:t>
      </w:r>
      <w:r w:rsidR="00630868">
        <w:t xml:space="preserve"> from </w:t>
      </w:r>
      <w:r w:rsidR="009504EC">
        <w:t xml:space="preserve">two activity recognition models: environment-based AR model and body-based AR model. </w:t>
      </w:r>
      <w:r w:rsidR="009504EC" w:rsidRPr="009504EC">
        <w:t xml:space="preserve">The </w:t>
      </w:r>
      <w:r w:rsidR="009504EC">
        <w:t>environment-based</w:t>
      </w:r>
      <w:r w:rsidR="009504EC" w:rsidRPr="009504EC">
        <w:rPr>
          <w:rFonts w:hint="eastAsia"/>
        </w:rPr>
        <w:t xml:space="preserve"> </w:t>
      </w:r>
      <w:r w:rsidR="009504EC" w:rsidRPr="009504EC">
        <w:t>AR model determine</w:t>
      </w:r>
      <w:r w:rsidR="00F64717">
        <w:t>s</w:t>
      </w:r>
      <w:r w:rsidR="009504EC" w:rsidRPr="009504EC">
        <w:t xml:space="preserve"> </w:t>
      </w:r>
      <w:r w:rsidR="009504EC" w:rsidRPr="009504EC">
        <w:rPr>
          <w:rFonts w:hint="eastAsia"/>
        </w:rPr>
        <w:t xml:space="preserve">the </w:t>
      </w:r>
      <w:r w:rsidR="009504EC" w:rsidRPr="009504EC">
        <w:t>residents’ living activities from ambient sensors dat</w:t>
      </w:r>
      <w:r w:rsidR="009504EC" w:rsidRPr="009504EC">
        <w:rPr>
          <w:rFonts w:hint="eastAsia"/>
        </w:rPr>
        <w:t>a</w:t>
      </w:r>
      <w:r w:rsidR="009504EC" w:rsidRPr="009504EC">
        <w:t xml:space="preserve"> </w:t>
      </w:r>
      <w:r w:rsidR="00F64717">
        <w:t>t</w:t>
      </w:r>
      <w:r w:rsidR="00E77EC9">
        <w:t>hrou</w:t>
      </w:r>
      <w:r w:rsidR="00F64717">
        <w:t>g</w:t>
      </w:r>
      <w:r w:rsidR="00E77EC9">
        <w:t>h</w:t>
      </w:r>
      <w:r w:rsidR="009504EC" w:rsidRPr="009504EC">
        <w:t xml:space="preserve"> a</w:t>
      </w:r>
      <w:r w:rsidR="009504EC">
        <w:t>n unsupervised learning algorithm</w:t>
      </w:r>
      <w:r w:rsidR="009504EC" w:rsidRPr="009504EC">
        <w:t xml:space="preserve"> </w:t>
      </w:r>
      <w:r w:rsidR="009504EC">
        <w:t xml:space="preserve">with fuzzy </w:t>
      </w:r>
      <w:r w:rsidR="00F64717">
        <w:t>learning</w:t>
      </w:r>
      <w:r w:rsidR="009504EC" w:rsidRPr="009504EC">
        <w:t xml:space="preserve">. </w:t>
      </w:r>
      <w:r w:rsidR="009504EC">
        <w:t xml:space="preserve">The body-based AR model </w:t>
      </w:r>
      <w:r w:rsidR="00F64717">
        <w:t>c</w:t>
      </w:r>
      <w:r w:rsidR="009504EC">
        <w:t>ollect</w:t>
      </w:r>
      <w:r w:rsidR="00F64717">
        <w:t>s</w:t>
      </w:r>
      <w:r w:rsidR="009504EC">
        <w:t xml:space="preserve"> wearable sensor data from residents’</w:t>
      </w:r>
      <w:r w:rsidR="00630868">
        <w:t xml:space="preserve"> smart wearable devices </w:t>
      </w:r>
      <w:r w:rsidR="00630868">
        <w:rPr>
          <w:rFonts w:eastAsiaTheme="minorEastAsia" w:hint="eastAsia"/>
        </w:rPr>
        <w:t>through some</w:t>
      </w:r>
      <w:r w:rsidR="00630868">
        <w:t xml:space="preserve"> wearable computing technique. </w:t>
      </w:r>
      <w:r w:rsidR="00630868">
        <w:rPr>
          <w:rFonts w:eastAsiaTheme="minorEastAsia" w:hint="eastAsia"/>
        </w:rPr>
        <w:t xml:space="preserve">Here, </w:t>
      </w:r>
      <w:ins w:id="184" w:author="陳雅虹" w:date="2015-07-17T01:32:00Z">
        <w:r w:rsidR="003223DE">
          <w:rPr>
            <w:rFonts w:eastAsiaTheme="minorEastAsia"/>
          </w:rPr>
          <w:t>we</w:t>
        </w:r>
      </w:ins>
      <w:del w:id="185" w:author="陳雅虹" w:date="2015-07-17T01:32:00Z">
        <w:r w:rsidR="00F64717" w:rsidDel="003223DE">
          <w:rPr>
            <w:rFonts w:eastAsiaTheme="minorEastAsia"/>
          </w:rPr>
          <w:delText>I</w:delText>
        </w:r>
      </w:del>
      <w:r w:rsidR="00630868">
        <w:t xml:space="preserve"> propose a topic model to consider </w:t>
      </w:r>
      <w:del w:id="186" w:author="陳雅虹" w:date="2015-07-17T01:32:00Z">
        <w:r w:rsidR="00630868" w:rsidDel="003223DE">
          <w:delText xml:space="preserve">meaningful </w:delText>
        </w:r>
      </w:del>
      <w:ins w:id="187" w:author="陳雅虹" w:date="2015-07-17T01:32:00Z">
        <w:r w:rsidR="003223DE">
          <w:t xml:space="preserve">the underlying </w:t>
        </w:r>
      </w:ins>
      <w:del w:id="188" w:author="陳雅虹" w:date="2015-07-17T01:32:00Z">
        <w:r w:rsidR="00630868" w:rsidDel="003223DE">
          <w:delText xml:space="preserve">actions </w:delText>
        </w:r>
      </w:del>
      <w:ins w:id="189" w:author="陳雅虹" w:date="2015-07-17T01:32:00Z">
        <w:r w:rsidR="003223DE">
          <w:t xml:space="preserve">activities </w:t>
        </w:r>
      </w:ins>
      <w:r w:rsidR="00630868">
        <w:t>based on an unsupervised clustering method</w:t>
      </w:r>
      <w:r w:rsidR="00630868">
        <w:rPr>
          <w:rFonts w:eastAsiaTheme="minorEastAsia" w:hint="eastAsia"/>
        </w:rPr>
        <w:t xml:space="preserve">, </w:t>
      </w:r>
      <w:del w:id="190" w:author="陳雅虹" w:date="2015-07-17T01:32:00Z">
        <w:r w:rsidR="00630868" w:rsidDel="003223DE">
          <w:rPr>
            <w:rFonts w:eastAsiaTheme="minorEastAsia" w:hint="eastAsia"/>
          </w:rPr>
          <w:delText>named</w:delText>
        </w:r>
      </w:del>
      <w:ins w:id="191" w:author="陳雅虹" w:date="2015-07-17T01:32:00Z">
        <w:r w:rsidR="003223DE">
          <w:rPr>
            <w:rFonts w:eastAsiaTheme="minorEastAsia" w:hint="eastAsia"/>
          </w:rPr>
          <w:t>name</w:t>
        </w:r>
        <w:r w:rsidR="003223DE">
          <w:rPr>
            <w:rFonts w:eastAsiaTheme="minorEastAsia"/>
          </w:rPr>
          <w:t>ly</w:t>
        </w:r>
      </w:ins>
      <w:r w:rsidR="00630868">
        <w:rPr>
          <w:rFonts w:eastAsiaTheme="minorEastAsia" w:hint="eastAsia"/>
        </w:rPr>
        <w:t>,</w:t>
      </w:r>
      <w:r w:rsidR="00630868">
        <w:t xml:space="preserve"> </w:t>
      </w:r>
      <w:proofErr w:type="spellStart"/>
      <w:r w:rsidR="00630868">
        <w:t>Dirichlet</w:t>
      </w:r>
      <w:proofErr w:type="spellEnd"/>
      <w:r w:rsidR="00630868">
        <w:t xml:space="preserve"> Process Mixture Model (DPMM) </w:t>
      </w:r>
      <w:r w:rsidR="00630868">
        <w:fldChar w:fldCharType="begin"/>
      </w:r>
      <w:r w:rsidR="006D01F5">
        <w:instrText xml:space="preserve"> ADDIN EN.CITE &lt;EndNote&gt;&lt;Cite&gt;&lt;Author&gt;McAuliffe&lt;/Author&gt;&lt;Year&gt;2006&lt;/Year&gt;&lt;RecNum&gt;8&lt;/RecNum&gt;&lt;DisplayText&gt;[18]&lt;/DisplayText&gt;&lt;record&gt;&lt;rec-number&gt;8&lt;/rec-number&gt;&lt;foreign-keys&gt;&lt;key app="EN" db-id="fz0z59prhvsxzze00pu5z0dsetdx9wf2p9r0"&gt;8&lt;/key&gt;&lt;/foreign-keys&gt;&lt;ref-type name="Journal Article"&gt;17&lt;/ref-type&gt;&lt;contributors&gt;&lt;authors&gt;&lt;author&gt;McAuliffe, Jon D&lt;/author&gt;&lt;author&gt;Blei, David M&lt;/author&gt;&lt;author&gt;Jordan, Michael I&lt;/author&gt;&lt;/authors&gt;&lt;/contributors&gt;&lt;titles&gt;&lt;title&gt;Nonparametric empirical Bayes for the Dirichlet process mixture model&lt;/title&gt;&lt;secondary-title&gt;Statistics and Computing&lt;/secondary-title&gt;&lt;/titles&gt;&lt;periodical&gt;&lt;full-title&gt;Statistics and Computing&lt;/full-title&gt;&lt;/periodical&gt;&lt;pages&gt;5-14&lt;/pages&gt;&lt;volume&gt;16&lt;/volume&gt;&lt;number&gt;1&lt;/number&gt;&lt;dates&gt;&lt;year&gt;2006&lt;/year&gt;&lt;/dates&gt;&lt;isbn&gt;0960-3174&lt;/isbn&gt;&lt;urls&gt;&lt;/urls&gt;&lt;/record&gt;&lt;/Cite&gt;&lt;/EndNote&gt;</w:instrText>
      </w:r>
      <w:r w:rsidR="00630868">
        <w:fldChar w:fldCharType="separate"/>
      </w:r>
      <w:r w:rsidR="006D01F5">
        <w:rPr>
          <w:noProof/>
        </w:rPr>
        <w:t>[</w:t>
      </w:r>
      <w:hyperlink w:anchor="_ENREF_18" w:tooltip="McAuliffe, 2006 #8" w:history="1">
        <w:r w:rsidR="006F41DF">
          <w:rPr>
            <w:noProof/>
          </w:rPr>
          <w:t>18</w:t>
        </w:r>
      </w:hyperlink>
      <w:r w:rsidR="006D01F5">
        <w:rPr>
          <w:noProof/>
        </w:rPr>
        <w:t>]</w:t>
      </w:r>
      <w:r w:rsidR="00630868">
        <w:fldChar w:fldCharType="end"/>
      </w:r>
      <w:r w:rsidR="00630868">
        <w:t>. Th</w:t>
      </w:r>
      <w:ins w:id="192" w:author="陳雅虹" w:date="2015-07-17T01:32:00Z">
        <w:r w:rsidR="003223DE">
          <w:t>is</w:t>
        </w:r>
      </w:ins>
      <w:del w:id="193" w:author="陳雅虹" w:date="2015-07-17T01:32:00Z">
        <w:r w:rsidR="00630868" w:rsidDel="003223DE">
          <w:delText>e</w:delText>
        </w:r>
      </w:del>
      <w:r w:rsidR="00630868">
        <w:t xml:space="preserve"> topic model is used to retrieve meaningful information from </w:t>
      </w:r>
      <w:r w:rsidR="00630868">
        <w:rPr>
          <w:rFonts w:eastAsiaTheme="minorEastAsia" w:hint="eastAsia"/>
        </w:rPr>
        <w:t xml:space="preserve">a large </w:t>
      </w:r>
      <w:del w:id="194" w:author="陳雅虹" w:date="2015-07-17T01:33:00Z">
        <w:r w:rsidR="00630868" w:rsidDel="003223DE">
          <w:delText xml:space="preserve">amount </w:delText>
        </w:r>
      </w:del>
      <w:proofErr w:type="spellStart"/>
      <w:ins w:id="195" w:author="陳雅虹" w:date="2015-07-17T01:33:00Z">
        <w:r w:rsidR="003223DE">
          <w:t>quentity</w:t>
        </w:r>
        <w:proofErr w:type="spellEnd"/>
        <w:r w:rsidR="003223DE">
          <w:t xml:space="preserve"> </w:t>
        </w:r>
      </w:ins>
      <w:r w:rsidR="00630868">
        <w:t xml:space="preserve">of temporal/sequential raw data. </w:t>
      </w:r>
      <w:ins w:id="196" w:author="陳雅虹" w:date="2015-07-17T01:33:00Z">
        <w:r w:rsidR="003223DE">
          <w:t xml:space="preserve">Such </w:t>
        </w:r>
        <w:proofErr w:type="spellStart"/>
        <w:r w:rsidR="003223DE">
          <w:t>proposition</w:t>
        </w:r>
      </w:ins>
      <w:del w:id="197" w:author="陳雅虹" w:date="2015-07-17T01:33:00Z">
        <w:r w:rsidR="00630868" w:rsidDel="003223DE">
          <w:delText xml:space="preserve">The concept </w:delText>
        </w:r>
      </w:del>
      <w:r w:rsidR="00630868">
        <w:t>is</w:t>
      </w:r>
      <w:proofErr w:type="spellEnd"/>
      <w:r w:rsidR="00630868">
        <w:t xml:space="preserve"> appropriate for</w:t>
      </w:r>
      <w:ins w:id="198" w:author="陳雅虹" w:date="2015-07-17T01:34:00Z">
        <w:r w:rsidR="003223DE">
          <w:t xml:space="preserve"> recognizing the</w:t>
        </w:r>
      </w:ins>
      <w:r w:rsidR="00630868">
        <w:t xml:space="preserve"> living activit</w:t>
      </w:r>
      <w:ins w:id="199" w:author="陳雅虹" w:date="2015-07-17T01:34:00Z">
        <w:r w:rsidR="003223DE">
          <w:t>ies</w:t>
        </w:r>
      </w:ins>
      <w:del w:id="200" w:author="陳雅虹" w:date="2015-07-17T01:34:00Z">
        <w:r w:rsidR="00630868" w:rsidDel="003223DE">
          <w:delText>y</w:delText>
        </w:r>
      </w:del>
      <w:r w:rsidR="00630868">
        <w:t xml:space="preserve"> </w:t>
      </w:r>
      <w:del w:id="201" w:author="陳雅虹" w:date="2015-07-17T01:34:00Z">
        <w:r w:rsidR="00630868" w:rsidDel="003223DE">
          <w:delText xml:space="preserve">recognition </w:delText>
        </w:r>
      </w:del>
      <w:r w:rsidR="00630868">
        <w:rPr>
          <w:rFonts w:eastAsiaTheme="minorEastAsia" w:hint="eastAsia"/>
        </w:rPr>
        <w:t>with</w:t>
      </w:r>
      <w:r w:rsidR="00630868">
        <w:t xml:space="preserve"> </w:t>
      </w:r>
      <w:r w:rsidR="00630868">
        <w:rPr>
          <w:rFonts w:eastAsiaTheme="minorEastAsia" w:hint="eastAsia"/>
        </w:rPr>
        <w:t xml:space="preserve">the </w:t>
      </w:r>
      <w:r w:rsidR="00630868">
        <w:t>ambient sensing dat</w:t>
      </w:r>
      <w:r w:rsidR="00630868">
        <w:rPr>
          <w:rFonts w:eastAsiaTheme="minorEastAsia" w:hint="eastAsia"/>
        </w:rPr>
        <w:t>a</w:t>
      </w:r>
      <w:ins w:id="202" w:author="陳雅虹" w:date="2015-07-17T01:35:00Z">
        <w:r w:rsidR="003223DE">
          <w:t xml:space="preserve"> </w:t>
        </w:r>
      </w:ins>
      <w:del w:id="203" w:author="陳雅虹" w:date="2015-07-17T01:35:00Z">
        <w:r w:rsidR="00630868" w:rsidDel="003223DE">
          <w:delText xml:space="preserve"> and the meaningful actions</w:delText>
        </w:r>
        <w:r w:rsidR="00630868" w:rsidDel="003223DE">
          <w:rPr>
            <w:rFonts w:eastAsiaTheme="minorEastAsia" w:hint="eastAsia"/>
          </w:rPr>
          <w:delText xml:space="preserve"> </w:delText>
        </w:r>
      </w:del>
      <w:r w:rsidR="00630868">
        <w:rPr>
          <w:rFonts w:eastAsiaTheme="minorEastAsia" w:hint="eastAsia"/>
        </w:rPr>
        <w:t>simply</w:t>
      </w:r>
      <w:r w:rsidR="00630868">
        <w:t xml:space="preserve"> because the feature distances between two different activities should be </w:t>
      </w:r>
      <w:del w:id="204" w:author="陳雅虹" w:date="2015-07-17T01:35:00Z">
        <w:r w:rsidR="00630868" w:rsidDel="003223DE">
          <w:delText>high</w:delText>
        </w:r>
      </w:del>
      <w:ins w:id="205" w:author="陳雅虹" w:date="2015-07-17T01:35:00Z">
        <w:r w:rsidR="003223DE">
          <w:t>large</w:t>
        </w:r>
      </w:ins>
      <w:r w:rsidR="00630868">
        <w:t>.</w:t>
      </w:r>
      <w:r w:rsidR="009D349A">
        <w:t xml:space="preserve"> </w:t>
      </w:r>
      <w:r w:rsidR="000006C1">
        <w:t>Before building t</w:t>
      </w:r>
      <w:r w:rsidR="009D349A">
        <w:t xml:space="preserve">he second layer </w:t>
      </w:r>
      <w:r w:rsidR="000006C1">
        <w:t xml:space="preserve">of the hierarchical AR model, the system will fuse results of </w:t>
      </w:r>
      <w:ins w:id="206" w:author="陳雅虹" w:date="2015-07-17T01:35:00Z">
        <w:r w:rsidR="003223DE">
          <w:t xml:space="preserve">the </w:t>
        </w:r>
      </w:ins>
      <w:r w:rsidR="000006C1">
        <w:t xml:space="preserve">environment-based and body-based models as new format of training features. The second layer AR model is </w:t>
      </w:r>
      <w:r w:rsidR="00E77EC9">
        <w:t>used</w:t>
      </w:r>
      <w:r w:rsidR="000006C1">
        <w:t xml:space="preserve"> to determine residents’ living activity in an overall view.</w:t>
      </w:r>
      <w:r w:rsidR="00115F0F">
        <w:t xml:space="preserve"> These two-layer AR model can determine precisely activit</w:t>
      </w:r>
      <w:ins w:id="207" w:author="陳雅虹" w:date="2015-07-17T01:35:00Z">
        <w:r w:rsidR="003223DE">
          <w:t>ies</w:t>
        </w:r>
      </w:ins>
      <w:del w:id="208" w:author="陳雅虹" w:date="2015-07-17T01:35:00Z">
        <w:r w:rsidR="00115F0F" w:rsidDel="003223DE">
          <w:delText>y</w:delText>
        </w:r>
      </w:del>
      <w:r w:rsidR="00115F0F">
        <w:t xml:space="preserve"> for residents, </w:t>
      </w:r>
      <w:r w:rsidR="00115F0F" w:rsidRPr="00BC10E4">
        <w:rPr>
          <w:i/>
        </w:rPr>
        <w:t>e.g.</w:t>
      </w:r>
      <w:r w:rsidR="00115F0F">
        <w:t xml:space="preserve"> </w:t>
      </w:r>
      <w:ins w:id="209" w:author="陳雅虹" w:date="2015-07-17T01:36:00Z">
        <w:r w:rsidR="003223DE">
          <w:t>i</w:t>
        </w:r>
      </w:ins>
      <w:del w:id="210" w:author="陳雅虹" w:date="2015-07-17T01:36:00Z">
        <w:r w:rsidR="00BC10E4" w:rsidDel="003223DE">
          <w:delText>I</w:delText>
        </w:r>
      </w:del>
      <w:r w:rsidR="00BC10E4">
        <w:t xml:space="preserve">f one is </w:t>
      </w:r>
      <w:r w:rsidR="00115F0F">
        <w:t>watching TV and sweeping</w:t>
      </w:r>
      <w:ins w:id="211" w:author="陳雅虹" w:date="2015-07-17T01:36:00Z">
        <w:r w:rsidR="003223DE">
          <w:t xml:space="preserve"> the floor</w:t>
        </w:r>
      </w:ins>
      <w:r w:rsidR="00BC10E4">
        <w:t xml:space="preserve"> at</w:t>
      </w:r>
      <w:r w:rsidR="00115F0F">
        <w:t xml:space="preserve"> same time</w:t>
      </w:r>
      <w:r w:rsidR="00BC10E4">
        <w:t>, then</w:t>
      </w:r>
      <w:r w:rsidR="00CC760C">
        <w:t xml:space="preserve"> </w:t>
      </w:r>
      <w:del w:id="212" w:author="陳雅虹" w:date="2015-07-17T01:36:00Z">
        <w:r w:rsidR="00CC760C" w:rsidDel="003223DE">
          <w:delText xml:space="preserve">analysis </w:delText>
        </w:r>
      </w:del>
      <w:ins w:id="213" w:author="陳雅虹" w:date="2015-07-17T01:36:00Z">
        <w:r w:rsidR="003223DE">
          <w:t xml:space="preserve">analyzing </w:t>
        </w:r>
      </w:ins>
      <w:ins w:id="214" w:author="陳雅虹" w:date="2015-07-17T01:37:00Z">
        <w:r w:rsidR="003223DE">
          <w:t xml:space="preserve">the </w:t>
        </w:r>
      </w:ins>
      <w:r w:rsidR="00CC760C">
        <w:t>of</w:t>
      </w:r>
      <w:r w:rsidR="00BC10E4">
        <w:t xml:space="preserve"> ambient</w:t>
      </w:r>
      <w:r w:rsidR="00CC760C">
        <w:t xml:space="preserve"> data</w:t>
      </w:r>
      <w:r w:rsidR="00BC10E4">
        <w:t xml:space="preserve"> can </w:t>
      </w:r>
      <w:r w:rsidR="00CC760C">
        <w:t xml:space="preserve">only </w:t>
      </w:r>
      <w:r w:rsidR="00BC10E4">
        <w:t xml:space="preserve">determine the </w:t>
      </w:r>
      <w:del w:id="215" w:author="陳雅虹" w:date="2015-07-17T01:37:00Z">
        <w:r w:rsidR="00BC10E4" w:rsidDel="003223DE">
          <w:delText>active status of</w:delText>
        </w:r>
      </w:del>
      <w:ins w:id="216" w:author="陳雅虹" w:date="2015-07-17T01:37:00Z">
        <w:r w:rsidR="003223DE">
          <w:t>activity of watching</w:t>
        </w:r>
      </w:ins>
      <w:r w:rsidR="00BC10E4">
        <w:t xml:space="preserve"> TV </w:t>
      </w:r>
      <w:del w:id="217" w:author="陳雅虹" w:date="2015-07-17T01:38:00Z">
        <w:r w:rsidR="00BC10E4" w:rsidDel="003223DE">
          <w:delText xml:space="preserve">and </w:delText>
        </w:r>
        <w:r w:rsidR="00CC760C" w:rsidDel="003223DE">
          <w:delText>analysis of</w:delText>
        </w:r>
      </w:del>
      <w:ins w:id="218" w:author="陳雅虹" w:date="2015-07-17T01:38:00Z">
        <w:r w:rsidR="003223DE">
          <w:t>whereas analyzing the</w:t>
        </w:r>
      </w:ins>
      <w:r w:rsidR="00CC760C">
        <w:t xml:space="preserve"> </w:t>
      </w:r>
      <w:r w:rsidR="00BC10E4">
        <w:t>wearable sensor</w:t>
      </w:r>
      <w:ins w:id="219" w:author="陳雅虹" w:date="2015-07-17T01:38:00Z">
        <w:r w:rsidR="003223DE">
          <w:t xml:space="preserve"> </w:t>
        </w:r>
        <w:proofErr w:type="spellStart"/>
        <w:r w:rsidR="003223DE">
          <w:t>adta</w:t>
        </w:r>
      </w:ins>
      <w:proofErr w:type="spellEnd"/>
      <w:del w:id="220" w:author="陳雅虹" w:date="2015-07-17T01:38:00Z">
        <w:r w:rsidR="00BC10E4" w:rsidDel="003223DE">
          <w:delText>s</w:delText>
        </w:r>
      </w:del>
      <w:r w:rsidR="00BC10E4">
        <w:t xml:space="preserve"> can </w:t>
      </w:r>
      <w:r w:rsidR="00CC760C">
        <w:t xml:space="preserve">only </w:t>
      </w:r>
      <w:proofErr w:type="spellStart"/>
      <w:r w:rsidR="00BC10E4">
        <w:t>determine</w:t>
      </w:r>
      <w:del w:id="221" w:author="陳雅虹" w:date="2015-07-17T01:39:00Z">
        <w:r w:rsidR="00BC10E4" w:rsidDel="003223DE">
          <w:delText xml:space="preserve"> the resident is doing </w:delText>
        </w:r>
      </w:del>
      <w:r w:rsidR="00BC10E4">
        <w:t>the</w:t>
      </w:r>
      <w:proofErr w:type="spellEnd"/>
      <w:r w:rsidR="00BC10E4">
        <w:t xml:space="preserve"> activity of sweeping.</w:t>
      </w:r>
      <w:r w:rsidR="00CC760C">
        <w:t xml:space="preserve"> </w:t>
      </w:r>
      <w:ins w:id="222" w:author="陳雅虹" w:date="2015-07-17T01:39:00Z">
        <w:r w:rsidR="003223DE">
          <w:t xml:space="preserve">However, </w:t>
        </w:r>
      </w:ins>
      <w:del w:id="223" w:author="陳雅虹" w:date="2015-07-17T01:39:00Z">
        <w:r w:rsidR="00CC760C" w:rsidDel="003223DE">
          <w:delText xml:space="preserve">Fusion </w:delText>
        </w:r>
      </w:del>
      <w:ins w:id="224" w:author="陳雅虹" w:date="2015-07-17T01:39:00Z">
        <w:r w:rsidR="003223DE">
          <w:t xml:space="preserve">fusing </w:t>
        </w:r>
      </w:ins>
      <w:r w:rsidR="00CC760C">
        <w:t xml:space="preserve">ambient and wearable </w:t>
      </w:r>
      <w:ins w:id="225" w:author="陳雅虹" w:date="2015-07-17T01:39:00Z">
        <w:r w:rsidR="003223DE">
          <w:t xml:space="preserve">sensor </w:t>
        </w:r>
      </w:ins>
      <w:r w:rsidR="00CC760C">
        <w:t xml:space="preserve">data </w:t>
      </w:r>
      <w:del w:id="226" w:author="陳雅虹" w:date="2015-07-17T01:39:00Z">
        <w:r w:rsidR="00CC760C" w:rsidDel="003223DE">
          <w:delText xml:space="preserve">analyses </w:delText>
        </w:r>
      </w:del>
      <w:r w:rsidR="00CC760C">
        <w:t xml:space="preserve">can determine </w:t>
      </w:r>
      <w:proofErr w:type="spellStart"/>
      <w:r w:rsidR="00CC760C">
        <w:lastRenderedPageBreak/>
        <w:t>both</w:t>
      </w:r>
      <w:del w:id="227" w:author="陳雅虹" w:date="2015-07-17T01:39:00Z">
        <w:r w:rsidR="00CC760C" w:rsidDel="003223DE">
          <w:delText xml:space="preserve"> two </w:delText>
        </w:r>
      </w:del>
      <w:r w:rsidR="00CC760C">
        <w:t>activities</w:t>
      </w:r>
      <w:proofErr w:type="spellEnd"/>
      <w:r w:rsidR="00CC760C">
        <w:t>.</w:t>
      </w:r>
    </w:p>
    <w:p w14:paraId="16734408" w14:textId="7170ED4B" w:rsidR="00F64717" w:rsidRDefault="0042415C" w:rsidP="002405E7">
      <w:pPr>
        <w:pStyle w:val="31"/>
      </w:pPr>
      <w:bookmarkStart w:id="228" w:name="_Toc424901446"/>
      <w:r>
        <w:t>Facilitated Activity-aware System for Elderly Healthcare</w:t>
      </w:r>
      <w:bookmarkEnd w:id="228"/>
    </w:p>
    <w:p w14:paraId="6E54DE03" w14:textId="09B4BA85" w:rsidR="00770CEA" w:rsidRDefault="00384D3E" w:rsidP="00630868">
      <w:pPr>
        <w:pStyle w:val="afff5"/>
        <w:rPr>
          <w:rStyle w:val="hps"/>
          <w:lang w:val="en"/>
        </w:rPr>
      </w:pPr>
      <w:r w:rsidRPr="00384D3E">
        <w:t>For</w:t>
      </w:r>
      <w:ins w:id="229" w:author="陳雅虹" w:date="2015-07-17T01:40:00Z">
        <w:r w:rsidR="003223DE">
          <w:t xml:space="preserve"> the</w:t>
        </w:r>
      </w:ins>
      <w:r w:rsidRPr="00384D3E">
        <w:t xml:space="preserve"> elder people, learning to use technology products is </w:t>
      </w:r>
      <w:del w:id="230" w:author="陳雅虹" w:date="2015-07-17T01:40:00Z">
        <w:r w:rsidRPr="00384D3E" w:rsidDel="003223DE">
          <w:delText>greater obstacles</w:delText>
        </w:r>
      </w:del>
      <w:ins w:id="231" w:author="陳雅虹" w:date="2015-07-17T01:40:00Z">
        <w:r w:rsidR="003223DE">
          <w:t>more difficult</w:t>
        </w:r>
      </w:ins>
      <w:r w:rsidRPr="00384D3E">
        <w:t xml:space="preserve"> than </w:t>
      </w:r>
      <w:ins w:id="232" w:author="陳雅虹" w:date="2015-07-17T01:40:00Z">
        <w:r w:rsidR="003223DE">
          <w:t xml:space="preserve">that by </w:t>
        </w:r>
      </w:ins>
      <w:r w:rsidRPr="00384D3E">
        <w:t xml:space="preserve">younger people. </w:t>
      </w:r>
      <w:r w:rsidR="00DD680B">
        <w:rPr>
          <w:rStyle w:val="hps"/>
          <w:lang w:val="en"/>
        </w:rPr>
        <w:t>Simple and</w:t>
      </w:r>
      <w:r w:rsidR="00DD680B">
        <w:rPr>
          <w:lang w:val="en"/>
        </w:rPr>
        <w:t xml:space="preserve"> </w:t>
      </w:r>
      <w:r w:rsidR="00DD680B">
        <w:rPr>
          <w:rStyle w:val="hps"/>
          <w:lang w:val="en"/>
        </w:rPr>
        <w:t>automated</w:t>
      </w:r>
      <w:r w:rsidR="00DD680B">
        <w:rPr>
          <w:lang w:val="en"/>
        </w:rPr>
        <w:t xml:space="preserve"> </w:t>
      </w:r>
      <w:r w:rsidR="00DD680B">
        <w:rPr>
          <w:rStyle w:val="hps"/>
          <w:lang w:val="en"/>
        </w:rPr>
        <w:t>system</w:t>
      </w:r>
      <w:r w:rsidR="00DD680B">
        <w:rPr>
          <w:lang w:val="en"/>
        </w:rPr>
        <w:t xml:space="preserve"> </w:t>
      </w:r>
      <w:r w:rsidR="00DD680B">
        <w:rPr>
          <w:rStyle w:val="hps"/>
          <w:lang w:val="en"/>
        </w:rPr>
        <w:t>for</w:t>
      </w:r>
      <w:r w:rsidR="00DD680B">
        <w:rPr>
          <w:lang w:val="en"/>
        </w:rPr>
        <w:t xml:space="preserve"> </w:t>
      </w:r>
      <w:r w:rsidR="00DD680B">
        <w:rPr>
          <w:rStyle w:val="hps"/>
          <w:lang w:val="en"/>
        </w:rPr>
        <w:t>elderly people</w:t>
      </w:r>
      <w:r w:rsidR="00DD680B">
        <w:rPr>
          <w:lang w:val="en"/>
        </w:rPr>
        <w:t xml:space="preserve"> </w:t>
      </w:r>
      <w:r w:rsidR="00DD680B">
        <w:rPr>
          <w:rStyle w:val="hps"/>
          <w:lang w:val="en"/>
        </w:rPr>
        <w:t>is a more</w:t>
      </w:r>
      <w:r w:rsidR="00DD680B">
        <w:rPr>
          <w:lang w:val="en"/>
        </w:rPr>
        <w:t xml:space="preserve"> </w:t>
      </w:r>
      <w:ins w:id="233" w:author="陳雅虹" w:date="2015-07-17T01:41:00Z">
        <w:r w:rsidR="003223DE">
          <w:rPr>
            <w:lang w:val="en"/>
          </w:rPr>
          <w:t xml:space="preserve">plausible </w:t>
        </w:r>
      </w:ins>
      <w:r w:rsidR="00DD680B">
        <w:rPr>
          <w:rStyle w:val="hps"/>
          <w:lang w:val="en"/>
        </w:rPr>
        <w:t>approach</w:t>
      </w:r>
      <w:del w:id="234" w:author="陳雅虹" w:date="2015-07-17T01:41:00Z">
        <w:r w:rsidR="00DD680B" w:rsidDel="003223DE">
          <w:rPr>
            <w:rStyle w:val="hps"/>
            <w:lang w:val="en"/>
          </w:rPr>
          <w:delText>able</w:delText>
        </w:r>
      </w:del>
      <w:r w:rsidR="00DD680B">
        <w:rPr>
          <w:rStyle w:val="hps"/>
          <w:lang w:val="en"/>
        </w:rPr>
        <w:t>. In order</w:t>
      </w:r>
      <w:ins w:id="235" w:author="陳雅虹" w:date="2015-07-17T01:41:00Z">
        <w:r w:rsidR="003223DE">
          <w:rPr>
            <w:rStyle w:val="hps"/>
            <w:lang w:val="en"/>
          </w:rPr>
          <w:t xml:space="preserve"> not</w:t>
        </w:r>
      </w:ins>
      <w:r w:rsidR="00DD680B">
        <w:rPr>
          <w:rStyle w:val="hps"/>
          <w:lang w:val="en"/>
        </w:rPr>
        <w:t xml:space="preserve"> to </w:t>
      </w:r>
      <w:del w:id="236" w:author="陳雅虹" w:date="2015-07-17T01:41:00Z">
        <w:r w:rsidR="00DD680B" w:rsidDel="003223DE">
          <w:rPr>
            <w:rStyle w:val="hps"/>
            <w:lang w:val="en"/>
          </w:rPr>
          <w:delText>reduce the</w:delText>
        </w:r>
      </w:del>
      <w:ins w:id="237" w:author="陳雅虹" w:date="2015-07-17T01:41:00Z">
        <w:r w:rsidR="003223DE">
          <w:rPr>
            <w:rStyle w:val="hps"/>
            <w:lang w:val="en"/>
          </w:rPr>
          <w:t>impose too much</w:t>
        </w:r>
      </w:ins>
      <w:r w:rsidR="00DD680B">
        <w:rPr>
          <w:rStyle w:val="hps"/>
          <w:lang w:val="en"/>
        </w:rPr>
        <w:t xml:space="preserve"> burden on </w:t>
      </w:r>
      <w:ins w:id="238" w:author="陳雅虹" w:date="2015-07-17T01:41:00Z">
        <w:r w:rsidR="003223DE">
          <w:rPr>
            <w:rStyle w:val="hps"/>
            <w:lang w:val="en"/>
          </w:rPr>
          <w:t xml:space="preserve">the </w:t>
        </w:r>
      </w:ins>
      <w:r w:rsidR="00DD680B">
        <w:rPr>
          <w:rStyle w:val="hps"/>
          <w:lang w:val="en"/>
        </w:rPr>
        <w:t>elder</w:t>
      </w:r>
      <w:ins w:id="239" w:author="陳雅虹" w:date="2015-07-17T01:42:00Z">
        <w:r w:rsidR="003223DE">
          <w:rPr>
            <w:rStyle w:val="hps"/>
            <w:lang w:val="en"/>
          </w:rPr>
          <w:t>s</w:t>
        </w:r>
      </w:ins>
      <w:del w:id="240" w:author="陳雅虹" w:date="2015-07-17T01:41:00Z">
        <w:r w:rsidR="00DD680B" w:rsidDel="003223DE">
          <w:rPr>
            <w:rStyle w:val="hps"/>
            <w:lang w:val="en"/>
          </w:rPr>
          <w:delText>ly</w:delText>
        </w:r>
      </w:del>
      <w:r w:rsidR="00DD680B">
        <w:rPr>
          <w:rStyle w:val="hps"/>
          <w:lang w:val="en"/>
        </w:rPr>
        <w:t xml:space="preserve"> </w:t>
      </w:r>
      <w:del w:id="241" w:author="陳雅虹" w:date="2015-07-17T01:42:00Z">
        <w:r w:rsidR="00DD680B" w:rsidDel="003223DE">
          <w:rPr>
            <w:rStyle w:val="hps"/>
            <w:lang w:val="en"/>
          </w:rPr>
          <w:delText>people learning</w:delText>
        </w:r>
      </w:del>
      <w:ins w:id="242" w:author="陳雅虹" w:date="2015-07-17T01:42:00Z">
        <w:r w:rsidR="003223DE">
          <w:rPr>
            <w:rStyle w:val="hps"/>
            <w:lang w:val="en"/>
          </w:rPr>
          <w:t>when they learn</w:t>
        </w:r>
      </w:ins>
      <w:r w:rsidR="00DD680B">
        <w:rPr>
          <w:rStyle w:val="hps"/>
          <w:lang w:val="en"/>
        </w:rPr>
        <w:t xml:space="preserve"> to use the activity-aware healthcare system, the system </w:t>
      </w:r>
      <w:del w:id="243" w:author="陳雅虹" w:date="2015-07-17T01:42:00Z">
        <w:r w:rsidR="00DD680B" w:rsidDel="003223DE">
          <w:rPr>
            <w:rStyle w:val="hps"/>
            <w:lang w:val="en"/>
          </w:rPr>
          <w:delText>has easily</w:delText>
        </w:r>
      </w:del>
      <w:ins w:id="244" w:author="陳雅虹" w:date="2015-07-17T01:42:00Z">
        <w:r w:rsidR="003223DE">
          <w:rPr>
            <w:rStyle w:val="hps"/>
            <w:lang w:val="en"/>
          </w:rPr>
          <w:t>should have the function for easy</w:t>
        </w:r>
      </w:ins>
      <w:r w:rsidR="00DD680B">
        <w:rPr>
          <w:rStyle w:val="hps"/>
          <w:lang w:val="en"/>
        </w:rPr>
        <w:t xml:space="preserve"> labeling </w:t>
      </w:r>
      <w:del w:id="245" w:author="陳雅虹" w:date="2015-07-17T01:42:00Z">
        <w:r w:rsidR="00DD680B" w:rsidDel="003223DE">
          <w:rPr>
            <w:rStyle w:val="hps"/>
            <w:lang w:val="en"/>
          </w:rPr>
          <w:delText xml:space="preserve">function </w:delText>
        </w:r>
      </w:del>
      <w:r w:rsidR="00DD680B">
        <w:rPr>
          <w:rStyle w:val="hps"/>
          <w:lang w:val="en"/>
        </w:rPr>
        <w:t xml:space="preserve">and </w:t>
      </w:r>
      <w:ins w:id="246" w:author="陳雅虹" w:date="2015-07-17T01:42:00Z">
        <w:r w:rsidR="003223DE">
          <w:rPr>
            <w:rStyle w:val="hps"/>
            <w:lang w:val="en"/>
          </w:rPr>
          <w:t xml:space="preserve">the function of discovering activities </w:t>
        </w:r>
      </w:ins>
      <w:del w:id="247" w:author="陳雅虹" w:date="2015-07-17T01:42:00Z">
        <w:r w:rsidR="00DD680B" w:rsidDel="003223DE">
          <w:rPr>
            <w:rStyle w:val="hps"/>
            <w:lang w:val="en"/>
          </w:rPr>
          <w:delText xml:space="preserve">discovery </w:delText>
        </w:r>
      </w:del>
      <w:r w:rsidR="00DD680B">
        <w:rPr>
          <w:rStyle w:val="hps"/>
          <w:lang w:val="en"/>
        </w:rPr>
        <w:t>new lifestyle</w:t>
      </w:r>
      <w:r w:rsidR="00770CEA">
        <w:rPr>
          <w:rStyle w:val="hps"/>
          <w:lang w:val="en"/>
        </w:rPr>
        <w:t xml:space="preserve"> function</w:t>
      </w:r>
      <w:r w:rsidR="00DD680B">
        <w:rPr>
          <w:rStyle w:val="hps"/>
          <w:lang w:val="en"/>
        </w:rPr>
        <w:t xml:space="preserve">. </w:t>
      </w:r>
      <w:r w:rsidR="00DD680B" w:rsidRPr="00DD680B">
        <w:rPr>
          <w:rStyle w:val="hps"/>
          <w:lang w:val="en"/>
        </w:rPr>
        <w:t xml:space="preserve">These two novel functions </w:t>
      </w:r>
      <w:del w:id="248" w:author="陳雅虹" w:date="2015-07-17T01:43:00Z">
        <w:r w:rsidR="00DD680B" w:rsidRPr="00DD680B" w:rsidDel="003223DE">
          <w:rPr>
            <w:rStyle w:val="hps"/>
            <w:lang w:val="en"/>
          </w:rPr>
          <w:delText>make elderly people independently use</w:delText>
        </w:r>
      </w:del>
      <w:ins w:id="249" w:author="陳雅虹" w:date="2015-07-17T01:43:00Z">
        <w:r w:rsidR="003223DE">
          <w:rPr>
            <w:rStyle w:val="hps"/>
            <w:lang w:val="en"/>
          </w:rPr>
          <w:t>will enable the elders to employ the</w:t>
        </w:r>
      </w:ins>
      <w:r w:rsidR="00DD680B" w:rsidRPr="00DD680B">
        <w:rPr>
          <w:rStyle w:val="hps"/>
          <w:lang w:val="en"/>
        </w:rPr>
        <w:t xml:space="preserve"> healthcare system by themselves</w:t>
      </w:r>
      <w:ins w:id="250" w:author="陳雅虹" w:date="2015-07-17T01:44:00Z">
        <w:r w:rsidR="003223DE">
          <w:rPr>
            <w:rStyle w:val="hps"/>
            <w:lang w:val="en"/>
          </w:rPr>
          <w:t xml:space="preserve"> independently</w:t>
        </w:r>
      </w:ins>
      <w:r w:rsidR="00DD680B" w:rsidRPr="00DD680B">
        <w:rPr>
          <w:rStyle w:val="hps"/>
          <w:lang w:val="en"/>
        </w:rPr>
        <w:t>.</w:t>
      </w:r>
      <w:r w:rsidR="005C3A7B">
        <w:rPr>
          <w:rStyle w:val="hps"/>
          <w:lang w:val="en"/>
        </w:rPr>
        <w:t xml:space="preserve"> </w:t>
      </w:r>
    </w:p>
    <w:p w14:paraId="7B712441" w14:textId="4B288EB6" w:rsidR="00630868" w:rsidRDefault="005C3A7B" w:rsidP="00630868">
      <w:pPr>
        <w:pStyle w:val="afff5"/>
      </w:pPr>
      <w:r>
        <w:rPr>
          <w:rStyle w:val="hps"/>
          <w:lang w:val="en"/>
        </w:rPr>
        <w:t xml:space="preserve">To </w:t>
      </w:r>
      <w:del w:id="251" w:author="陳雅虹" w:date="2015-07-17T01:44:00Z">
        <w:r w:rsidDel="003223DE">
          <w:rPr>
            <w:rStyle w:val="hps"/>
            <w:lang w:val="en"/>
          </w:rPr>
          <w:delText xml:space="preserve">achieve </w:delText>
        </w:r>
      </w:del>
      <w:ins w:id="252" w:author="陳雅虹" w:date="2015-07-17T01:44:00Z">
        <w:r w:rsidR="003223DE">
          <w:rPr>
            <w:rStyle w:val="hps"/>
            <w:lang w:val="en"/>
          </w:rPr>
          <w:t xml:space="preserve">realize the </w:t>
        </w:r>
      </w:ins>
      <w:r>
        <w:rPr>
          <w:rStyle w:val="hps"/>
          <w:lang w:val="en"/>
        </w:rPr>
        <w:t>friendly labeling function, the system avoids complex and time consuming procedure on labeling all training</w:t>
      </w:r>
      <w:ins w:id="253" w:author="陳雅虹" w:date="2015-07-17T01:46:00Z">
        <w:r w:rsidR="00555C99">
          <w:rPr>
            <w:rStyle w:val="hps"/>
            <w:lang w:val="en"/>
          </w:rPr>
          <w:t xml:space="preserve"> data</w:t>
        </w:r>
      </w:ins>
      <w:r>
        <w:rPr>
          <w:rStyle w:val="hps"/>
          <w:lang w:val="en"/>
        </w:rPr>
        <w:t xml:space="preserve">. In </w:t>
      </w:r>
      <w:ins w:id="254" w:author="陳雅虹" w:date="2015-07-17T01:46:00Z">
        <w:r w:rsidR="00555C99">
          <w:rPr>
            <w:rStyle w:val="hps"/>
            <w:lang w:val="en"/>
          </w:rPr>
          <w:t>other words</w:t>
        </w:r>
      </w:ins>
      <w:del w:id="255" w:author="陳雅虹" w:date="2015-07-17T01:46:00Z">
        <w:r w:rsidDel="00555C99">
          <w:rPr>
            <w:rStyle w:val="hps"/>
            <w:lang w:val="en"/>
          </w:rPr>
          <w:delText>training mode</w:delText>
        </w:r>
      </w:del>
      <w:r>
        <w:rPr>
          <w:rStyle w:val="hps"/>
          <w:lang w:val="en"/>
        </w:rPr>
        <w:t xml:space="preserve">, the AR model learns activities </w:t>
      </w:r>
      <w:del w:id="256" w:author="陳雅虹" w:date="2015-07-17T01:46:00Z">
        <w:r w:rsidDel="00555C99">
          <w:rPr>
            <w:rStyle w:val="hps"/>
            <w:lang w:val="en"/>
          </w:rPr>
          <w:delText xml:space="preserve">by </w:delText>
        </w:r>
      </w:del>
      <w:ins w:id="257" w:author="陳雅虹" w:date="2015-07-17T01:46:00Z">
        <w:r w:rsidR="00555C99">
          <w:rPr>
            <w:rStyle w:val="hps"/>
            <w:lang w:val="en"/>
          </w:rPr>
          <w:t xml:space="preserve">with </w:t>
        </w:r>
      </w:ins>
      <w:r>
        <w:rPr>
          <w:rStyle w:val="hps"/>
          <w:lang w:val="en"/>
        </w:rPr>
        <w:t xml:space="preserve">data-driven </w:t>
      </w:r>
      <w:ins w:id="258" w:author="陳雅虹" w:date="2015-07-17T01:46:00Z">
        <w:r w:rsidR="00555C99">
          <w:rPr>
            <w:rStyle w:val="hps"/>
            <w:lang w:val="en"/>
          </w:rPr>
          <w:t xml:space="preserve">approach, </w:t>
        </w:r>
        <w:r w:rsidR="00555C99" w:rsidRPr="00555C99">
          <w:rPr>
            <w:rStyle w:val="hps"/>
            <w:i/>
            <w:lang w:val="en"/>
            <w:rPrChange w:id="259" w:author="陳雅虹" w:date="2015-07-17T01:47:00Z">
              <w:rPr>
                <w:rStyle w:val="hps"/>
                <w:lang w:val="en"/>
              </w:rPr>
            </w:rPrChange>
          </w:rPr>
          <w:t>i.e.,</w:t>
        </w:r>
      </w:ins>
      <w:ins w:id="260" w:author="陳雅虹" w:date="2015-07-17T01:47:00Z">
        <w:r w:rsidR="00555C99">
          <w:rPr>
            <w:rStyle w:val="hps"/>
            <w:lang w:val="en"/>
          </w:rPr>
          <w:t xml:space="preserve"> </w:t>
        </w:r>
      </w:ins>
      <w:r>
        <w:rPr>
          <w:rStyle w:val="hps"/>
          <w:lang w:val="en"/>
        </w:rPr>
        <w:t xml:space="preserve">without labeling training data. </w:t>
      </w:r>
      <w:ins w:id="261" w:author="陳雅虹" w:date="2015-07-17T01:47:00Z">
        <w:r w:rsidR="00555C99">
          <w:rPr>
            <w:rStyle w:val="hps"/>
            <w:lang w:val="en"/>
          </w:rPr>
          <w:t xml:space="preserve">Specially, </w:t>
        </w:r>
      </w:ins>
      <w:del w:id="262" w:author="陳雅虹" w:date="2015-07-17T01:47:00Z">
        <w:r w:rsidRPr="005C3A7B" w:rsidDel="00555C99">
          <w:rPr>
            <w:rStyle w:val="hps"/>
            <w:lang w:val="en"/>
          </w:rPr>
          <w:delText xml:space="preserve">Data </w:delText>
        </w:r>
      </w:del>
      <w:ins w:id="263" w:author="陳雅虹" w:date="2015-07-17T01:47:00Z">
        <w:r w:rsidR="00555C99">
          <w:rPr>
            <w:rStyle w:val="hps"/>
            <w:lang w:val="en"/>
          </w:rPr>
          <w:t>d</w:t>
        </w:r>
        <w:r w:rsidR="00555C99" w:rsidRPr="005C3A7B">
          <w:rPr>
            <w:rStyle w:val="hps"/>
            <w:lang w:val="en"/>
          </w:rPr>
          <w:t xml:space="preserve">ata </w:t>
        </w:r>
      </w:ins>
      <w:r w:rsidRPr="005C3A7B">
        <w:rPr>
          <w:rStyle w:val="hps"/>
          <w:lang w:val="en"/>
        </w:rPr>
        <w:t>driven</w:t>
      </w:r>
      <w:ins w:id="264" w:author="陳雅虹" w:date="2015-07-17T01:47:00Z">
        <w:r w:rsidR="00555C99">
          <w:rPr>
            <w:rStyle w:val="hps"/>
            <w:lang w:val="en"/>
          </w:rPr>
          <w:t xml:space="preserve"> approach</w:t>
        </w:r>
      </w:ins>
      <w:r w:rsidRPr="005C3A7B">
        <w:rPr>
          <w:rStyle w:val="hps"/>
          <w:lang w:val="en"/>
        </w:rPr>
        <w:t xml:space="preserve"> means that progress in an activity is compelled by data, rather than by intuition or personal experience. </w:t>
      </w:r>
      <w:r w:rsidR="001B227E">
        <w:t xml:space="preserve">This is the main reason </w:t>
      </w:r>
      <w:del w:id="265" w:author="陳雅虹" w:date="2015-07-17T01:48:00Z">
        <w:r w:rsidR="001B227E" w:rsidDel="00555C99">
          <w:delText xml:space="preserve">that </w:delText>
        </w:r>
      </w:del>
      <w:ins w:id="266" w:author="陳雅虹" w:date="2015-07-17T01:48:00Z">
        <w:r w:rsidR="00555C99">
          <w:t xml:space="preserve">why </w:t>
        </w:r>
      </w:ins>
      <w:r w:rsidR="001B227E">
        <w:t>t</w:t>
      </w:r>
      <w:r w:rsidR="00630868">
        <w:rPr>
          <w:rFonts w:hint="eastAsia"/>
        </w:rPr>
        <w:t xml:space="preserve">he hierarchical AR model </w:t>
      </w:r>
      <w:r w:rsidR="001B227E">
        <w:t xml:space="preserve">adopts unsupervised learning methodology. </w:t>
      </w:r>
      <w:del w:id="267" w:author="陳雅虹" w:date="2015-07-17T01:48:00Z">
        <w:r w:rsidR="001B227E" w:rsidDel="00555C99">
          <w:delText xml:space="preserve">And </w:delText>
        </w:r>
      </w:del>
      <w:ins w:id="268" w:author="陳雅虹" w:date="2015-07-17T01:48:00Z">
        <w:r w:rsidR="00555C99">
          <w:t xml:space="preserve">Also, </w:t>
        </w:r>
      </w:ins>
      <w:r w:rsidR="001B227E">
        <w:t xml:space="preserve">it </w:t>
      </w:r>
      <w:del w:id="269" w:author="陳雅虹" w:date="2015-07-17T01:48:00Z">
        <w:r w:rsidR="00630868" w:rsidDel="00555C99">
          <w:rPr>
            <w:rFonts w:hint="eastAsia"/>
          </w:rPr>
          <w:delText xml:space="preserve">also </w:delText>
        </w:r>
      </w:del>
      <w:r w:rsidR="00630868">
        <w:rPr>
          <w:rFonts w:hint="eastAsia"/>
        </w:rPr>
        <w:t xml:space="preserve">has a special </w:t>
      </w:r>
      <w:r w:rsidR="00630868">
        <w:t>characteristic</w:t>
      </w:r>
      <w:r w:rsidR="00630868">
        <w:rPr>
          <w:rFonts w:hint="eastAsia"/>
        </w:rPr>
        <w:t xml:space="preserve"> which is that</w:t>
      </w:r>
      <w:r w:rsidR="00630868">
        <w:t xml:space="preserve"> </w:t>
      </w:r>
      <w:r w:rsidR="00630868">
        <w:rPr>
          <w:rFonts w:hint="eastAsia"/>
        </w:rPr>
        <w:t>such</w:t>
      </w:r>
      <w:r w:rsidR="00630868">
        <w:t xml:space="preserve"> model does not </w:t>
      </w:r>
      <w:r w:rsidR="00630868">
        <w:rPr>
          <w:rFonts w:hint="eastAsia"/>
        </w:rPr>
        <w:t xml:space="preserve">require a prior specification </w:t>
      </w:r>
      <w:r w:rsidR="00630868">
        <w:t xml:space="preserve">of </w:t>
      </w:r>
      <w:r w:rsidR="00630868">
        <w:rPr>
          <w:rFonts w:hint="eastAsia"/>
        </w:rPr>
        <w:t xml:space="preserve">the </w:t>
      </w:r>
      <w:del w:id="270" w:author="陳雅虹" w:date="2015-07-17T01:48:00Z">
        <w:r w:rsidR="00630868" w:rsidDel="00555C99">
          <w:delText xml:space="preserve">cluster </w:delText>
        </w:r>
      </w:del>
      <w:r w:rsidR="00630868">
        <w:t>number</w:t>
      </w:r>
      <w:ins w:id="271" w:author="陳雅虹" w:date="2015-07-17T01:49:00Z">
        <w:r w:rsidR="00555C99">
          <w:t xml:space="preserve"> of clusters to be learned from the raining </w:t>
        </w:r>
        <w:proofErr w:type="spellStart"/>
        <w:r w:rsidR="00555C99">
          <w:t>data</w:t>
        </w:r>
        <w:proofErr w:type="gramStart"/>
        <w:r w:rsidR="00555C99">
          <w:t>,</w:t>
        </w:r>
      </w:ins>
      <w:proofErr w:type="gramEnd"/>
      <w:del w:id="272" w:author="陳雅虹" w:date="2015-07-17T01:49:00Z">
        <w:r w:rsidR="00630868" w:rsidDel="00555C99">
          <w:delText>.</w:delText>
        </w:r>
      </w:del>
      <w:ins w:id="273" w:author="陳雅虹" w:date="2015-07-17T01:49:00Z">
        <w:r w:rsidR="00555C99">
          <w:t>which</w:t>
        </w:r>
        <w:proofErr w:type="spellEnd"/>
        <w:r w:rsidR="00555C99">
          <w:t xml:space="preserve"> is known as</w:t>
        </w:r>
      </w:ins>
      <w:del w:id="274" w:author="陳雅虹" w:date="2015-07-17T01:49:00Z">
        <w:r w:rsidR="00630868" w:rsidDel="00555C99">
          <w:delText xml:space="preserve"> The</w:delText>
        </w:r>
      </w:del>
      <w:r w:rsidR="00630868">
        <w:t xml:space="preserve"> non-parametric clustering algorithm</w:t>
      </w:r>
      <w:del w:id="275" w:author="陳雅虹" w:date="2015-07-17T01:50:00Z">
        <w:r w:rsidR="00630868" w:rsidDel="00555C99">
          <w:delText xml:space="preserve"> means users do not need to set the specific number as the number of activities</w:delText>
        </w:r>
        <w:r w:rsidR="00630868" w:rsidDel="00555C99">
          <w:rPr>
            <w:rFonts w:hint="eastAsia"/>
          </w:rPr>
          <w:delText xml:space="preserve"> to be recognized</w:delText>
        </w:r>
      </w:del>
      <w:r w:rsidR="00630868">
        <w:t>.</w:t>
      </w:r>
      <w:r w:rsidR="001B227E">
        <w:t xml:space="preserve"> </w:t>
      </w:r>
      <w:ins w:id="276" w:author="陳雅虹" w:date="2015-07-17T01:50:00Z">
        <w:r w:rsidR="00555C99">
          <w:t>This</w:t>
        </w:r>
      </w:ins>
      <w:del w:id="277" w:author="陳雅虹" w:date="2015-07-17T01:50:00Z">
        <w:r w:rsidR="001B227E" w:rsidDel="00555C99">
          <w:delText>It</w:delText>
        </w:r>
      </w:del>
      <w:r w:rsidR="001B227E">
        <w:t xml:space="preserve"> is an important factor for </w:t>
      </w:r>
      <w:del w:id="278" w:author="陳雅虹" w:date="2015-07-17T01:50:00Z">
        <w:r w:rsidR="001B227E" w:rsidDel="00555C99">
          <w:delText>elderly residents to set this system</w:delText>
        </w:r>
      </w:del>
      <w:ins w:id="279" w:author="陳雅虹" w:date="2015-07-17T01:50:00Z">
        <w:r w:rsidR="00555C99">
          <w:t>the underlying learning system to be realistic enough</w:t>
        </w:r>
      </w:ins>
      <w:r w:rsidR="001B227E">
        <w:t xml:space="preserve"> in </w:t>
      </w:r>
      <w:r w:rsidR="001B227E">
        <w:rPr>
          <w:rFonts w:hint="eastAsia"/>
        </w:rPr>
        <w:t xml:space="preserve">a </w:t>
      </w:r>
      <w:r w:rsidR="001B227E">
        <w:t>real living environment.</w:t>
      </w:r>
      <w:r w:rsidR="00630868">
        <w:t xml:space="preserve"> </w:t>
      </w:r>
      <w:del w:id="280" w:author="陳雅虹" w:date="2015-07-17T01:51:00Z">
        <w:r w:rsidR="00630868" w:rsidDel="00555C99">
          <w:delText xml:space="preserve">It </w:delText>
        </w:r>
        <w:r w:rsidR="00630868" w:rsidDel="00555C99">
          <w:rPr>
            <w:rFonts w:hint="eastAsia"/>
          </w:rPr>
          <w:delText>is apparently very</w:delText>
        </w:r>
        <w:r w:rsidR="00630868" w:rsidDel="00555C99">
          <w:delText xml:space="preserve"> different </w:delText>
        </w:r>
        <w:r w:rsidR="00630868" w:rsidDel="00555C99">
          <w:rPr>
            <w:rFonts w:hint="eastAsia"/>
          </w:rPr>
          <w:delText>from</w:delText>
        </w:r>
        <w:r w:rsidR="00630868" w:rsidDel="00555C99">
          <w:delText xml:space="preserve"> both</w:delText>
        </w:r>
      </w:del>
      <w:ins w:id="281" w:author="陳雅虹" w:date="2015-07-17T01:51:00Z">
        <w:r w:rsidR="00555C99">
          <w:t>Unlike the</w:t>
        </w:r>
      </w:ins>
      <w:r w:rsidR="00630868">
        <w:t xml:space="preserve"> supervised learning method </w:t>
      </w:r>
      <w:del w:id="282" w:author="陳雅虹" w:date="2015-07-17T01:52:00Z">
        <w:r w:rsidR="00630868" w:rsidDel="00555C99">
          <w:delText xml:space="preserve">and </w:delText>
        </w:r>
      </w:del>
      <w:ins w:id="283" w:author="陳雅虹" w:date="2015-07-17T01:52:00Z">
        <w:r w:rsidR="00555C99">
          <w:t xml:space="preserve">on </w:t>
        </w:r>
      </w:ins>
      <w:r w:rsidR="00630868">
        <w:t>parametric cluster</w:t>
      </w:r>
      <w:r w:rsidR="00630868">
        <w:rPr>
          <w:rFonts w:hint="eastAsia"/>
        </w:rPr>
        <w:t>ing</w:t>
      </w:r>
      <w:ins w:id="284" w:author="陳雅虹" w:date="2015-07-17T01:52:00Z">
        <w:r w:rsidR="00555C99">
          <w:t>,</w:t>
        </w:r>
      </w:ins>
      <w:del w:id="285" w:author="陳雅虹" w:date="2015-07-17T01:52:00Z">
        <w:r w:rsidR="00630868" w:rsidDel="00555C99">
          <w:delText>;</w:delText>
        </w:r>
      </w:del>
      <w:r w:rsidR="00630868">
        <w:t xml:space="preserve"> such as k-means algorithm</w:t>
      </w:r>
      <w:ins w:id="286" w:author="陳雅虹" w:date="2015-07-17T01:52:00Z">
        <w:r w:rsidR="00555C99">
          <w:t>,</w:t>
        </w:r>
      </w:ins>
      <w:del w:id="287" w:author="陳雅虹" w:date="2015-07-17T01:52:00Z">
        <w:r w:rsidR="00630868" w:rsidDel="00555C99">
          <w:delText>.</w:delText>
        </w:r>
      </w:del>
      <w:r w:rsidR="00630868">
        <w:t xml:space="preserve"> </w:t>
      </w:r>
      <w:del w:id="288" w:author="陳雅虹" w:date="2015-07-17T01:52:00Z">
        <w:r w:rsidR="00630868" w:rsidDel="00555C99">
          <w:rPr>
            <w:rFonts w:hint="eastAsia"/>
          </w:rPr>
          <w:delText>T</w:delText>
        </w:r>
        <w:r w:rsidR="00630868" w:rsidDel="00555C99">
          <w:delText>h</w:delText>
        </w:r>
        <w:r w:rsidR="00630868" w:rsidDel="00555C99">
          <w:rPr>
            <w:rFonts w:hint="eastAsia"/>
          </w:rPr>
          <w:delText xml:space="preserve">e </w:delText>
        </w:r>
      </w:del>
      <w:ins w:id="289" w:author="陳雅虹" w:date="2015-07-17T01:52:00Z">
        <w:r w:rsidR="00555C99">
          <w:t>th</w:t>
        </w:r>
        <w:r w:rsidR="00555C99">
          <w:rPr>
            <w:rFonts w:hint="eastAsia"/>
          </w:rPr>
          <w:t xml:space="preserve">e </w:t>
        </w:r>
      </w:ins>
      <w:r w:rsidR="00630868">
        <w:rPr>
          <w:rFonts w:hint="eastAsia"/>
        </w:rPr>
        <w:t>n</w:t>
      </w:r>
      <w:r w:rsidR="00630868">
        <w:t>on-parametric learning method will find the most appropriate number of clusters based on their training data</w:t>
      </w:r>
      <w:ins w:id="290" w:author="陳雅虹" w:date="2015-07-17T01:53:00Z">
        <w:r w:rsidR="00555C99">
          <w:t>,</w:t>
        </w:r>
      </w:ins>
      <w:del w:id="291" w:author="陳雅虹" w:date="2015-07-17T01:53:00Z">
        <w:r w:rsidR="00630868" w:rsidDel="00555C99">
          <w:delText>.</w:delText>
        </w:r>
      </w:del>
      <w:r w:rsidR="00630868">
        <w:t xml:space="preserve"> </w:t>
      </w:r>
      <w:del w:id="292" w:author="陳雅虹" w:date="2015-07-17T01:53:00Z">
        <w:r w:rsidR="00630868" w:rsidDel="00555C99">
          <w:delText xml:space="preserve">It’s </w:delText>
        </w:r>
      </w:del>
      <w:ins w:id="293" w:author="陳雅虹" w:date="2015-07-17T01:53:00Z">
        <w:r w:rsidR="00555C99">
          <w:t xml:space="preserve">which is more </w:t>
        </w:r>
      </w:ins>
      <w:r w:rsidR="00630868">
        <w:t xml:space="preserve">suitable </w:t>
      </w:r>
      <w:del w:id="294" w:author="陳雅虹" w:date="2015-07-17T01:53:00Z">
        <w:r w:rsidR="00630868" w:rsidDel="00555C99">
          <w:delText>to model the</w:delText>
        </w:r>
      </w:del>
      <w:ins w:id="295" w:author="陳雅虹" w:date="2015-07-17T01:53:00Z">
        <w:r w:rsidR="00555C99">
          <w:t>for</w:t>
        </w:r>
      </w:ins>
      <w:r w:rsidR="00630868">
        <w:t xml:space="preserve"> problem </w:t>
      </w:r>
      <w:ins w:id="296" w:author="陳雅虹" w:date="2015-07-17T01:53:00Z">
        <w:r w:rsidR="00555C99">
          <w:t xml:space="preserve">modeling </w:t>
        </w:r>
      </w:ins>
      <w:r w:rsidR="00630868">
        <w:t>in the reali</w:t>
      </w:r>
      <w:r w:rsidR="00630868">
        <w:rPr>
          <w:rFonts w:hint="eastAsia"/>
        </w:rPr>
        <w:t>stic</w:t>
      </w:r>
      <w:r w:rsidR="00630868">
        <w:t xml:space="preserve"> world. </w:t>
      </w:r>
      <w:del w:id="297" w:author="陳雅虹" w:date="2015-07-17T01:53:00Z">
        <w:r w:rsidR="00770CEA" w:rsidDel="00555C99">
          <w:delText xml:space="preserve">The </w:delText>
        </w:r>
      </w:del>
      <w:ins w:id="298" w:author="陳雅虹" w:date="2015-07-17T01:53:00Z">
        <w:r w:rsidR="00555C99">
          <w:t xml:space="preserve">That is, which the </w:t>
        </w:r>
      </w:ins>
      <w:r w:rsidR="00770CEA">
        <w:t>system</w:t>
      </w:r>
      <w:r w:rsidR="00630868">
        <w:t xml:space="preserve"> tr</w:t>
      </w:r>
      <w:ins w:id="299" w:author="陳雅虹" w:date="2015-07-17T01:53:00Z">
        <w:r w:rsidR="00555C99">
          <w:t>ies</w:t>
        </w:r>
      </w:ins>
      <w:del w:id="300" w:author="陳雅虹" w:date="2015-07-17T01:53:00Z">
        <w:r w:rsidR="00630868" w:rsidDel="00555C99">
          <w:delText>y</w:delText>
        </w:r>
      </w:del>
      <w:r w:rsidR="00630868">
        <w:t xml:space="preserve"> to monitor elders’ living activities, </w:t>
      </w:r>
      <w:del w:id="301" w:author="陳雅虹" w:date="2015-07-17T01:53:00Z">
        <w:r w:rsidR="00630868" w:rsidDel="00555C99">
          <w:delText xml:space="preserve">but </w:delText>
        </w:r>
      </w:del>
      <w:r w:rsidR="00630868">
        <w:t xml:space="preserve">it’s hard to ask them </w:t>
      </w:r>
      <w:r w:rsidR="00630868">
        <w:rPr>
          <w:rFonts w:hint="eastAsia"/>
        </w:rPr>
        <w:t xml:space="preserve">to </w:t>
      </w:r>
      <w:r w:rsidR="00630868">
        <w:t>label their activit</w:t>
      </w:r>
      <w:del w:id="302" w:author="陳雅虹" w:date="2015-07-17T01:54:00Z">
        <w:r w:rsidR="00630868" w:rsidDel="00555C99">
          <w:delText>ies for every</w:delText>
        </w:r>
      </w:del>
      <w:ins w:id="303" w:author="陳雅虹" w:date="2015-07-17T01:54:00Z">
        <w:r w:rsidR="00555C99">
          <w:t>y</w:t>
        </w:r>
      </w:ins>
      <w:r w:rsidR="00630868">
        <w:t xml:space="preserve"> instances </w:t>
      </w:r>
      <w:del w:id="304" w:author="陳雅虹" w:date="2015-07-17T01:54:00Z">
        <w:r w:rsidR="00630868" w:rsidDel="00555C99">
          <w:delText xml:space="preserve">in </w:delText>
        </w:r>
      </w:del>
      <w:ins w:id="305" w:author="陳雅虹" w:date="2015-07-17T01:54:00Z">
        <w:r w:rsidR="00555C99">
          <w:t xml:space="preserve">during </w:t>
        </w:r>
      </w:ins>
      <w:r w:rsidR="00630868">
        <w:rPr>
          <w:rFonts w:hint="eastAsia"/>
        </w:rPr>
        <w:t xml:space="preserve">the </w:t>
      </w:r>
      <w:r w:rsidR="00630868">
        <w:t>training</w:t>
      </w:r>
      <w:del w:id="306" w:author="陳雅虹" w:date="2015-07-17T01:54:00Z">
        <w:r w:rsidR="00630868" w:rsidDel="00555C99">
          <w:delText xml:space="preserve"> </w:delText>
        </w:r>
        <w:r w:rsidR="00630868" w:rsidDel="00555C99">
          <w:rPr>
            <w:rFonts w:hint="eastAsia"/>
          </w:rPr>
          <w:delText>course</w:delText>
        </w:r>
      </w:del>
      <w:r w:rsidR="00630868">
        <w:t xml:space="preserve">. </w:t>
      </w:r>
      <w:r w:rsidR="00630868">
        <w:rPr>
          <w:rFonts w:hint="eastAsia"/>
        </w:rPr>
        <w:t>Since t</w:t>
      </w:r>
      <w:r w:rsidR="00630868">
        <w:t xml:space="preserve">he proposed AR model can find the significant living activity </w:t>
      </w:r>
      <w:del w:id="307" w:author="陳雅虹" w:date="2015-07-17T01:55:00Z">
        <w:r w:rsidR="00630868" w:rsidDel="00A46CEA">
          <w:delText xml:space="preserve">of </w:delText>
        </w:r>
      </w:del>
      <w:ins w:id="308" w:author="陳雅虹" w:date="2015-07-17T01:55:00Z">
        <w:r w:rsidR="00A46CEA">
          <w:t xml:space="preserve">associated </w:t>
        </w:r>
        <w:r w:rsidR="00A46CEA">
          <w:lastRenderedPageBreak/>
          <w:t xml:space="preserve">with </w:t>
        </w:r>
      </w:ins>
      <w:r w:rsidR="00630868">
        <w:t xml:space="preserve">each cluster, </w:t>
      </w:r>
      <w:r w:rsidR="00630868">
        <w:rPr>
          <w:rFonts w:hint="eastAsia"/>
        </w:rPr>
        <w:t xml:space="preserve">a direct advantage is that </w:t>
      </w:r>
      <w:ins w:id="309" w:author="陳雅虹" w:date="2015-07-17T01:55:00Z">
        <w:r w:rsidR="00A46CEA">
          <w:t xml:space="preserve">the </w:t>
        </w:r>
      </w:ins>
      <w:r w:rsidR="00630868">
        <w:t xml:space="preserve">elders </w:t>
      </w:r>
      <w:r w:rsidR="00630868">
        <w:rPr>
          <w:rFonts w:hint="eastAsia"/>
        </w:rPr>
        <w:t xml:space="preserve">only need to specify </w:t>
      </w:r>
      <w:del w:id="310" w:author="陳雅虹" w:date="2015-07-17T01:55:00Z">
        <w:r w:rsidR="00630868" w:rsidDel="00A46CEA">
          <w:delText xml:space="preserve">the </w:delText>
        </w:r>
      </w:del>
      <w:ins w:id="311" w:author="陳雅虹" w:date="2015-07-17T01:55:00Z">
        <w:r w:rsidR="00A46CEA">
          <w:t xml:space="preserve">each </w:t>
        </w:r>
      </w:ins>
      <w:r w:rsidR="00630868">
        <w:t>result</w:t>
      </w:r>
      <w:r w:rsidR="00630868">
        <w:rPr>
          <w:rFonts w:hint="eastAsia"/>
        </w:rPr>
        <w:t>ing</w:t>
      </w:r>
      <w:r w:rsidR="00630868">
        <w:t xml:space="preserve"> cluster</w:t>
      </w:r>
      <w:del w:id="312" w:author="陳雅虹" w:date="2015-07-17T01:56:00Z">
        <w:r w:rsidR="00630868" w:rsidDel="00A46CEA">
          <w:delText>s</w:delText>
        </w:r>
      </w:del>
      <w:r w:rsidR="00630868">
        <w:t xml:space="preserve"> in </w:t>
      </w:r>
      <w:r w:rsidR="00630868">
        <w:rPr>
          <w:rFonts w:hint="eastAsia"/>
        </w:rPr>
        <w:t>a very straightforward manner</w:t>
      </w:r>
      <w:r w:rsidR="00630868">
        <w:t>. For a</w:t>
      </w:r>
      <w:r w:rsidR="00630868">
        <w:rPr>
          <w:rFonts w:hint="eastAsia"/>
        </w:rPr>
        <w:t>n elder who lives alone</w:t>
      </w:r>
      <w:r w:rsidR="00630868" w:rsidRPr="00C635F4">
        <w:t xml:space="preserve">, </w:t>
      </w:r>
      <w:r w:rsidR="00630868">
        <w:t>deploying</w:t>
      </w:r>
      <w:r w:rsidR="00630868" w:rsidRPr="00C635F4">
        <w:t xml:space="preserve"> the hierarchical AR model is </w:t>
      </w:r>
      <w:r w:rsidR="00630868">
        <w:rPr>
          <w:rFonts w:hint="eastAsia"/>
        </w:rPr>
        <w:t xml:space="preserve">apparently </w:t>
      </w:r>
      <w:r w:rsidR="00630868" w:rsidRPr="00C635F4">
        <w:t xml:space="preserve">easier than </w:t>
      </w:r>
      <w:r w:rsidR="00630868">
        <w:rPr>
          <w:rFonts w:hint="eastAsia"/>
        </w:rPr>
        <w:t xml:space="preserve">the </w:t>
      </w:r>
      <w:r w:rsidR="00630868" w:rsidRPr="00C635F4">
        <w:t>parametric model.</w:t>
      </w:r>
    </w:p>
    <w:p w14:paraId="457D6946" w14:textId="4988AE19" w:rsidR="00630868" w:rsidRPr="00630868" w:rsidRDefault="00770CEA" w:rsidP="00630868">
      <w:pPr>
        <w:pStyle w:val="afff5"/>
      </w:pPr>
      <w:del w:id="313" w:author="陳雅虹" w:date="2015-07-17T01:56:00Z">
        <w:r w:rsidDel="00A46CEA">
          <w:rPr>
            <w:rFonts w:hint="eastAsia"/>
          </w:rPr>
          <w:delText>To achieve discovery</w:delText>
        </w:r>
      </w:del>
      <w:ins w:id="314" w:author="陳雅虹" w:date="2015-07-17T01:56:00Z">
        <w:r w:rsidR="00A46CEA">
          <w:t>In order to discover</w:t>
        </w:r>
      </w:ins>
      <w:r>
        <w:rPr>
          <w:rFonts w:hint="eastAsia"/>
        </w:rPr>
        <w:t xml:space="preserve"> new lifestyle</w:t>
      </w:r>
      <w:ins w:id="315" w:author="陳雅虹" w:date="2015-07-17T01:56:00Z">
        <w:r w:rsidR="00A46CEA">
          <w:t xml:space="preserve"> activities</w:t>
        </w:r>
      </w:ins>
      <w:r>
        <w:rPr>
          <w:rFonts w:hint="eastAsia"/>
        </w:rPr>
        <w:t xml:space="preserve"> of </w:t>
      </w:r>
      <w:ins w:id="316" w:author="陳雅虹" w:date="2015-07-17T01:56:00Z">
        <w:r w:rsidR="00A46CEA">
          <w:t xml:space="preserve">home </w:t>
        </w:r>
      </w:ins>
      <w:r>
        <w:rPr>
          <w:rFonts w:hint="eastAsia"/>
        </w:rPr>
        <w:t xml:space="preserve">residents, </w:t>
      </w:r>
      <w:r>
        <w:t xml:space="preserve">the system </w:t>
      </w:r>
      <w:ins w:id="317" w:author="陳雅虹" w:date="2015-07-17T01:57:00Z">
        <w:r w:rsidR="00A46CEA">
          <w:t xml:space="preserve">needs to </w:t>
        </w:r>
      </w:ins>
      <w:r>
        <w:t>adopt</w:t>
      </w:r>
      <w:del w:id="318" w:author="陳雅虹" w:date="2015-07-17T01:57:00Z">
        <w:r w:rsidDel="00A46CEA">
          <w:delText>s</w:delText>
        </w:r>
      </w:del>
      <w:r>
        <w:t xml:space="preserve"> adaptive learning</w:t>
      </w:r>
      <w:ins w:id="319" w:author="陳雅虹" w:date="2015-07-17T01:57:00Z">
        <w:r w:rsidR="00A46CEA">
          <w:t xml:space="preserve"> technique</w:t>
        </w:r>
      </w:ins>
      <w:r>
        <w:t xml:space="preserve"> to discover</w:t>
      </w:r>
      <w:ins w:id="320" w:author="陳雅虹" w:date="2015-07-17T01:57:00Z">
        <w:r w:rsidR="00A46CEA">
          <w:t xml:space="preserve"> the</w:t>
        </w:r>
      </w:ins>
      <w:r>
        <w:t xml:space="preserve"> activit</w:t>
      </w:r>
      <w:ins w:id="321" w:author="陳雅虹" w:date="2015-07-17T01:57:00Z">
        <w:r w:rsidR="00A46CEA">
          <w:t>ies</w:t>
        </w:r>
      </w:ins>
      <w:del w:id="322" w:author="陳雅虹" w:date="2015-07-17T01:57:00Z">
        <w:r w:rsidDel="00A46CEA">
          <w:delText>y</w:delText>
        </w:r>
      </w:del>
      <w:r>
        <w:t xml:space="preserve"> which </w:t>
      </w:r>
      <w:ins w:id="323" w:author="陳雅虹" w:date="2015-07-17T01:57:00Z">
        <w:r w:rsidR="00A46CEA">
          <w:t>are</w:t>
        </w:r>
      </w:ins>
      <w:del w:id="324" w:author="陳雅虹" w:date="2015-07-17T01:57:00Z">
        <w:r w:rsidDel="00A46CEA">
          <w:delText>is</w:delText>
        </w:r>
      </w:del>
      <w:r>
        <w:t xml:space="preserve"> out of</w:t>
      </w:r>
      <w:ins w:id="325" w:author="陳雅虹" w:date="2015-07-17T01:57:00Z">
        <w:r w:rsidR="00A46CEA">
          <w:t xml:space="preserve"> the</w:t>
        </w:r>
      </w:ins>
      <w:r>
        <w:t xml:space="preserve"> training data and </w:t>
      </w:r>
      <w:ins w:id="326" w:author="陳雅虹" w:date="2015-07-17T01:57:00Z">
        <w:r w:rsidR="00A46CEA">
          <w:t xml:space="preserve">then to </w:t>
        </w:r>
      </w:ins>
      <w:r>
        <w:t xml:space="preserve">rebuild the activity recognition model. In online mode, </w:t>
      </w:r>
      <w:r w:rsidR="00EE0AFC">
        <w:t>the activity-aware system has a mechanism called case-based reasoning (CBR)</w:t>
      </w:r>
      <w:del w:id="327" w:author="陳雅虹" w:date="2015-07-17T01:58:00Z">
        <w:r w:rsidR="00EE0AFC" w:rsidDel="00A46CEA">
          <w:delText>. Case-based reasoning</w:delText>
        </w:r>
      </w:del>
      <w:ins w:id="328" w:author="陳雅虹" w:date="2015-07-17T01:58:00Z">
        <w:r w:rsidR="00A46CEA">
          <w:t>, which</w:t>
        </w:r>
      </w:ins>
      <w:r w:rsidR="00EE0AFC">
        <w:t xml:space="preserve"> is an artificial intelligen</w:t>
      </w:r>
      <w:ins w:id="329" w:author="陳雅虹" w:date="2015-07-17T01:58:00Z">
        <w:r w:rsidR="00A46CEA">
          <w:t>ce</w:t>
        </w:r>
      </w:ins>
      <w:del w:id="330" w:author="陳雅虹" w:date="2015-07-17T01:58:00Z">
        <w:r w:rsidR="00EE0AFC" w:rsidDel="00A46CEA">
          <w:delText>t</w:delText>
        </w:r>
      </w:del>
      <w:r w:rsidR="00EE0AFC">
        <w:t xml:space="preserve"> </w:t>
      </w:r>
      <w:del w:id="331" w:author="陳雅虹" w:date="2015-07-17T01:58:00Z">
        <w:r w:rsidR="00EE0AFC" w:rsidDel="00A46CEA">
          <w:delText>technology</w:delText>
        </w:r>
      </w:del>
      <w:ins w:id="332" w:author="陳雅虹" w:date="2015-07-17T01:58:00Z">
        <w:r w:rsidR="00A46CEA">
          <w:t>technique</w:t>
        </w:r>
      </w:ins>
      <w:r w:rsidR="00EE0AFC">
        <w:t xml:space="preserve">, </w:t>
      </w:r>
      <w:del w:id="333" w:author="陳雅虹" w:date="2015-07-17T01:58:00Z">
        <w:r w:rsidR="00EE0AFC" w:rsidDel="00A46CEA">
          <w:delText xml:space="preserve">it </w:delText>
        </w:r>
        <w:r w:rsidR="00EE0AFC" w:rsidRPr="00EE0AFC" w:rsidDel="00A46CEA">
          <w:delText>is the process of solving</w:delText>
        </w:r>
      </w:del>
      <w:ins w:id="334" w:author="陳雅虹" w:date="2015-07-17T01:58:00Z">
        <w:r w:rsidR="00A46CEA">
          <w:t>doomed to solve the</w:t>
        </w:r>
      </w:ins>
      <w:r w:rsidR="00EE0AFC" w:rsidRPr="00EE0AFC">
        <w:t xml:space="preserve"> new problems based on the solutions of similar past problems</w:t>
      </w:r>
      <w:r w:rsidR="00EE0AFC">
        <w:t xml:space="preserve">. </w:t>
      </w:r>
      <w:ins w:id="335" w:author="陳雅虹" w:date="2015-07-17T01:59:00Z">
        <w:r w:rsidR="00A46CEA">
          <w:t xml:space="preserve">Generally, </w:t>
        </w:r>
      </w:ins>
      <w:r w:rsidR="00EE0AFC">
        <w:t>CBR of the activity-aware system is used to discover</w:t>
      </w:r>
      <w:del w:id="336" w:author="陳雅虹" w:date="2015-07-17T01:59:00Z">
        <w:r w:rsidR="00EE0AFC" w:rsidDel="00A46CEA">
          <w:delText>y</w:delText>
        </w:r>
      </w:del>
      <w:r w:rsidR="00EE0AFC">
        <w:t xml:space="preserve"> unknown cases and immediately provide service based on the most similar case. </w:t>
      </w:r>
      <w:r w:rsidR="00C45E11">
        <w:t xml:space="preserve">After the system provides service, it will ask </w:t>
      </w:r>
      <w:ins w:id="337" w:author="陳雅虹" w:date="2015-07-17T02:00:00Z">
        <w:r w:rsidR="00A46CEA">
          <w:t xml:space="preserve">the </w:t>
        </w:r>
      </w:ins>
      <w:r w:rsidR="00C45E11">
        <w:t xml:space="preserve">resident </w:t>
      </w:r>
      <w:del w:id="338" w:author="陳雅虹" w:date="2015-07-17T02:00:00Z">
        <w:r w:rsidR="00C45E11" w:rsidDel="00A46CEA">
          <w:delText xml:space="preserve">what </w:delText>
        </w:r>
      </w:del>
      <w:ins w:id="339" w:author="陳雅虹" w:date="2015-07-17T02:00:00Z">
        <w:r w:rsidR="00A46CEA">
          <w:t xml:space="preserve">for the </w:t>
        </w:r>
      </w:ins>
      <w:r w:rsidR="00C45E11">
        <w:t>meaning of</w:t>
      </w:r>
      <w:ins w:id="340" w:author="陳雅虹" w:date="2015-07-17T02:00:00Z">
        <w:r w:rsidR="00A46CEA">
          <w:t xml:space="preserve"> the</w:t>
        </w:r>
      </w:ins>
      <w:r w:rsidR="00C45E11">
        <w:t xml:space="preserve"> activity</w:t>
      </w:r>
      <w:del w:id="341" w:author="陳雅虹" w:date="2015-07-17T02:00:00Z">
        <w:r w:rsidR="00C45E11" w:rsidDel="00A46CEA">
          <w:delText xml:space="preserve"> is</w:delText>
        </w:r>
      </w:del>
      <w:r w:rsidR="00C45E11">
        <w:t xml:space="preserve">. </w:t>
      </w:r>
      <w:del w:id="342" w:author="陳雅虹" w:date="2015-07-17T02:00:00Z">
        <w:r w:rsidR="00C45E11" w:rsidDel="00A46CEA">
          <w:delText xml:space="preserve">When </w:delText>
        </w:r>
      </w:del>
      <w:ins w:id="343" w:author="陳雅虹" w:date="2015-07-17T02:00:00Z">
        <w:r w:rsidR="00A46CEA">
          <w:t xml:space="preserve">Right after </w:t>
        </w:r>
      </w:ins>
      <w:r w:rsidR="00C45E11">
        <w:t>this activity</w:t>
      </w:r>
      <w:del w:id="344" w:author="陳雅虹" w:date="2015-07-17T02:00:00Z">
        <w:r w:rsidR="00C45E11" w:rsidDel="00A46CEA">
          <w:delText xml:space="preserve"> has been</w:delText>
        </w:r>
      </w:del>
      <w:ins w:id="345" w:author="陳雅虹" w:date="2015-07-17T02:00:00Z">
        <w:r w:rsidR="00A46CEA">
          <w:t xml:space="preserve"> is</w:t>
        </w:r>
      </w:ins>
      <w:r w:rsidR="00C45E11">
        <w:t xml:space="preserve"> labeled, the </w:t>
      </w:r>
      <w:r w:rsidR="00F77581">
        <w:t>AR</w:t>
      </w:r>
      <w:r w:rsidR="00C45E11">
        <w:t xml:space="preserve"> model </w:t>
      </w:r>
      <w:del w:id="346" w:author="陳雅虹" w:date="2015-07-17T02:01:00Z">
        <w:r w:rsidR="00C45E11" w:rsidDel="00A46CEA">
          <w:delText>is going to</w:delText>
        </w:r>
      </w:del>
      <w:ins w:id="347" w:author="陳雅虹" w:date="2015-07-17T02:01:00Z">
        <w:r w:rsidR="00A46CEA">
          <w:t>will</w:t>
        </w:r>
      </w:ins>
      <w:r w:rsidR="00C45E11">
        <w:t xml:space="preserve"> be rebuilt. </w:t>
      </w:r>
      <w:ins w:id="348" w:author="陳雅虹" w:date="2015-07-17T02:01:00Z">
        <w:r w:rsidR="00A46CEA">
          <w:t>Later, t</w:t>
        </w:r>
      </w:ins>
      <w:del w:id="349" w:author="陳雅虹" w:date="2015-07-17T02:01:00Z">
        <w:r w:rsidR="00F77581" w:rsidDel="00A46CEA">
          <w:delText>T</w:delText>
        </w:r>
      </w:del>
      <w:r w:rsidR="00F77581">
        <w:t xml:space="preserve">he activity-aware system can identify this activity from the </w:t>
      </w:r>
      <w:del w:id="350" w:author="陳雅虹" w:date="2015-07-17T02:01:00Z">
        <w:r w:rsidR="00F77581" w:rsidDel="00A46CEA">
          <w:delText>re-new</w:delText>
        </w:r>
      </w:del>
      <w:ins w:id="351" w:author="陳雅虹" w:date="2015-07-17T02:01:00Z">
        <w:r w:rsidR="00A46CEA">
          <w:t>renewed</w:t>
        </w:r>
      </w:ins>
      <w:r w:rsidR="00F77581">
        <w:t xml:space="preserve"> AR model. </w:t>
      </w:r>
      <w:del w:id="352" w:author="陳雅虹" w:date="2015-07-17T02:01:00Z">
        <w:r w:rsidR="00F77581" w:rsidRPr="00F77581" w:rsidDel="00A46CEA">
          <w:delText xml:space="preserve">The </w:delText>
        </w:r>
      </w:del>
      <w:ins w:id="353" w:author="陳雅虹" w:date="2015-07-17T02:01:00Z">
        <w:r w:rsidR="00A46CEA">
          <w:t>Such</w:t>
        </w:r>
        <w:r w:rsidR="00A46CEA" w:rsidRPr="00F77581">
          <w:t xml:space="preserve"> </w:t>
        </w:r>
      </w:ins>
      <w:r w:rsidR="00F77581" w:rsidRPr="00F77581">
        <w:t xml:space="preserve">automatically discovering mechanism is suitable for </w:t>
      </w:r>
      <w:ins w:id="354" w:author="陳雅虹" w:date="2015-07-17T02:02:00Z">
        <w:r w:rsidR="00A46CEA">
          <w:t xml:space="preserve">the </w:t>
        </w:r>
      </w:ins>
      <w:r w:rsidR="00F77581" w:rsidRPr="00F77581">
        <w:t xml:space="preserve">elderly </w:t>
      </w:r>
      <w:del w:id="355" w:author="陳雅虹" w:date="2015-07-17T02:02:00Z">
        <w:r w:rsidR="00F77581" w:rsidRPr="00F77581" w:rsidDel="00A46CEA">
          <w:delText xml:space="preserve">residents </w:delText>
        </w:r>
      </w:del>
      <w:r w:rsidR="00F77581" w:rsidRPr="00F77581">
        <w:t>because their ag</w:t>
      </w:r>
      <w:ins w:id="356" w:author="陳雅虹" w:date="2015-07-17T02:02:00Z">
        <w:r w:rsidR="00A46CEA">
          <w:t>ing</w:t>
        </w:r>
      </w:ins>
      <w:del w:id="357" w:author="陳雅虹" w:date="2015-07-17T02:02:00Z">
        <w:r w:rsidR="00F77581" w:rsidRPr="00F77581" w:rsidDel="00A46CEA">
          <w:delText>ed</w:delText>
        </w:r>
      </w:del>
      <w:r w:rsidR="00F77581" w:rsidRPr="00F77581">
        <w:t xml:space="preserve"> process</w:t>
      </w:r>
      <w:ins w:id="358" w:author="陳雅虹" w:date="2015-07-17T02:02:00Z">
        <w:r w:rsidR="00A46CEA">
          <w:t>es</w:t>
        </w:r>
      </w:ins>
      <w:r w:rsidR="00F77581" w:rsidRPr="00F77581">
        <w:t xml:space="preserve"> </w:t>
      </w:r>
      <w:ins w:id="359" w:author="陳雅虹" w:date="2015-07-17T02:02:00Z">
        <w:r w:rsidR="00A46CEA">
          <w:t xml:space="preserve">are </w:t>
        </w:r>
      </w:ins>
      <w:r w:rsidR="00F77581" w:rsidRPr="00F77581">
        <w:t>usually accompan</w:t>
      </w:r>
      <w:ins w:id="360" w:author="陳雅虹" w:date="2015-07-17T02:02:00Z">
        <w:r w:rsidR="00A46CEA">
          <w:t>ied</w:t>
        </w:r>
      </w:ins>
      <w:del w:id="361" w:author="陳雅虹" w:date="2015-07-17T02:02:00Z">
        <w:r w:rsidR="00F77581" w:rsidRPr="00F77581" w:rsidDel="00A46CEA">
          <w:delText>y</w:delText>
        </w:r>
      </w:del>
      <w:r w:rsidR="00F77581" w:rsidRPr="00F77581">
        <w:t xml:space="preserve"> with new habits and behaviors</w:t>
      </w:r>
      <w:ins w:id="362" w:author="陳雅虹" w:date="2015-07-17T02:02:00Z">
        <w:r w:rsidR="00A46CEA">
          <w:t>, yielding new activities</w:t>
        </w:r>
      </w:ins>
      <w:r w:rsidR="00F77581" w:rsidRPr="00F77581">
        <w:t>.</w:t>
      </w:r>
    </w:p>
    <w:p w14:paraId="33F9DE55" w14:textId="597F22DE" w:rsidR="005B427C" w:rsidRDefault="005B427C" w:rsidP="00E831AF">
      <w:pPr>
        <w:pStyle w:val="21"/>
      </w:pPr>
      <w:bookmarkStart w:id="363" w:name="_Toc424901447"/>
      <w:bookmarkStart w:id="364" w:name="_Toc235582413"/>
      <w:bookmarkStart w:id="365" w:name="_Toc231475007"/>
      <w:bookmarkStart w:id="366" w:name="_Toc323632172"/>
      <w:bookmarkStart w:id="367" w:name="_Toc324265323"/>
      <w:bookmarkStart w:id="368" w:name="_Toc324265373"/>
      <w:r>
        <w:rPr>
          <w:rFonts w:hint="eastAsia"/>
        </w:rPr>
        <w:t>System Overview</w:t>
      </w:r>
      <w:bookmarkEnd w:id="363"/>
    </w:p>
    <w:p w14:paraId="47B69722" w14:textId="44D0F262" w:rsidR="001F17DD" w:rsidRDefault="00536117" w:rsidP="00E0674A">
      <w:pPr>
        <w:pStyle w:val="afff5"/>
      </w:pPr>
      <w:r>
        <w:rPr>
          <w:rFonts w:hint="eastAsia"/>
        </w:rPr>
        <w:t>In order to address the activity-aware healthcare s</w:t>
      </w:r>
      <w:r>
        <w:t xml:space="preserve">ystem, </w:t>
      </w:r>
      <w:proofErr w:type="gramStart"/>
      <w:ins w:id="369" w:author="陳雅虹" w:date="2015-07-17T02:03:00Z">
        <w:r w:rsidR="00A46CEA">
          <w:t>We</w:t>
        </w:r>
        <w:proofErr w:type="gramEnd"/>
        <w:r w:rsidR="00A46CEA">
          <w:t xml:space="preserve"> have</w:t>
        </w:r>
      </w:ins>
      <w:del w:id="370" w:author="陳雅虹" w:date="2015-07-17T02:03:00Z">
        <w:r w:rsidDel="00A46CEA">
          <w:delText>I</w:delText>
        </w:r>
      </w:del>
      <w:r>
        <w:t xml:space="preserve"> proposed two modes of the system: training mode and online mode. The training mode is used to identify activities from data automatically </w:t>
      </w:r>
      <w:del w:id="371" w:author="陳雅虹" w:date="2015-07-17T02:03:00Z">
        <w:r w:rsidDel="00A46CEA">
          <w:delText xml:space="preserve">as </w:delText>
        </w:r>
      </w:del>
      <w:ins w:id="372" w:author="陳雅虹" w:date="2015-07-17T02:03:00Z">
        <w:r w:rsidR="00A46CEA">
          <w:t xml:space="preserve">into </w:t>
        </w:r>
      </w:ins>
      <w:r>
        <w:t xml:space="preserve">a number of clusters. Each cluster </w:t>
      </w:r>
      <w:ins w:id="373" w:author="陳雅虹" w:date="2015-07-17T02:03:00Z">
        <w:r w:rsidR="00A46CEA">
          <w:t>re</w:t>
        </w:r>
      </w:ins>
      <w:r>
        <w:t xml:space="preserve">presents a meaningful activity. Residents need to apply training mode before the system </w:t>
      </w:r>
      <w:ins w:id="374" w:author="陳雅虹" w:date="2015-07-17T02:04:00Z">
        <w:r w:rsidR="00A46CEA">
          <w:t xml:space="preserve">proceeds to </w:t>
        </w:r>
      </w:ins>
      <w:r>
        <w:t>moni</w:t>
      </w:r>
      <w:r w:rsidR="00B977DF">
        <w:t>tor</w:t>
      </w:r>
      <w:del w:id="375" w:author="陳雅虹" w:date="2015-07-17T02:04:00Z">
        <w:r w:rsidR="00B977DF" w:rsidDel="00A46CEA">
          <w:delText>s</w:delText>
        </w:r>
      </w:del>
      <w:r w:rsidR="00B977DF">
        <w:t xml:space="preserve"> their daily activit</w:t>
      </w:r>
      <w:ins w:id="376" w:author="陳雅虹" w:date="2015-07-17T02:04:00Z">
        <w:r w:rsidR="00A46CEA">
          <w:t>ies</w:t>
        </w:r>
      </w:ins>
      <w:del w:id="377" w:author="陳雅虹" w:date="2015-07-17T02:04:00Z">
        <w:r w:rsidR="00B977DF" w:rsidDel="00A46CEA">
          <w:delText>y</w:delText>
        </w:r>
      </w:del>
      <w:r w:rsidR="00B977DF">
        <w:t>.</w:t>
      </w:r>
      <w:ins w:id="378" w:author="陳雅虹" w:date="2015-07-17T02:04:00Z">
        <w:r w:rsidR="00A46CEA">
          <w:t xml:space="preserve"> Notice that the model for the</w:t>
        </w:r>
      </w:ins>
      <w:r w:rsidR="00B977DF">
        <w:t xml:space="preserve"> </w:t>
      </w:r>
      <w:ins w:id="379" w:author="陳雅虹" w:date="2015-07-17T02:04:00Z">
        <w:r w:rsidR="00A46CEA">
          <w:t>t</w:t>
        </w:r>
      </w:ins>
      <w:del w:id="380" w:author="陳雅虹" w:date="2015-07-17T02:04:00Z">
        <w:r w:rsidR="00B977DF" w:rsidDel="00A46CEA">
          <w:delText>T</w:delText>
        </w:r>
      </w:del>
      <w:r>
        <w:t xml:space="preserve">raining mode </w:t>
      </w:r>
      <w:del w:id="381" w:author="陳雅虹" w:date="2015-07-17T02:04:00Z">
        <w:r w:rsidDel="00A46CEA">
          <w:delText xml:space="preserve">model </w:delText>
        </w:r>
      </w:del>
      <w:r>
        <w:t>will provide an interface to label</w:t>
      </w:r>
      <w:ins w:id="382" w:author="陳雅虹" w:date="2015-07-17T02:04:00Z">
        <w:r w:rsidR="00A46CEA">
          <w:t xml:space="preserve"> the activity associated with</w:t>
        </w:r>
      </w:ins>
      <w:r>
        <w:t xml:space="preserve"> each cluster</w:t>
      </w:r>
      <w:ins w:id="383" w:author="陳雅虹" w:date="2015-07-17T02:05:00Z">
        <w:r w:rsidR="00A46CEA">
          <w:t>.</w:t>
        </w:r>
      </w:ins>
      <w:del w:id="384" w:author="陳雅虹" w:date="2015-07-17T02:05:00Z">
        <w:r w:rsidDel="00A46CEA">
          <w:delText>’s</w:delText>
        </w:r>
      </w:del>
      <w:r>
        <w:t xml:space="preserve"> </w:t>
      </w:r>
      <w:del w:id="385" w:author="陳雅虹" w:date="2015-07-17T02:05:00Z">
        <w:r w:rsidDel="00A46CEA">
          <w:delText xml:space="preserve">mapping activity. </w:delText>
        </w:r>
      </w:del>
      <w:r w:rsidR="00B977DF">
        <w:t xml:space="preserve">After residents label all clusters, the online model will be </w:t>
      </w:r>
      <w:del w:id="386" w:author="陳雅虹" w:date="2015-07-17T02:05:00Z">
        <w:r w:rsidR="00B977DF" w:rsidDel="00103E49">
          <w:delText>generated by those</w:delText>
        </w:r>
      </w:del>
      <w:ins w:id="387" w:author="陳雅虹" w:date="2015-07-17T02:05:00Z">
        <w:r w:rsidR="00103E49">
          <w:t>established through these</w:t>
        </w:r>
      </w:ins>
      <w:r w:rsidR="00B977DF">
        <w:t xml:space="preserve"> labeled data. </w:t>
      </w:r>
    </w:p>
    <w:tbl>
      <w:tblPr>
        <w:tblStyle w:val="ae"/>
        <w:tblpPr w:leftFromText="181" w:rightFromText="181"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1F17DD" w14:paraId="04AC0A0E" w14:textId="77777777" w:rsidTr="00E0674A">
        <w:trPr>
          <w:jc w:val="left"/>
        </w:trPr>
        <w:tc>
          <w:tcPr>
            <w:tcW w:w="8504" w:type="dxa"/>
          </w:tcPr>
          <w:p w14:paraId="080A0D47" w14:textId="2EECA93F" w:rsidR="001F17DD" w:rsidRDefault="001F17DD" w:rsidP="00E0674A">
            <w:pPr>
              <w:pStyle w:val="afff5"/>
              <w:ind w:firstLine="0"/>
              <w:jc w:val="center"/>
            </w:pPr>
            <w:r>
              <w:rPr>
                <w:noProof/>
              </w:rPr>
              <w:lastRenderedPageBreak/>
              <w:drawing>
                <wp:inline distT="0" distB="0" distL="0" distR="0" wp14:anchorId="48259D71" wp14:editId="4A7045C4">
                  <wp:extent cx="5227999" cy="1220959"/>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1111" cy="1228692"/>
                          </a:xfrm>
                          <a:prstGeom prst="rect">
                            <a:avLst/>
                          </a:prstGeom>
                          <a:noFill/>
                        </pic:spPr>
                      </pic:pic>
                    </a:graphicData>
                  </a:graphic>
                </wp:inline>
              </w:drawing>
            </w:r>
          </w:p>
        </w:tc>
      </w:tr>
      <w:tr w:rsidR="001F17DD" w14:paraId="4496EF20" w14:textId="77777777" w:rsidTr="00E0674A">
        <w:trPr>
          <w:jc w:val="left"/>
        </w:trPr>
        <w:tc>
          <w:tcPr>
            <w:tcW w:w="8504" w:type="dxa"/>
          </w:tcPr>
          <w:p w14:paraId="570A6379" w14:textId="548D9E7C" w:rsidR="001F17DD" w:rsidRDefault="00C05E4F" w:rsidP="00E0674A">
            <w:pPr>
              <w:pStyle w:val="afff5"/>
              <w:ind w:firstLine="0"/>
              <w:jc w:val="center"/>
            </w:pPr>
            <w:bookmarkStart w:id="388" w:name="_Ref423120508"/>
            <w:bookmarkStart w:id="389" w:name="_Toc394850342"/>
            <w:bookmarkStart w:id="390" w:name="_Toc424901483"/>
            <w:r>
              <w:t xml:space="preserve">Fig. </w:t>
            </w:r>
            <w:fldSimple w:instr=" STYLEREF 1 \s ">
              <w:r w:rsidR="00394E54">
                <w:rPr>
                  <w:noProof/>
                </w:rPr>
                <w:t>1</w:t>
              </w:r>
            </w:fldSimple>
            <w:r>
              <w:noBreakHyphen/>
            </w:r>
            <w:fldSimple w:instr=" SEQ Fig. \* ARABIC \s 1 ">
              <w:r w:rsidR="00394E54">
                <w:rPr>
                  <w:noProof/>
                </w:rPr>
                <w:t>1</w:t>
              </w:r>
            </w:fldSimple>
            <w:bookmarkEnd w:id="388"/>
            <w:r w:rsidR="001F17DD">
              <w:rPr>
                <w:rFonts w:hint="eastAsia"/>
              </w:rPr>
              <w:t xml:space="preserve"> System Overview</w:t>
            </w:r>
            <w:bookmarkEnd w:id="389"/>
            <w:r w:rsidR="001F17DD">
              <w:t xml:space="preserve"> of Training Mode</w:t>
            </w:r>
            <w:bookmarkEnd w:id="390"/>
          </w:p>
        </w:tc>
      </w:tr>
      <w:tr w:rsidR="001F17DD" w14:paraId="0D75754E" w14:textId="77777777" w:rsidTr="00E0674A">
        <w:trPr>
          <w:jc w:val="left"/>
        </w:trPr>
        <w:tc>
          <w:tcPr>
            <w:tcW w:w="8504" w:type="dxa"/>
          </w:tcPr>
          <w:p w14:paraId="49F9C132" w14:textId="1C3EE9B3" w:rsidR="001F17DD" w:rsidRDefault="00103E49" w:rsidP="00E0674A">
            <w:pPr>
              <w:pStyle w:val="afff5"/>
              <w:ind w:firstLine="0"/>
              <w:jc w:val="center"/>
            </w:pPr>
            <w:ins w:id="391" w:author="陳雅虹" w:date="2015-07-17T02:06:00Z">
              <w:r>
                <w:rPr>
                  <w:noProof/>
                </w:rPr>
                <w:drawing>
                  <wp:inline distT="0" distB="0" distL="0" distR="0" wp14:anchorId="37B44F8B" wp14:editId="3808A549">
                    <wp:extent cx="5220000" cy="218587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0000" cy="2185877"/>
                            </a:xfrm>
                            <a:prstGeom prst="rect">
                              <a:avLst/>
                            </a:prstGeom>
                            <a:noFill/>
                          </pic:spPr>
                        </pic:pic>
                      </a:graphicData>
                    </a:graphic>
                  </wp:inline>
                </w:drawing>
              </w:r>
            </w:ins>
            <w:del w:id="392" w:author="陳雅虹" w:date="2015-07-17T02:06:00Z">
              <w:r w:rsidR="001F17DD" w:rsidDel="00103E49">
                <w:rPr>
                  <w:noProof/>
                </w:rPr>
                <w:drawing>
                  <wp:inline distT="0" distB="0" distL="0" distR="0" wp14:anchorId="0451BF7A" wp14:editId="310F6127">
                    <wp:extent cx="5218652" cy="2215662"/>
                    <wp:effectExtent l="0" t="0" r="127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593" cy="2217335"/>
                            </a:xfrm>
                            <a:prstGeom prst="rect">
                              <a:avLst/>
                            </a:prstGeom>
                            <a:noFill/>
                          </pic:spPr>
                        </pic:pic>
                      </a:graphicData>
                    </a:graphic>
                  </wp:inline>
                </w:drawing>
              </w:r>
            </w:del>
          </w:p>
        </w:tc>
      </w:tr>
      <w:tr w:rsidR="001F17DD" w14:paraId="2847CF39" w14:textId="77777777" w:rsidTr="00E0674A">
        <w:trPr>
          <w:jc w:val="left"/>
        </w:trPr>
        <w:tc>
          <w:tcPr>
            <w:tcW w:w="8504" w:type="dxa"/>
          </w:tcPr>
          <w:p w14:paraId="6E21F884" w14:textId="621A1DCA" w:rsidR="001F17DD" w:rsidRPr="001F17DD" w:rsidRDefault="00C05E4F" w:rsidP="00E0674A">
            <w:pPr>
              <w:pStyle w:val="afff5"/>
              <w:ind w:firstLine="0"/>
              <w:jc w:val="center"/>
            </w:pPr>
            <w:bookmarkStart w:id="393" w:name="_Ref423120513"/>
            <w:bookmarkStart w:id="394" w:name="_Toc424901484"/>
            <w:r>
              <w:t xml:space="preserve">Fig. </w:t>
            </w:r>
            <w:fldSimple w:instr=" STYLEREF 1 \s ">
              <w:r w:rsidR="00394E54">
                <w:rPr>
                  <w:noProof/>
                </w:rPr>
                <w:t>1</w:t>
              </w:r>
            </w:fldSimple>
            <w:r>
              <w:noBreakHyphen/>
            </w:r>
            <w:fldSimple w:instr=" SEQ Fig. \* ARABIC \s 1 ">
              <w:r w:rsidR="00394E54">
                <w:rPr>
                  <w:noProof/>
                </w:rPr>
                <w:t>2</w:t>
              </w:r>
            </w:fldSimple>
            <w:bookmarkEnd w:id="393"/>
            <w:r w:rsidR="001F17DD">
              <w:rPr>
                <w:rFonts w:hint="eastAsia"/>
              </w:rPr>
              <w:t xml:space="preserve"> System Overview</w:t>
            </w:r>
            <w:r w:rsidR="001F17DD">
              <w:t xml:space="preserve"> of Online Mode</w:t>
            </w:r>
            <w:bookmarkEnd w:id="394"/>
          </w:p>
        </w:tc>
      </w:tr>
    </w:tbl>
    <w:p w14:paraId="5AE81967" w14:textId="5C4B392C" w:rsidR="0082767B" w:rsidRDefault="00B977DF" w:rsidP="0082767B">
      <w:pPr>
        <w:pStyle w:val="afff5"/>
      </w:pPr>
      <w:r>
        <w:t xml:space="preserve">The online mode is used to real-time determine </w:t>
      </w:r>
      <w:ins w:id="395" w:author="陳雅虹" w:date="2015-07-17T02:06:00Z">
        <w:r w:rsidR="00103E49">
          <w:t xml:space="preserve">the </w:t>
        </w:r>
      </w:ins>
      <w:r>
        <w:t>activity of</w:t>
      </w:r>
      <w:ins w:id="396" w:author="陳雅虹" w:date="2015-07-17T02:06:00Z">
        <w:r w:rsidR="00103E49">
          <w:t xml:space="preserve"> the</w:t>
        </w:r>
      </w:ins>
      <w:r>
        <w:t xml:space="preserve"> </w:t>
      </w:r>
      <w:r w:rsidR="00377B60">
        <w:t xml:space="preserve">elderly </w:t>
      </w:r>
      <w:del w:id="397" w:author="陳雅虹" w:date="2015-07-17T02:06:00Z">
        <w:r w:rsidDel="00103E49">
          <w:delText xml:space="preserve">residents </w:delText>
        </w:r>
      </w:del>
      <w:r>
        <w:t xml:space="preserve">and </w:t>
      </w:r>
      <w:del w:id="398" w:author="陳雅虹" w:date="2015-07-17T02:06:00Z">
        <w:r w:rsidDel="00103E49">
          <w:delText xml:space="preserve">monitor </w:delText>
        </w:r>
      </w:del>
      <w:ins w:id="399" w:author="陳雅虹" w:date="2015-07-17T02:06:00Z">
        <w:r w:rsidR="00103E49">
          <w:t xml:space="preserve">to detect the abnormal </w:t>
        </w:r>
      </w:ins>
      <w:del w:id="400" w:author="陳雅虹" w:date="2015-07-17T02:07:00Z">
        <w:r w:rsidDel="00103E49">
          <w:delText xml:space="preserve">anomaly </w:delText>
        </w:r>
      </w:del>
      <w:r>
        <w:t>activity. If an unknown activity has been observed, the system will determine whether it is an anomaly activity or not</w:t>
      </w:r>
      <w:r w:rsidR="00377B60">
        <w:t xml:space="preserve">. If the unknown is similar to those </w:t>
      </w:r>
      <w:del w:id="401" w:author="陳雅虹" w:date="2015-07-17T02:07:00Z">
        <w:r w:rsidR="00377B60" w:rsidDel="00103E49">
          <w:delText xml:space="preserve">anomaly </w:delText>
        </w:r>
      </w:del>
      <w:ins w:id="402" w:author="陳雅虹" w:date="2015-07-17T02:07:00Z">
        <w:r w:rsidR="00103E49">
          <w:t xml:space="preserve">abnormal </w:t>
        </w:r>
      </w:ins>
      <w:r w:rsidR="00377B60">
        <w:t>activit</w:t>
      </w:r>
      <w:ins w:id="403" w:author="陳雅虹" w:date="2015-07-17T02:08:00Z">
        <w:r w:rsidR="00103E49">
          <w:t>ies</w:t>
        </w:r>
      </w:ins>
      <w:del w:id="404" w:author="陳雅虹" w:date="2015-07-17T02:08:00Z">
        <w:r w:rsidR="00377B60" w:rsidDel="00103E49">
          <w:delText>y</w:delText>
        </w:r>
      </w:del>
      <w:r w:rsidR="00377B60">
        <w:t>, the system will send an alert message to the</w:t>
      </w:r>
      <w:ins w:id="405" w:author="陳雅虹" w:date="2015-07-17T02:09:00Z">
        <w:r w:rsidR="00103E49">
          <w:t xml:space="preserve"> caregivers of the</w:t>
        </w:r>
      </w:ins>
      <w:r w:rsidR="00377B60">
        <w:t xml:space="preserve"> elderly</w:t>
      </w:r>
      <w:del w:id="406" w:author="陳雅虹" w:date="2015-07-17T02:09:00Z">
        <w:r w:rsidR="00377B60" w:rsidDel="00103E49">
          <w:delText xml:space="preserve"> </w:delText>
        </w:r>
      </w:del>
      <w:del w:id="407" w:author="陳雅虹" w:date="2015-07-17T02:08:00Z">
        <w:r w:rsidR="00377B60" w:rsidDel="00103E49">
          <w:delText xml:space="preserve">resident’s </w:delText>
        </w:r>
      </w:del>
      <w:del w:id="408" w:author="陳雅虹" w:date="2015-07-17T02:09:00Z">
        <w:r w:rsidR="00377B60" w:rsidDel="00103E49">
          <w:delText>caregiver</w:delText>
        </w:r>
      </w:del>
      <w:r w:rsidR="00377B60">
        <w:t xml:space="preserve">. And the system will require resident to label this activity and retrain the AR model. </w:t>
      </w:r>
      <w:r w:rsidR="00686F8E">
        <w:fldChar w:fldCharType="begin"/>
      </w:r>
      <w:r w:rsidR="00686F8E">
        <w:instrText xml:space="preserve"> REF _Ref423120508 \h </w:instrText>
      </w:r>
      <w:r w:rsidR="00686F8E">
        <w:fldChar w:fldCharType="separate"/>
      </w:r>
      <w:r w:rsidR="00394E54">
        <w:t xml:space="preserve">Fig. </w:t>
      </w:r>
      <w:r w:rsidR="00394E54">
        <w:rPr>
          <w:noProof/>
        </w:rPr>
        <w:t>1</w:t>
      </w:r>
      <w:r w:rsidR="00394E54">
        <w:noBreakHyphen/>
      </w:r>
      <w:r w:rsidR="00394E54">
        <w:rPr>
          <w:noProof/>
        </w:rPr>
        <w:t>1</w:t>
      </w:r>
      <w:r w:rsidR="00686F8E">
        <w:fldChar w:fldCharType="end"/>
      </w:r>
      <w:r w:rsidR="00686F8E">
        <w:t xml:space="preserve"> and </w:t>
      </w:r>
      <w:r w:rsidR="00686F8E">
        <w:fldChar w:fldCharType="begin"/>
      </w:r>
      <w:r w:rsidR="00686F8E">
        <w:instrText xml:space="preserve"> REF _Ref423120513 \h </w:instrText>
      </w:r>
      <w:r w:rsidR="00686F8E">
        <w:fldChar w:fldCharType="separate"/>
      </w:r>
      <w:r w:rsidR="00394E54">
        <w:t xml:space="preserve">Fig. </w:t>
      </w:r>
      <w:r w:rsidR="00394E54">
        <w:rPr>
          <w:noProof/>
        </w:rPr>
        <w:t>1</w:t>
      </w:r>
      <w:r w:rsidR="00394E54">
        <w:noBreakHyphen/>
      </w:r>
      <w:r w:rsidR="00394E54">
        <w:rPr>
          <w:noProof/>
        </w:rPr>
        <w:t>2</w:t>
      </w:r>
      <w:r w:rsidR="00686F8E">
        <w:fldChar w:fldCharType="end"/>
      </w:r>
      <w:r w:rsidR="00686F8E">
        <w:t xml:space="preserve"> show</w:t>
      </w:r>
      <w:r w:rsidR="00377B60">
        <w:t xml:space="preserve"> the system overview of training mode and online mode</w:t>
      </w:r>
      <w:ins w:id="409" w:author="陳雅虹" w:date="2015-07-17T02:10:00Z">
        <w:r w:rsidR="00103E49">
          <w:t xml:space="preserve"> respectively</w:t>
        </w:r>
      </w:ins>
      <w:r w:rsidR="00377B60">
        <w:t>.</w:t>
      </w:r>
    </w:p>
    <w:p w14:paraId="1EF0AA40" w14:textId="79E3261C" w:rsidR="00377B60" w:rsidRDefault="00C17CEE" w:rsidP="00C17CEE">
      <w:pPr>
        <w:pStyle w:val="afff5"/>
      </w:pPr>
      <w:r>
        <w:rPr>
          <w:rFonts w:hint="eastAsia"/>
        </w:rPr>
        <w:t xml:space="preserve">Before building </w:t>
      </w:r>
      <w:r>
        <w:t xml:space="preserve">the hierarchical AR model, extracting feature is an important part. In machine learning, feature extraction starts from an initial set of measured data and </w:t>
      </w:r>
      <w:del w:id="410" w:author="陳雅虹" w:date="2015-07-17T02:11:00Z">
        <w:r w:rsidDel="00103E49">
          <w:delText xml:space="preserve">builds </w:delText>
        </w:r>
      </w:del>
      <w:r>
        <w:t xml:space="preserve">derived values intended to be informative, facilitating the subsequent learning. The ambient sensor data </w:t>
      </w:r>
      <w:del w:id="411" w:author="陳雅虹" w:date="2015-07-17T02:11:00Z">
        <w:r w:rsidDel="00103E49">
          <w:delText xml:space="preserve">is </w:delText>
        </w:r>
      </w:del>
      <w:ins w:id="412" w:author="陳雅虹" w:date="2015-07-17T02:11:00Z">
        <w:r w:rsidR="00103E49">
          <w:t xml:space="preserve">are </w:t>
        </w:r>
      </w:ins>
      <w:r>
        <w:t>extract</w:t>
      </w:r>
      <w:ins w:id="413" w:author="陳雅虹" w:date="2015-07-17T02:11:00Z">
        <w:r w:rsidR="00103E49">
          <w:t>ed</w:t>
        </w:r>
      </w:ins>
      <w:r>
        <w:t xml:space="preserve"> as Boolean </w:t>
      </w:r>
      <w:del w:id="414" w:author="陳雅虹" w:date="2015-07-17T02:11:00Z">
        <w:r w:rsidDel="00103E49">
          <w:delText>variable</w:delText>
        </w:r>
      </w:del>
      <w:ins w:id="415" w:author="陳雅虹" w:date="2015-07-17T02:11:00Z">
        <w:r w:rsidR="00103E49">
          <w:t>values, namely</w:t>
        </w:r>
      </w:ins>
      <w:del w:id="416" w:author="陳雅虹" w:date="2015-07-17T02:11:00Z">
        <w:r w:rsidDel="00103E49">
          <w:delText>:</w:delText>
        </w:r>
      </w:del>
      <w:r>
        <w:t xml:space="preserve"> on and off, because they are triggered by human activit</w:t>
      </w:r>
      <w:ins w:id="417" w:author="陳雅虹" w:date="2015-07-17T02:11:00Z">
        <w:r w:rsidR="00103E49">
          <w:t>ies</w:t>
        </w:r>
      </w:ins>
      <w:del w:id="418" w:author="陳雅虹" w:date="2015-07-17T02:11:00Z">
        <w:r w:rsidDel="00103E49">
          <w:delText>y</w:delText>
        </w:r>
      </w:del>
      <w:r>
        <w:t xml:space="preserve">, </w:t>
      </w:r>
      <w:r w:rsidRPr="00AC092E">
        <w:rPr>
          <w:i/>
        </w:rPr>
        <w:t>e.g.</w:t>
      </w:r>
      <w:ins w:id="419" w:author="陳雅虹" w:date="2015-07-17T02:12:00Z">
        <w:r w:rsidR="00103E49">
          <w:rPr>
            <w:i/>
          </w:rPr>
          <w:t>,</w:t>
        </w:r>
      </w:ins>
      <w:r w:rsidRPr="00AC092E">
        <w:rPr>
          <w:i/>
        </w:rPr>
        <w:t xml:space="preserve"> </w:t>
      </w:r>
      <w:r>
        <w:t xml:space="preserve">current sensor on Television measures low power </w:t>
      </w:r>
      <w:r>
        <w:lastRenderedPageBreak/>
        <w:t xml:space="preserve">when Television is </w:t>
      </w:r>
      <w:del w:id="420" w:author="陳雅虹" w:date="2015-07-17T02:12:00Z">
        <w:r w:rsidDel="00103E49">
          <w:delText>close</w:delText>
        </w:r>
      </w:del>
      <w:ins w:id="421" w:author="陳雅虹" w:date="2015-07-17T02:12:00Z">
        <w:r w:rsidR="00103E49">
          <w:t>turned off,</w:t>
        </w:r>
      </w:ins>
      <w:del w:id="422" w:author="陳雅虹" w:date="2015-07-17T02:12:00Z">
        <w:r w:rsidDel="00103E49">
          <w:delText>;</w:delText>
        </w:r>
      </w:del>
      <w:r>
        <w:t xml:space="preserve"> but measur</w:t>
      </w:r>
      <w:ins w:id="423" w:author="陳雅虹" w:date="2015-07-17T02:12:00Z">
        <w:r w:rsidR="00103E49">
          <w:t>es</w:t>
        </w:r>
      </w:ins>
      <w:del w:id="424" w:author="陳雅虹" w:date="2015-07-17T02:12:00Z">
        <w:r w:rsidDel="00103E49">
          <w:delText>ing</w:delText>
        </w:r>
      </w:del>
      <w:r>
        <w:t xml:space="preserve"> high power when Television is </w:t>
      </w:r>
      <w:del w:id="425" w:author="陳雅虹" w:date="2015-07-17T02:12:00Z">
        <w:r w:rsidDel="00103E49">
          <w:delText>open</w:delText>
        </w:r>
      </w:del>
      <w:ins w:id="426" w:author="陳雅虹" w:date="2015-07-17T02:12:00Z">
        <w:r w:rsidR="00103E49">
          <w:t>turned on</w:t>
        </w:r>
      </w:ins>
      <w:r>
        <w:t>. A simple classifier is proposed to determine the state of Television</w:t>
      </w:r>
      <w:r w:rsidR="00AC092E">
        <w:t xml:space="preserve"> by its current sensor data</w:t>
      </w:r>
      <w:r>
        <w:t>.</w:t>
      </w:r>
      <w:r w:rsidR="00AC092E">
        <w:t xml:space="preserve"> The wearable sensor data </w:t>
      </w:r>
      <w:ins w:id="427" w:author="陳雅虹" w:date="2015-07-17T02:13:00Z">
        <w:r w:rsidR="00103E49">
          <w:t>are</w:t>
        </w:r>
      </w:ins>
      <w:del w:id="428" w:author="陳雅虹" w:date="2015-07-17T02:13:00Z">
        <w:r w:rsidR="00AC092E" w:rsidDel="00103E49">
          <w:delText>is</w:delText>
        </w:r>
      </w:del>
      <w:r w:rsidR="00AC092E">
        <w:t xml:space="preserve"> extract</w:t>
      </w:r>
      <w:ins w:id="429" w:author="陳雅虹" w:date="2015-07-17T02:13:00Z">
        <w:r w:rsidR="00103E49">
          <w:t>ed</w:t>
        </w:r>
      </w:ins>
      <w:r w:rsidR="00AC092E">
        <w:t xml:space="preserve"> as some statistic variable</w:t>
      </w:r>
      <w:ins w:id="430" w:author="陳雅虹" w:date="2015-07-17T02:13:00Z">
        <w:r w:rsidR="00103E49">
          <w:t>s</w:t>
        </w:r>
      </w:ins>
      <w:r w:rsidR="00AC092E">
        <w:t xml:space="preserve"> or physical feature</w:t>
      </w:r>
      <w:ins w:id="431" w:author="陳雅虹" w:date="2015-07-17T02:13:00Z">
        <w:r w:rsidR="00103E49">
          <w:t>s</w:t>
        </w:r>
      </w:ins>
      <w:r w:rsidR="00AC092E">
        <w:t>, such as a</w:t>
      </w:r>
      <w:r w:rsidR="00876EBF">
        <w:t xml:space="preserve"> second mean and variance data.</w:t>
      </w:r>
    </w:p>
    <w:p w14:paraId="5E65E507" w14:textId="222669A1" w:rsidR="00876EBF" w:rsidRPr="00876EBF" w:rsidRDefault="00876EBF" w:rsidP="00E831AF">
      <w:pPr>
        <w:pStyle w:val="21"/>
      </w:pPr>
      <w:bookmarkStart w:id="432" w:name="_Toc424901448"/>
      <w:r>
        <w:rPr>
          <w:rFonts w:hint="eastAsia"/>
        </w:rPr>
        <w:t>Thesis Organization</w:t>
      </w:r>
      <w:bookmarkEnd w:id="432"/>
    </w:p>
    <w:p w14:paraId="3CC476D1" w14:textId="502F638B" w:rsidR="000A62E2" w:rsidRDefault="00876EBF" w:rsidP="000A62E2">
      <w:pPr>
        <w:pStyle w:val="afff5"/>
      </w:pPr>
      <w:r>
        <w:rPr>
          <w:rFonts w:hint="eastAsia"/>
        </w:rPr>
        <w:t>This thesis consists of five chapters</w:t>
      </w:r>
      <w:r>
        <w:t>, and they are organized as follows.</w:t>
      </w:r>
      <w:r w:rsidR="000C7197" w:rsidRPr="000C7197">
        <w:t xml:space="preserve"> C</w:t>
      </w:r>
      <w:r w:rsidR="0025358A" w:rsidRPr="000C7197">
        <w:rPr>
          <w:rFonts w:hint="eastAsia"/>
        </w:rPr>
        <w:t>hapter</w:t>
      </w:r>
      <w:r w:rsidR="000C7197">
        <w:t xml:space="preserve"> </w:t>
      </w:r>
      <w:r w:rsidR="00922B98" w:rsidRPr="000C7197">
        <w:rPr>
          <w:rFonts w:hint="eastAsia"/>
        </w:rPr>
        <w:t>2</w:t>
      </w:r>
      <w:r w:rsidR="0025358A" w:rsidRPr="000C7197">
        <w:t>,</w:t>
      </w:r>
      <w:r w:rsidR="0025358A">
        <w:t xml:space="preserve"> introduce</w:t>
      </w:r>
      <w:r w:rsidR="000C7197">
        <w:t>s</w:t>
      </w:r>
      <w:r w:rsidR="0025358A">
        <w:t xml:space="preserve"> some preliminary knowledge of the thesis, includes </w:t>
      </w:r>
      <w:r w:rsidR="00103168">
        <w:t xml:space="preserve">pervasive environment, </w:t>
      </w:r>
      <w:r w:rsidR="0025358A">
        <w:t>non-parametric statistic distribution</w:t>
      </w:r>
      <w:r w:rsidR="000C7197">
        <w:t xml:space="preserve"> and the methodologies of machine learning. </w:t>
      </w:r>
      <w:r w:rsidR="000C7197" w:rsidRPr="000C7197">
        <w:t>C</w:t>
      </w:r>
      <w:r w:rsidR="00066182" w:rsidRPr="000C7197">
        <w:rPr>
          <w:rFonts w:hint="eastAsia"/>
        </w:rPr>
        <w:t>hapter</w:t>
      </w:r>
      <w:r w:rsidR="000C7197" w:rsidRPr="000C7197">
        <w:t xml:space="preserve"> </w:t>
      </w:r>
      <w:r w:rsidR="00066182" w:rsidRPr="000C7197">
        <w:rPr>
          <w:rFonts w:hint="eastAsia"/>
        </w:rPr>
        <w:t>3</w:t>
      </w:r>
      <w:r w:rsidR="00066182">
        <w:rPr>
          <w:rFonts w:hint="eastAsia"/>
        </w:rPr>
        <w:t xml:space="preserve"> describe</w:t>
      </w:r>
      <w:r w:rsidR="000C7197">
        <w:t>s</w:t>
      </w:r>
      <w:r w:rsidR="00066182">
        <w:rPr>
          <w:rFonts w:hint="eastAsia"/>
        </w:rPr>
        <w:t xml:space="preserve"> the detail</w:t>
      </w:r>
      <w:ins w:id="433" w:author="陳雅虹" w:date="2015-07-17T02:14:00Z">
        <w:r w:rsidR="00103E49">
          <w:t>s</w:t>
        </w:r>
      </w:ins>
      <w:r w:rsidR="00066182">
        <w:rPr>
          <w:rFonts w:hint="eastAsia"/>
        </w:rPr>
        <w:t xml:space="preserve"> of our </w:t>
      </w:r>
      <w:r w:rsidR="00066182">
        <w:t>hierarchical</w:t>
      </w:r>
      <w:r w:rsidR="00066182">
        <w:rPr>
          <w:rFonts w:hint="eastAsia"/>
        </w:rPr>
        <w:t xml:space="preserve"> </w:t>
      </w:r>
      <w:r w:rsidR="00066182">
        <w:t xml:space="preserve">activity recognition model. </w:t>
      </w:r>
      <w:r w:rsidR="000C7197">
        <w:t>We fuse the h</w:t>
      </w:r>
      <w:r w:rsidR="000C7197" w:rsidRPr="000C7197">
        <w:t>eterogeneous</w:t>
      </w:r>
      <w:r w:rsidR="000C7197">
        <w:t xml:space="preserve"> sensors of ambient and vital sign sensors. </w:t>
      </w:r>
      <w:r w:rsidR="0052234B">
        <w:t>T</w:t>
      </w:r>
      <w:r w:rsidR="003624CB">
        <w:t>he fusion mecha</w:t>
      </w:r>
      <w:r w:rsidR="0052234B">
        <w:t xml:space="preserve">nism of ambient and wearable also </w:t>
      </w:r>
      <w:r w:rsidR="003624CB">
        <w:t>describe</w:t>
      </w:r>
      <w:r w:rsidR="0052234B">
        <w:t>s</w:t>
      </w:r>
      <w:r w:rsidR="003624CB">
        <w:t xml:space="preserve"> in detail.</w:t>
      </w:r>
      <w:r w:rsidR="0052234B">
        <w:rPr>
          <w:b/>
        </w:rPr>
        <w:t xml:space="preserve"> </w:t>
      </w:r>
      <w:r w:rsidR="0052234B" w:rsidRPr="0052234B">
        <w:t xml:space="preserve">Chapter 4 proposed </w:t>
      </w:r>
      <w:r w:rsidR="006A5522">
        <w:t>the healthcare system</w:t>
      </w:r>
      <w:r w:rsidR="0052234B">
        <w:t>, and it</w:t>
      </w:r>
      <w:r w:rsidR="006A5522">
        <w:t xml:space="preserve"> is used to real-time </w:t>
      </w:r>
      <w:del w:id="434" w:author="陳雅虹" w:date="2015-07-17T02:15:00Z">
        <w:r w:rsidR="006A5522" w:rsidDel="00103E49">
          <w:delText xml:space="preserve">aware </w:delText>
        </w:r>
      </w:del>
      <w:ins w:id="435" w:author="陳雅虹" w:date="2015-07-17T02:15:00Z">
        <w:r w:rsidR="00103E49">
          <w:t xml:space="preserve">recognizing </w:t>
        </w:r>
      </w:ins>
      <w:r w:rsidR="006A5522">
        <w:t>residents’ activit</w:t>
      </w:r>
      <w:ins w:id="436" w:author="陳雅虹" w:date="2015-07-17T02:15:00Z">
        <w:r w:rsidR="00103E49">
          <w:t>ies</w:t>
        </w:r>
      </w:ins>
      <w:del w:id="437" w:author="陳雅虹" w:date="2015-07-17T02:15:00Z">
        <w:r w:rsidR="006A5522" w:rsidDel="00103E49">
          <w:delText>y</w:delText>
        </w:r>
      </w:del>
      <w:r w:rsidR="006A5522">
        <w:t xml:space="preserve"> based on our proposed hierarchical activity recognition m</w:t>
      </w:r>
      <w:r w:rsidR="006A5522" w:rsidRPr="0052234B">
        <w:t xml:space="preserve">odel. </w:t>
      </w:r>
      <w:r w:rsidR="0052234B" w:rsidRPr="0052234B">
        <w:t>T</w:t>
      </w:r>
      <w:r w:rsidR="004A3406" w:rsidRPr="0052234B">
        <w:rPr>
          <w:rFonts w:hint="eastAsia"/>
        </w:rPr>
        <w:t xml:space="preserve">he </w:t>
      </w:r>
      <w:r w:rsidR="004A3406" w:rsidRPr="0052234B">
        <w:t>adaptive learning mechanism of th</w:t>
      </w:r>
      <w:r w:rsidR="006A5522" w:rsidRPr="0052234B">
        <w:t>is</w:t>
      </w:r>
      <w:r w:rsidR="004A3406" w:rsidRPr="0052234B">
        <w:t xml:space="preserve"> healthcare system</w:t>
      </w:r>
      <w:r w:rsidR="0052234B" w:rsidRPr="0052234B">
        <w:t xml:space="preserve"> also describes</w:t>
      </w:r>
      <w:r w:rsidR="004A3406" w:rsidRPr="0052234B">
        <w:t xml:space="preserve"> in detail.</w:t>
      </w:r>
      <w:r w:rsidR="0052234B" w:rsidRPr="0052234B">
        <w:t xml:space="preserve"> Chapter 5 </w:t>
      </w:r>
      <w:r w:rsidR="00327666" w:rsidRPr="0052234B">
        <w:t>sh</w:t>
      </w:r>
      <w:r w:rsidR="00327666" w:rsidRPr="00327666">
        <w:t>ow</w:t>
      </w:r>
      <w:r w:rsidR="0052234B">
        <w:t>s</w:t>
      </w:r>
      <w:r w:rsidR="00327666" w:rsidRPr="00327666">
        <w:t xml:space="preserve"> the details of the experiment</w:t>
      </w:r>
      <w:ins w:id="438" w:author="陳雅虹" w:date="2015-07-17T02:16:00Z">
        <w:r w:rsidR="00780F1F">
          <w:t>al</w:t>
        </w:r>
      </w:ins>
      <w:r w:rsidR="00327666" w:rsidRPr="00327666">
        <w:t xml:space="preserve"> environment and the eval</w:t>
      </w:r>
      <w:r w:rsidR="00327666" w:rsidRPr="0052234B">
        <w:t>uation metrics. The experimental results are discussed and analyzed in this chapter as well.</w:t>
      </w:r>
      <w:r w:rsidR="0052234B" w:rsidRPr="0052234B">
        <w:t xml:space="preserve"> Finally, in Chapter 6, </w:t>
      </w:r>
      <w:r w:rsidR="00327666" w:rsidRPr="0052234B">
        <w:t>conclusion and discuss the future work</w:t>
      </w:r>
      <w:r w:rsidR="0052234B" w:rsidRPr="0052234B">
        <w:t xml:space="preserve"> are provided</w:t>
      </w:r>
      <w:r w:rsidR="00327666" w:rsidRPr="0052234B">
        <w:t>.</w:t>
      </w:r>
    </w:p>
    <w:p w14:paraId="2269C335" w14:textId="6D8BDB90" w:rsidR="000A62E2" w:rsidRPr="0052234B" w:rsidRDefault="000A62E2" w:rsidP="00E831AF">
      <w:pPr>
        <w:pStyle w:val="1"/>
      </w:pPr>
      <w:r>
        <w:lastRenderedPageBreak/>
        <w:br/>
      </w:r>
      <w:bookmarkStart w:id="439" w:name="_Toc424901449"/>
      <w:r w:rsidRPr="000A62E2">
        <w:t>Preliminaries</w:t>
      </w:r>
      <w:bookmarkEnd w:id="439"/>
    </w:p>
    <w:p w14:paraId="482C9832" w14:textId="5411D589" w:rsidR="00922B98" w:rsidRDefault="00732BDA" w:rsidP="00E831AF">
      <w:pPr>
        <w:pStyle w:val="21"/>
      </w:pPr>
      <w:bookmarkStart w:id="440" w:name="_Toc424901450"/>
      <w:r>
        <w:rPr>
          <w:rFonts w:hint="eastAsia"/>
        </w:rPr>
        <w:t>Pervasive</w:t>
      </w:r>
      <w:r w:rsidR="00922B98">
        <w:rPr>
          <w:rFonts w:hint="eastAsia"/>
        </w:rPr>
        <w:t xml:space="preserve"> </w:t>
      </w:r>
      <w:r w:rsidR="00922B98">
        <w:t>Environment</w:t>
      </w:r>
      <w:bookmarkEnd w:id="440"/>
    </w:p>
    <w:p w14:paraId="252B31BE" w14:textId="33413A05" w:rsidR="00327666" w:rsidRDefault="00732BDA" w:rsidP="00FD5925">
      <w:pPr>
        <w:pStyle w:val="afff5"/>
      </w:pPr>
      <w:r>
        <w:t>Over the past two decades, ubiquitous and pervasive computing have been evolving</w:t>
      </w:r>
      <w:r>
        <w:fldChar w:fldCharType="begin"/>
      </w:r>
      <w:r w:rsidR="006D01F5">
        <w:instrText xml:space="preserve"> ADDIN EN.CITE &lt;EndNote&gt;&lt;Cite&gt;&lt;Author&gt;Hansmann&lt;/Author&gt;&lt;Year&gt;2003&lt;/Year&gt;&lt;RecNum&gt;2&lt;/RecNum&gt;&lt;DisplayText&gt;[19, 20]&lt;/DisplayText&gt;&lt;record&gt;&lt;rec-number&gt;2&lt;/rec-number&gt;&lt;foreign-keys&gt;&lt;key app="EN" db-id="sz22x0ppvatzs7ettfhxv2rxtpdfvwx2wzss"&gt;2&lt;/key&gt;&lt;/foreign-keys&gt;&lt;ref-type name="Book"&gt;6&lt;/ref-type&gt;&lt;contributors&gt;&lt;authors&gt;&lt;author&gt;Hansmann, Uwe&lt;/author&gt;&lt;/authors&gt;&lt;/contributors&gt;&lt;titles&gt;&lt;title&gt;Pervasive computing: The mobile world&lt;/title&gt;&lt;/titles&gt;&lt;dates&gt;&lt;year&gt;2003&lt;/year&gt;&lt;/dates&gt;&lt;publisher&gt;Springer Science &amp;amp; Business Media&lt;/publisher&gt;&lt;isbn&gt;3540002189&lt;/isbn&gt;&lt;urls&gt;&lt;/urls&gt;&lt;/record&gt;&lt;/Cite&gt;&lt;Cite&gt;&lt;Author&gt;Weiser&lt;/Author&gt;&lt;Year&gt;1999&lt;/Year&gt;&lt;RecNum&gt;1&lt;/RecNum&gt;&lt;record&gt;&lt;rec-number&gt;1&lt;/rec-number&gt;&lt;foreign-keys&gt;&lt;key app="EN" db-id="sz22x0ppvatzs7ettfhxv2rxtpdfvwx2wzss"&gt;1&lt;/key&gt;&lt;/foreign-keys&gt;&lt;ref-type name="Journal Article"&gt;17&lt;/ref-type&gt;&lt;contributors&gt;&lt;authors&gt;&lt;author&gt;Weiser, Mark&lt;/author&gt;&lt;author&gt;Gold, Rich&lt;/author&gt;&lt;author&gt;Brown, John Seely&lt;/author&gt;&lt;/authors&gt;&lt;/contributors&gt;&lt;titles&gt;&lt;title&gt;The origins of ubiquitous computing research at PARC in the late 1980s&lt;/title&gt;&lt;secondary-title&gt;IBM systems journal&lt;/secondary-title&gt;&lt;/titles&gt;&lt;periodical&gt;&lt;full-title&gt;IBM systems journal&lt;/full-title&gt;&lt;/periodical&gt;&lt;pages&gt;693-696&lt;/pages&gt;&lt;volume&gt;38&lt;/volume&gt;&lt;number&gt;4&lt;/number&gt;&lt;dates&gt;&lt;year&gt;1999&lt;/year&gt;&lt;/dates&gt;&lt;urls&gt;&lt;/urls&gt;&lt;/record&gt;&lt;/Cite&gt;&lt;/EndNote&gt;</w:instrText>
      </w:r>
      <w:r>
        <w:fldChar w:fldCharType="separate"/>
      </w:r>
      <w:r w:rsidR="006D01F5">
        <w:rPr>
          <w:noProof/>
        </w:rPr>
        <w:t>[</w:t>
      </w:r>
      <w:hyperlink w:anchor="_ENREF_19" w:tooltip="Hansmann, 2003 #2" w:history="1">
        <w:r w:rsidR="006F41DF">
          <w:rPr>
            <w:noProof/>
          </w:rPr>
          <w:t>19</w:t>
        </w:r>
      </w:hyperlink>
      <w:r w:rsidR="006D01F5">
        <w:rPr>
          <w:noProof/>
        </w:rPr>
        <w:t xml:space="preserve">, </w:t>
      </w:r>
      <w:hyperlink w:anchor="_ENREF_20" w:tooltip="Weiser, 1999 #1" w:history="1">
        <w:r w:rsidR="006F41DF">
          <w:rPr>
            <w:noProof/>
          </w:rPr>
          <w:t>20</w:t>
        </w:r>
      </w:hyperlink>
      <w:r w:rsidR="006D01F5">
        <w:rPr>
          <w:noProof/>
        </w:rPr>
        <w:t>]</w:t>
      </w:r>
      <w:r>
        <w:fldChar w:fldCharType="end"/>
      </w:r>
      <w:r>
        <w:t xml:space="preserve">. </w:t>
      </w:r>
      <w:r w:rsidR="00B42F8C">
        <w:t xml:space="preserve">Users are surrounded by many different devices capable of capturing and processing information. The importance of this area has been recognized by researchers and funding bodies alike. The most common system is the Smart Home. </w:t>
      </w:r>
      <w:del w:id="441" w:author="陳雅虹" w:date="2015-07-17T02:16:00Z">
        <w:r w:rsidR="00B42F8C" w:rsidDel="00780F1F">
          <w:delText>It has been</w:delText>
        </w:r>
      </w:del>
      <w:ins w:id="442" w:author="陳雅虹" w:date="2015-07-17T02:16:00Z">
        <w:r w:rsidR="00780F1F">
          <w:t>There have learn</w:t>
        </w:r>
      </w:ins>
      <w:r w:rsidR="00B42F8C">
        <w:t xml:space="preserve"> focused </w:t>
      </w:r>
      <w:ins w:id="443" w:author="陳雅虹" w:date="2015-07-17T02:16:00Z">
        <w:r w:rsidR="00780F1F">
          <w:t xml:space="preserve">efforts </w:t>
        </w:r>
      </w:ins>
      <w:r w:rsidR="00B42F8C">
        <w:t>on developing techniques to implement a home that has ability to identify residents’ demand and</w:t>
      </w:r>
      <w:ins w:id="444" w:author="陳雅虹" w:date="2015-07-17T02:16:00Z">
        <w:r w:rsidR="00780F1F">
          <w:t xml:space="preserve"> to</w:t>
        </w:r>
      </w:ins>
      <w:r w:rsidR="00B42F8C">
        <w:t xml:space="preserve"> automatically provide services. For example, it has ability to achieve intelligent light controls, window shutters, safety system or kitchen appliances, etc. In particular, there has been considerable interest in developing </w:t>
      </w:r>
      <w:r w:rsidR="00454610">
        <w:t>a smart</w:t>
      </w:r>
      <w:ins w:id="445" w:author="陳雅虹" w:date="2015-07-17T02:17:00Z">
        <w:r w:rsidR="00780F1F">
          <w:t xml:space="preserve"> home with</w:t>
        </w:r>
      </w:ins>
      <w:r w:rsidR="00454610">
        <w:t xml:space="preserve"> healthcare </w:t>
      </w:r>
      <w:del w:id="446" w:author="陳雅虹" w:date="2015-07-17T02:17:00Z">
        <w:r w:rsidR="00454610" w:rsidDel="00780F1F">
          <w:delText xml:space="preserve">home </w:delText>
        </w:r>
      </w:del>
      <w:r w:rsidR="00454610">
        <w:t xml:space="preserve">that can support </w:t>
      </w:r>
      <w:del w:id="447" w:author="陳雅虹" w:date="2015-07-17T02:17:00Z">
        <w:r w:rsidR="00454610" w:rsidDel="00780F1F">
          <w:delText xml:space="preserve">for </w:delText>
        </w:r>
      </w:del>
      <w:r w:rsidR="00454610">
        <w:t xml:space="preserve">elderly or disabled residents. The goal of smart healthcare home is making it safe for them to live at their home. </w:t>
      </w:r>
      <w:del w:id="448" w:author="陳雅虹" w:date="2015-07-17T02:17:00Z">
        <w:r w:rsidR="00454610" w:rsidDel="00780F1F">
          <w:delText xml:space="preserve">This </w:delText>
        </w:r>
      </w:del>
      <w:ins w:id="449" w:author="陳雅虹" w:date="2015-07-17T02:17:00Z">
        <w:r w:rsidR="00780F1F">
          <w:t xml:space="preserve">Such </w:t>
        </w:r>
      </w:ins>
      <w:r w:rsidR="00454610">
        <w:t>approach is basically concerned with a fixed space that is require to provide intelligent features.</w:t>
      </w:r>
    </w:p>
    <w:p w14:paraId="57829B86" w14:textId="7DC252FB" w:rsidR="00454610" w:rsidRDefault="00454610" w:rsidP="00454610">
      <w:pPr>
        <w:pStyle w:val="afff5"/>
      </w:pPr>
      <w:r>
        <w:t>Beyond the fixed space of the Smart Home, the mobile user presents different and more challenging problems. The most different situation between fixed space and mobility is user’s location. The pervasive system always tr</w:t>
      </w:r>
      <w:ins w:id="450" w:author="陳雅虹" w:date="2015-07-17T02:17:00Z">
        <w:r w:rsidR="005959B1">
          <w:t>ies</w:t>
        </w:r>
      </w:ins>
      <w:del w:id="451" w:author="陳雅虹" w:date="2015-07-17T02:17:00Z">
        <w:r w:rsidDel="005959B1">
          <w:delText>y</w:delText>
        </w:r>
      </w:del>
      <w:r>
        <w:t xml:space="preserve"> to provide access to devices </w:t>
      </w:r>
      <w:r>
        <w:lastRenderedPageBreak/>
        <w:t xml:space="preserve">and services in the user’s environment. However, it is hard to control the mobile user’s environment information. The research </w:t>
      </w:r>
      <w:del w:id="452" w:author="陳雅虹" w:date="2015-07-17T02:18:00Z">
        <w:r w:rsidDel="005959B1">
          <w:delText xml:space="preserve">into </w:delText>
        </w:r>
      </w:del>
      <w:ins w:id="453" w:author="陳雅虹" w:date="2015-07-17T02:18:00Z">
        <w:r w:rsidR="005959B1">
          <w:t xml:space="preserve">on </w:t>
        </w:r>
      </w:ins>
      <w:r>
        <w:t>fixed spaces associated with buildings is generally quite independent of that being conducted on pervasive systems for mobile users.</w:t>
      </w:r>
      <w:r w:rsidR="00392530">
        <w:t xml:space="preserve"> Those separated systems make the support for pervasiveness </w:t>
      </w:r>
      <w:ins w:id="454" w:author="陳雅虹" w:date="2015-07-17T02:18:00Z">
        <w:r w:rsidR="005959B1">
          <w:t>be</w:t>
        </w:r>
      </w:ins>
      <w:del w:id="455" w:author="陳雅虹" w:date="2015-07-17T02:18:00Z">
        <w:r w:rsidR="00392530" w:rsidDel="005959B1">
          <w:delText>is</w:delText>
        </w:r>
      </w:del>
      <w:r w:rsidR="00392530">
        <w:t xml:space="preserve"> limited. It is a challenge </w:t>
      </w:r>
      <w:del w:id="456" w:author="陳雅虹" w:date="2015-07-17T02:18:00Z">
        <w:r w:rsidR="00392530" w:rsidDel="005959B1">
          <w:delText xml:space="preserve">that </w:delText>
        </w:r>
      </w:del>
      <w:ins w:id="457" w:author="陳雅虹" w:date="2015-07-17T02:18:00Z">
        <w:r w:rsidR="005959B1">
          <w:t xml:space="preserve">for </w:t>
        </w:r>
      </w:ins>
      <w:r w:rsidR="00392530">
        <w:t>control</w:t>
      </w:r>
      <w:ins w:id="458" w:author="陳雅虹" w:date="2015-07-17T02:18:00Z">
        <w:r w:rsidR="005959B1">
          <w:t>ling</w:t>
        </w:r>
      </w:ins>
      <w:del w:id="459" w:author="陳雅虹" w:date="2015-07-17T02:18:00Z">
        <w:r w:rsidR="00392530" w:rsidDel="005959B1">
          <w:delText>s</w:delText>
        </w:r>
      </w:del>
      <w:r w:rsidR="00392530">
        <w:t xml:space="preserve"> all devices</w:t>
      </w:r>
      <w:ins w:id="460" w:author="陳雅虹" w:date="2015-07-17T02:18:00Z">
        <w:r w:rsidR="005959B1">
          <w:t>,</w:t>
        </w:r>
      </w:ins>
      <w:r w:rsidR="00392530">
        <w:t xml:space="preserve"> includ</w:t>
      </w:r>
      <w:ins w:id="461" w:author="陳雅虹" w:date="2015-07-17T02:18:00Z">
        <w:r w:rsidR="005959B1">
          <w:t>ing</w:t>
        </w:r>
      </w:ins>
      <w:del w:id="462" w:author="陳雅虹" w:date="2015-07-17T02:18:00Z">
        <w:r w:rsidR="00392530" w:rsidDel="005959B1">
          <w:delText>ed</w:delText>
        </w:r>
      </w:del>
      <w:r w:rsidR="00392530">
        <w:t xml:space="preserve"> ambient devices and mobile devices in the same system.</w:t>
      </w:r>
    </w:p>
    <w:p w14:paraId="5FE60FB9" w14:textId="0DF80423" w:rsidR="00392530" w:rsidRDefault="00392530" w:rsidP="00454610">
      <w:pPr>
        <w:pStyle w:val="afff5"/>
      </w:pPr>
      <w:r>
        <w:t>For our system, we have built a smart home environment at Room 313 of Barry Lam Hall</w:t>
      </w:r>
      <w:r w:rsidR="00EF6D45">
        <w:t xml:space="preserve"> (BL 313)</w:t>
      </w:r>
      <w:r>
        <w:t xml:space="preserve"> </w:t>
      </w:r>
      <w:ins w:id="463" w:author="陳雅虹" w:date="2015-07-17T02:19:00Z">
        <w:r w:rsidR="005959B1">
          <w:t>at</w:t>
        </w:r>
      </w:ins>
      <w:del w:id="464" w:author="陳雅虹" w:date="2015-07-17T02:19:00Z">
        <w:r w:rsidDel="005959B1">
          <w:delText>in</w:delText>
        </w:r>
      </w:del>
      <w:r>
        <w:t xml:space="preserve"> National Taiwan University. </w:t>
      </w:r>
      <w:r w:rsidR="004C34A4">
        <w:t>Although t</w:t>
      </w:r>
      <w:r>
        <w:t>he</w:t>
      </w:r>
      <w:ins w:id="465" w:author="陳雅虹" w:date="2015-07-17T02:19:00Z">
        <w:r w:rsidR="005959B1">
          <w:t xml:space="preserve"> established</w:t>
        </w:r>
      </w:ins>
      <w:r>
        <w:t xml:space="preserve"> smart home </w:t>
      </w:r>
      <w:del w:id="466" w:author="陳雅虹" w:date="2015-07-17T02:19:00Z">
        <w:r w:rsidDel="005959B1">
          <w:delText xml:space="preserve">used </w:delText>
        </w:r>
      </w:del>
      <w:ins w:id="467" w:author="陳雅虹" w:date="2015-07-17T02:19:00Z">
        <w:r w:rsidR="005959B1">
          <w:t>was</w:t>
        </w:r>
      </w:ins>
      <w:ins w:id="468" w:author="陳雅虹" w:date="2015-07-17T02:20:00Z">
        <w:r w:rsidR="005959B1">
          <w:t xml:space="preserve"> to </w:t>
        </w:r>
      </w:ins>
      <w:ins w:id="469" w:author="陳雅虹" w:date="2015-07-17T02:19:00Z">
        <w:r w:rsidR="005959B1">
          <w:t>pursue</w:t>
        </w:r>
      </w:ins>
      <w:ins w:id="470" w:author="陳雅虹" w:date="2015-07-17T02:20:00Z">
        <w:r w:rsidR="005959B1">
          <w:t xml:space="preserve"> the goal of</w:t>
        </w:r>
      </w:ins>
      <w:del w:id="471" w:author="陳雅虹" w:date="2015-07-17T02:20:00Z">
        <w:r w:rsidDel="005959B1">
          <w:delText xml:space="preserve">to </w:delText>
        </w:r>
        <w:r w:rsidR="004C34A4" w:rsidDel="005959B1">
          <w:delText>achieve</w:delText>
        </w:r>
      </w:del>
      <w:r w:rsidR="004C34A4">
        <w:t xml:space="preserve"> energy </w:t>
      </w:r>
      <w:proofErr w:type="spellStart"/>
      <w:r w:rsidR="004C34A4">
        <w:t>saving</w:t>
      </w:r>
      <w:del w:id="472" w:author="陳雅虹" w:date="2015-07-17T02:21:00Z">
        <w:r w:rsidR="004C34A4" w:rsidDel="005959B1">
          <w:delText xml:space="preserve"> in the </w:delText>
        </w:r>
      </w:del>
      <w:r w:rsidR="004C34A4">
        <w:t>before</w:t>
      </w:r>
      <w:proofErr w:type="spellEnd"/>
      <w:r w:rsidR="004C34A4">
        <w:t>,</w:t>
      </w:r>
      <w:ins w:id="473" w:author="陳雅虹" w:date="2015-07-17T02:21:00Z">
        <w:r w:rsidR="005959B1">
          <w:t xml:space="preserve"> here</w:t>
        </w:r>
      </w:ins>
      <w:r w:rsidR="004C34A4">
        <w:t xml:space="preserve"> we </w:t>
      </w:r>
      <w:del w:id="474" w:author="陳雅虹" w:date="2015-07-17T02:21:00Z">
        <w:r w:rsidR="004C34A4" w:rsidDel="005959B1">
          <w:delText xml:space="preserve">try to </w:delText>
        </w:r>
      </w:del>
      <w:r w:rsidR="004C34A4">
        <w:t>use th</w:t>
      </w:r>
      <w:ins w:id="475" w:author="陳雅虹" w:date="2015-07-17T02:21:00Z">
        <w:r w:rsidR="005959B1">
          <w:t>e</w:t>
        </w:r>
      </w:ins>
      <w:del w:id="476" w:author="陳雅虹" w:date="2015-07-17T02:21:00Z">
        <w:r w:rsidR="004C34A4" w:rsidDel="005959B1">
          <w:delText>o</w:delText>
        </w:r>
      </w:del>
      <w:r w:rsidR="004C34A4">
        <w:t xml:space="preserve">se </w:t>
      </w:r>
      <w:del w:id="477" w:author="陳雅虹" w:date="2015-07-17T02:21:00Z">
        <w:r w:rsidR="004C34A4" w:rsidDel="005959B1">
          <w:delText xml:space="preserve">constructed </w:delText>
        </w:r>
      </w:del>
      <w:ins w:id="478" w:author="陳雅虹" w:date="2015-07-17T02:21:00Z">
        <w:r w:rsidR="005959B1">
          <w:t xml:space="preserve">already </w:t>
        </w:r>
        <w:proofErr w:type="spellStart"/>
        <w:r w:rsidR="005959B1">
          <w:t>depolyed</w:t>
        </w:r>
        <w:proofErr w:type="spellEnd"/>
        <w:r w:rsidR="005959B1">
          <w:t xml:space="preserve"> </w:t>
        </w:r>
      </w:ins>
      <w:r w:rsidR="004C34A4">
        <w:t>devices to build an activity-aware healthcare home. The energy saving system of this constructed smart home is called M-CHESS</w:t>
      </w:r>
      <w:del w:id="479" w:author="陳雅虹" w:date="2015-07-17T02:22:00Z">
        <w:r w:rsidR="004C34A4" w:rsidDel="005959B1">
          <w:delText xml:space="preserve">. </w:delText>
        </w:r>
        <w:r w:rsidR="004C34A4" w:rsidRPr="004C34A4" w:rsidDel="005959B1">
          <w:delText>M-CHESS</w:delText>
        </w:r>
      </w:del>
      <w:ins w:id="480" w:author="陳雅虹" w:date="2015-07-17T02:22:00Z">
        <w:r w:rsidR="005959B1">
          <w:t>,</w:t>
        </w:r>
      </w:ins>
      <w:del w:id="481" w:author="陳雅虹" w:date="2015-07-17T02:22:00Z">
        <w:r w:rsidR="004C34A4" w:rsidRPr="004C34A4" w:rsidDel="005959B1">
          <w:delText xml:space="preserve"> is the</w:delText>
        </w:r>
      </w:del>
      <w:r w:rsidR="004C34A4" w:rsidRPr="004C34A4">
        <w:t xml:space="preserve"> abbreviation of M2M-based Context-aware Home Energy Saving System</w:t>
      </w:r>
      <w:r w:rsidR="000525D1">
        <w:fldChar w:fldCharType="begin"/>
      </w:r>
      <w:r w:rsidR="00890E48">
        <w:instrText xml:space="preserve"> ADDIN EN.CITE &lt;EndNote&gt;&lt;Cite&gt;&lt;Author&gt;Lu&lt;/Author&gt;&lt;Year&gt;2014&lt;/Year&gt;&lt;RecNum&gt;4&lt;/RecNum&gt;&lt;DisplayText&gt;[21]&lt;/DisplayText&gt;&lt;record&gt;&lt;rec-number&gt;4&lt;/rec-number&gt;&lt;foreign-keys&gt;&lt;key app="EN" db-id="sz22x0ppvatzs7ettfhxv2rxtpdfvwx2wzss"&gt;4&lt;/key&gt;&lt;/foreign-keys&gt;&lt;ref-type name="Journal Article"&gt;17&lt;/ref-type&gt;&lt;contributors&gt;&lt;authors&gt;&lt;author&gt;Lu, Ching-Hu&lt;/author&gt;&lt;author&gt;Wu, Chao-Lin&lt;/author&gt;&lt;author&gt;Yang, Tsung-Han&lt;/author&gt;&lt;author&gt;Yeh, Hui-Wen&lt;/author&gt;&lt;author&gt;Weng, Mao-Yung&lt;/author&gt;&lt;author&gt;Fu, Li-Chen&lt;/author&gt;&lt;author&gt;Tai, Tsung-Yuan Charlie&lt;/author&gt;&lt;/authors&gt;&lt;/contributors&gt;&lt;titles&gt;&lt;title&gt;Energy-Responsive Aggregate Context for Energy Saving in a Multi-Resident Environment&lt;/title&gt;&lt;secondary-title&gt;Automation Science and Engineering, IEEE Transactions on&lt;/secondary-title&gt;&lt;/titles&gt;&lt;periodical&gt;&lt;full-title&gt;Automation Science and Engineering, IEEE Transactions on&lt;/full-title&gt;&lt;/periodical&gt;&lt;pages&gt;715-729&lt;/pages&gt;&lt;volume&gt;11&lt;/volume&gt;&lt;number&gt;3&lt;/number&gt;&lt;dates&gt;&lt;year&gt;2014&lt;/year&gt;&lt;/dates&gt;&lt;isbn&gt;1545-5955&lt;/isbn&gt;&lt;urls&gt;&lt;/urls&gt;&lt;/record&gt;&lt;/Cite&gt;&lt;/EndNote&gt;</w:instrText>
      </w:r>
      <w:r w:rsidR="000525D1">
        <w:fldChar w:fldCharType="separate"/>
      </w:r>
      <w:r w:rsidR="00890E48">
        <w:rPr>
          <w:noProof/>
        </w:rPr>
        <w:t>[</w:t>
      </w:r>
      <w:hyperlink w:anchor="_ENREF_21" w:tooltip="Lu, 2014 #4" w:history="1">
        <w:r w:rsidR="006F41DF">
          <w:rPr>
            <w:noProof/>
          </w:rPr>
          <w:t>21</w:t>
        </w:r>
      </w:hyperlink>
      <w:r w:rsidR="00890E48">
        <w:rPr>
          <w:noProof/>
        </w:rPr>
        <w:t>]</w:t>
      </w:r>
      <w:r w:rsidR="000525D1">
        <w:fldChar w:fldCharType="end"/>
      </w:r>
      <w:r w:rsidR="004C34A4">
        <w:t>.</w:t>
      </w:r>
      <w:r w:rsidR="000525D1">
        <w:t xml:space="preserve"> The bas</w:t>
      </w:r>
      <w:ins w:id="482" w:author="陳雅虹" w:date="2015-07-17T02:22:00Z">
        <w:r w:rsidR="005959B1">
          <w:t>ic</w:t>
        </w:r>
      </w:ins>
      <w:del w:id="483" w:author="陳雅虹" w:date="2015-07-17T02:22:00Z">
        <w:r w:rsidR="000525D1" w:rsidDel="005959B1">
          <w:delText>ed</w:delText>
        </w:r>
      </w:del>
      <w:r w:rsidR="000525D1">
        <w:t xml:space="preserve"> function of M-CHES</w:t>
      </w:r>
      <w:r w:rsidR="000525D1">
        <w:rPr>
          <w:rFonts w:hint="eastAsia"/>
        </w:rPr>
        <w:t xml:space="preserve">S </w:t>
      </w:r>
      <w:r w:rsidR="000525D1">
        <w:t xml:space="preserve">is aware of the surrounding contexts, </w:t>
      </w:r>
      <w:r w:rsidR="000525D1" w:rsidRPr="005959B1">
        <w:rPr>
          <w:i/>
          <w:rPrChange w:id="484" w:author="陳雅虹" w:date="2015-07-17T02:22:00Z">
            <w:rPr/>
          </w:rPrChange>
        </w:rPr>
        <w:t>e.g.</w:t>
      </w:r>
      <w:ins w:id="485" w:author="陳雅虹" w:date="2015-07-17T02:22:00Z">
        <w:r w:rsidR="005959B1">
          <w:t>,</w:t>
        </w:r>
      </w:ins>
      <w:r w:rsidR="000525D1">
        <w:t xml:space="preserve"> the on-going users’ activities and the status of electronic appliances. However, the context structure of M-CHESS</w:t>
      </w:r>
      <w:r w:rsidR="000525D1">
        <w:rPr>
          <w:rFonts w:hint="eastAsia"/>
        </w:rPr>
        <w:t xml:space="preserve"> is not suitable for the robust activity-aware healthcare system, </w:t>
      </w:r>
      <w:r w:rsidR="000525D1">
        <w:t xml:space="preserve">because it </w:t>
      </w:r>
      <w:ins w:id="486" w:author="陳雅虹" w:date="2015-07-17T02:22:00Z">
        <w:r w:rsidR="005959B1">
          <w:t xml:space="preserve">was </w:t>
        </w:r>
      </w:ins>
      <w:r w:rsidR="000525D1">
        <w:t xml:space="preserve">developed for monitoring users’ </w:t>
      </w:r>
      <w:r w:rsidR="00EA22F5">
        <w:t xml:space="preserve">activity of using electronic appliances. In this work, we want to monitor residents’ daily living activities, so M-CHESS is hard to identify some activities which without using electronic appliances, </w:t>
      </w:r>
      <w:r w:rsidR="00EA22F5" w:rsidRPr="005959B1">
        <w:rPr>
          <w:i/>
          <w:rPrChange w:id="487" w:author="陳雅虹" w:date="2015-07-17T02:22:00Z">
            <w:rPr/>
          </w:rPrChange>
        </w:rPr>
        <w:t>e.g.</w:t>
      </w:r>
      <w:ins w:id="488" w:author="陳雅虹" w:date="2015-07-17T02:22:00Z">
        <w:r w:rsidR="005959B1">
          <w:t>,</w:t>
        </w:r>
      </w:ins>
      <w:r w:rsidR="00EA22F5">
        <w:t xml:space="preserve"> doing exercise or cleaning home. We try to use mobile devices to </w:t>
      </w:r>
      <w:proofErr w:type="spellStart"/>
      <w:r w:rsidR="00EA22F5">
        <w:t>monitor</w:t>
      </w:r>
      <w:del w:id="489" w:author="陳雅虹" w:date="2015-07-17T02:23:00Z">
        <w:r w:rsidR="00EA22F5" w:rsidDel="005959B1">
          <w:delText xml:space="preserve"> these kind of</w:delText>
        </w:r>
      </w:del>
      <w:ins w:id="490" w:author="陳雅虹" w:date="2015-07-17T02:23:00Z">
        <w:r w:rsidR="005959B1">
          <w:t>the</w:t>
        </w:r>
      </w:ins>
      <w:proofErr w:type="spellEnd"/>
      <w:r w:rsidR="00EA22F5">
        <w:t xml:space="preserve"> activities</w:t>
      </w:r>
      <w:ins w:id="491" w:author="陳雅虹" w:date="2015-07-17T02:23:00Z">
        <w:r w:rsidR="005959B1">
          <w:t xml:space="preserve"> including these kinds</w:t>
        </w:r>
      </w:ins>
      <w:r w:rsidR="00EA22F5">
        <w:t xml:space="preserve">. We </w:t>
      </w:r>
      <w:del w:id="492" w:author="陳雅虹" w:date="2015-07-17T02:24:00Z">
        <w:r w:rsidR="00EA22F5" w:rsidDel="005959B1">
          <w:delText xml:space="preserve">adopt </w:delText>
        </w:r>
      </w:del>
      <w:ins w:id="493" w:author="陳雅虹" w:date="2015-07-17T02:24:00Z">
        <w:r w:rsidR="005959B1">
          <w:t xml:space="preserve">employ </w:t>
        </w:r>
      </w:ins>
      <w:r w:rsidR="00EA22F5">
        <w:t>the smart watch</w:t>
      </w:r>
      <w:ins w:id="494" w:author="陳雅虹" w:date="2015-07-17T02:24:00Z">
        <w:r w:rsidR="005959B1">
          <w:t>,</w:t>
        </w:r>
      </w:ins>
      <w:r w:rsidR="00EA22F5">
        <w:t xml:space="preserve"> </w:t>
      </w:r>
      <w:ins w:id="495" w:author="陳雅虹" w:date="2015-07-17T02:24:00Z">
        <w:r w:rsidR="005959B1">
          <w:t xml:space="preserve">called </w:t>
        </w:r>
      </w:ins>
      <w:r w:rsidR="00EA22F5">
        <w:t>“</w:t>
      </w:r>
      <w:proofErr w:type="spellStart"/>
      <w:r w:rsidR="00EA22F5">
        <w:t>Zen</w:t>
      </w:r>
      <w:del w:id="496" w:author="陳雅虹" w:date="2015-07-17T02:24:00Z">
        <w:r w:rsidR="00EA22F5" w:rsidDel="005959B1">
          <w:delText xml:space="preserve"> </w:delText>
        </w:r>
      </w:del>
      <w:r w:rsidR="00EA22F5">
        <w:t>Watch</w:t>
      </w:r>
      <w:proofErr w:type="spellEnd"/>
      <w:r w:rsidR="00EA22F5">
        <w:t>”</w:t>
      </w:r>
      <w:ins w:id="497" w:author="陳雅虹" w:date="2015-07-17T02:24:00Z">
        <w:r w:rsidR="005959B1">
          <w:t>,</w:t>
        </w:r>
      </w:ins>
      <w:r w:rsidR="00EA22F5">
        <w:t xml:space="preserve"> to monitor users’ vital sign</w:t>
      </w:r>
      <w:ins w:id="498" w:author="陳雅虹" w:date="2015-07-17T02:24:00Z">
        <w:r w:rsidR="005959B1">
          <w:t>s</w:t>
        </w:r>
      </w:ins>
      <w:r w:rsidR="00EA22F5">
        <w:t xml:space="preserve">, </w:t>
      </w:r>
      <w:r w:rsidR="00EA22F5" w:rsidRPr="005959B1">
        <w:rPr>
          <w:i/>
          <w:rPrChange w:id="499" w:author="陳雅虹" w:date="2015-07-17T02:22:00Z">
            <w:rPr/>
          </w:rPrChange>
        </w:rPr>
        <w:t>e.g.</w:t>
      </w:r>
      <w:ins w:id="500" w:author="陳雅虹" w:date="2015-07-17T02:22:00Z">
        <w:r w:rsidR="005959B1">
          <w:t>,</w:t>
        </w:r>
      </w:ins>
      <w:r w:rsidR="00EA22F5">
        <w:t xml:space="preserve"> </w:t>
      </w:r>
      <w:r w:rsidR="00E50BD3">
        <w:t>acceler</w:t>
      </w:r>
      <w:ins w:id="501" w:author="陳雅虹" w:date="2015-07-17T02:25:00Z">
        <w:r w:rsidR="005959B1">
          <w:t>ation</w:t>
        </w:r>
      </w:ins>
      <w:del w:id="502" w:author="陳雅虹" w:date="2015-07-17T02:25:00Z">
        <w:r w:rsidR="00E50BD3" w:rsidDel="005959B1">
          <w:delText>ometer</w:delText>
        </w:r>
      </w:del>
      <w:r w:rsidR="00E50BD3">
        <w:t xml:space="preserve"> and</w:t>
      </w:r>
      <w:ins w:id="503" w:author="陳雅虹" w:date="2015-07-17T02:25:00Z">
        <w:r w:rsidR="005959B1">
          <w:t xml:space="preserve"> notation through accelerometer and</w:t>
        </w:r>
      </w:ins>
      <w:r w:rsidR="00E50BD3">
        <w:t xml:space="preserve"> gyroscope </w:t>
      </w:r>
      <w:del w:id="504" w:author="陳雅虹" w:date="2015-07-17T02:26:00Z">
        <w:r w:rsidR="00E50BD3" w:rsidDel="00247CD6">
          <w:delText>on the smart</w:delText>
        </w:r>
      </w:del>
      <w:ins w:id="505" w:author="陳雅虹" w:date="2015-07-17T02:26:00Z">
        <w:r w:rsidR="00247CD6">
          <w:t>embedded in the</w:t>
        </w:r>
      </w:ins>
      <w:r w:rsidR="00E50BD3">
        <w:t xml:space="preserve"> watch. In the next chapter, we will describe the </w:t>
      </w:r>
      <w:del w:id="506" w:author="陳雅虹" w:date="2015-07-17T02:26:00Z">
        <w:r w:rsidR="00E50BD3" w:rsidDel="00247CD6">
          <w:delText xml:space="preserve">fusion </w:delText>
        </w:r>
      </w:del>
      <w:r w:rsidR="00E50BD3">
        <w:t xml:space="preserve">method </w:t>
      </w:r>
      <w:del w:id="507" w:author="陳雅虹" w:date="2015-07-17T02:26:00Z">
        <w:r w:rsidR="00E50BD3" w:rsidDel="00247CD6">
          <w:delText xml:space="preserve">between </w:delText>
        </w:r>
      </w:del>
      <w:ins w:id="508" w:author="陳雅虹" w:date="2015-07-17T02:26:00Z">
        <w:r w:rsidR="00247CD6">
          <w:t xml:space="preserve">of fusing data from </w:t>
        </w:r>
      </w:ins>
      <w:r w:rsidR="00E50BD3">
        <w:t>ambient sensors and wearable sensors</w:t>
      </w:r>
      <w:del w:id="509" w:author="陳雅虹" w:date="2015-07-17T02:27:00Z">
        <w:r w:rsidR="00E50BD3" w:rsidDel="00247CD6">
          <w:delText>; that ambient sensors are the constructed</w:delText>
        </w:r>
      </w:del>
      <w:ins w:id="510" w:author="陳雅虹" w:date="2015-07-17T02:27:00Z">
        <w:r w:rsidR="00247CD6">
          <w:t xml:space="preserve"> when the former</w:t>
        </w:r>
      </w:ins>
      <w:r w:rsidR="00E50BD3">
        <w:t xml:space="preserve"> devices </w:t>
      </w:r>
      <w:del w:id="511" w:author="陳雅虹" w:date="2015-07-17T02:27:00Z">
        <w:r w:rsidR="00E50BD3" w:rsidDel="00247CD6">
          <w:delText xml:space="preserve">of </w:delText>
        </w:r>
      </w:del>
      <w:ins w:id="512" w:author="陳雅虹" w:date="2015-07-17T02:27:00Z">
        <w:r w:rsidR="00247CD6">
          <w:t xml:space="preserve">deployed for </w:t>
        </w:r>
      </w:ins>
      <w:r w:rsidR="00E50BD3">
        <w:t xml:space="preserve">M-CHESS </w:t>
      </w:r>
      <w:del w:id="513" w:author="陳雅虹" w:date="2015-07-17T02:27:00Z">
        <w:r w:rsidR="00E50BD3" w:rsidDel="00247CD6">
          <w:delText xml:space="preserve">and </w:delText>
        </w:r>
      </w:del>
      <w:ins w:id="514" w:author="陳雅虹" w:date="2015-07-17T02:27:00Z">
        <w:r w:rsidR="00247CD6">
          <w:t xml:space="preserve">whereas </w:t>
        </w:r>
      </w:ins>
      <w:r w:rsidR="00E50BD3">
        <w:t xml:space="preserve">the </w:t>
      </w:r>
      <w:del w:id="515" w:author="陳雅虹" w:date="2015-07-17T02:28:00Z">
        <w:r w:rsidR="00E50BD3" w:rsidDel="00247CD6">
          <w:delText xml:space="preserve">wearable </w:delText>
        </w:r>
      </w:del>
      <w:ins w:id="516" w:author="陳雅虹" w:date="2015-07-17T02:28:00Z">
        <w:r w:rsidR="00247CD6">
          <w:t xml:space="preserve">latter </w:t>
        </w:r>
      </w:ins>
      <w:r w:rsidR="00E50BD3">
        <w:t xml:space="preserve">sensors </w:t>
      </w:r>
      <w:del w:id="517" w:author="陳雅虹" w:date="2015-07-17T02:28:00Z">
        <w:r w:rsidR="00E50BD3" w:rsidDel="00247CD6">
          <w:delText xml:space="preserve">are </w:delText>
        </w:r>
      </w:del>
      <w:ins w:id="518" w:author="陳雅虹" w:date="2015-07-17T02:28:00Z">
        <w:r w:rsidR="00247CD6">
          <w:t xml:space="preserve">refers to </w:t>
        </w:r>
        <w:proofErr w:type="spellStart"/>
        <w:r w:rsidR="00247CD6">
          <w:t>thses</w:t>
        </w:r>
        <w:proofErr w:type="spellEnd"/>
        <w:r w:rsidR="00247CD6">
          <w:t xml:space="preserve"> </w:t>
        </w:r>
      </w:ins>
      <w:r w:rsidR="00E50BD3">
        <w:t xml:space="preserve">built on </w:t>
      </w:r>
      <w:proofErr w:type="spellStart"/>
      <w:r w:rsidR="00E50BD3">
        <w:t>Zen</w:t>
      </w:r>
      <w:del w:id="519" w:author="陳雅虹" w:date="2015-07-17T02:28:00Z">
        <w:r w:rsidR="00E50BD3" w:rsidDel="00247CD6">
          <w:delText xml:space="preserve"> </w:delText>
        </w:r>
      </w:del>
      <w:r w:rsidR="00E50BD3">
        <w:t>Watch</w:t>
      </w:r>
      <w:proofErr w:type="spellEnd"/>
      <w:r w:rsidR="00E50BD3">
        <w:t>.</w:t>
      </w:r>
    </w:p>
    <w:p w14:paraId="7258616F" w14:textId="7708DE11" w:rsidR="00AE0409" w:rsidRDefault="00EF6D45" w:rsidP="00AE0409">
      <w:pPr>
        <w:pStyle w:val="afff5"/>
      </w:pPr>
      <w:r>
        <w:t xml:space="preserve">The </w:t>
      </w:r>
      <w:r w:rsidR="00AE0409">
        <w:t>layout</w:t>
      </w:r>
      <w:r>
        <w:t xml:space="preserve"> of the home is as shown in </w:t>
      </w:r>
      <w:r>
        <w:fldChar w:fldCharType="begin"/>
      </w:r>
      <w:r>
        <w:instrText xml:space="preserve"> REF _Ref423033773 \h </w:instrText>
      </w:r>
      <w:r>
        <w:fldChar w:fldCharType="separate"/>
      </w:r>
      <w:r w:rsidR="00394E54" w:rsidRPr="00EF6D45">
        <w:t xml:space="preserve">Fig. </w:t>
      </w:r>
      <w:r w:rsidR="00394E54">
        <w:rPr>
          <w:noProof/>
        </w:rPr>
        <w:t>2</w:t>
      </w:r>
      <w:r w:rsidR="00394E54" w:rsidRPr="00EF6D45">
        <w:noBreakHyphen/>
      </w:r>
      <w:r w:rsidR="00394E54">
        <w:rPr>
          <w:noProof/>
        </w:rPr>
        <w:t>1</w:t>
      </w:r>
      <w:r>
        <w:fldChar w:fldCharType="end"/>
      </w:r>
      <w:r>
        <w:t>.</w:t>
      </w:r>
      <w:r w:rsidR="00AE0409">
        <w:t xml:space="preserve"> </w:t>
      </w:r>
      <w:r w:rsidR="00AE0409" w:rsidRPr="00AE0409">
        <w:t>That environment specifically consists of 4 rooms, namely, living room, studying room, kitchen</w:t>
      </w:r>
      <w:ins w:id="520" w:author="陳雅虹" w:date="2015-07-17T02:28:00Z">
        <w:r w:rsidR="00247CD6">
          <w:t>,</w:t>
        </w:r>
      </w:ins>
      <w:r w:rsidR="00AE0409" w:rsidRPr="00AE0409">
        <w:t xml:space="preserve"> and bedroom.</w:t>
      </w:r>
      <w:r w:rsidR="00AE0409">
        <w:t xml:space="preserve"> </w:t>
      </w:r>
      <w:del w:id="521" w:author="陳雅虹" w:date="2015-07-17T02:29:00Z">
        <w:r w:rsidR="00AE0409" w:rsidDel="00247CD6">
          <w:delText xml:space="preserve">The </w:delText>
        </w:r>
      </w:del>
      <w:ins w:id="522" w:author="陳雅虹" w:date="2015-07-17T02:29:00Z">
        <w:r w:rsidR="00247CD6">
          <w:t xml:space="preserve">It is </w:t>
        </w:r>
        <w:r w:rsidR="00247CD6">
          <w:lastRenderedPageBreak/>
          <w:t xml:space="preserve">worthwhile to </w:t>
        </w:r>
        <w:proofErr w:type="spellStart"/>
        <w:r w:rsidR="00247CD6">
          <w:t>mantian</w:t>
        </w:r>
        <w:proofErr w:type="spellEnd"/>
        <w:r w:rsidR="00247CD6">
          <w:t xml:space="preserve"> that the </w:t>
        </w:r>
      </w:ins>
      <w:r w:rsidR="00AE0409">
        <w:t xml:space="preserve">current sensor is a simple </w:t>
      </w:r>
      <w:ins w:id="523" w:author="陳雅虹" w:date="2015-07-17T02:29:00Z">
        <w:r w:rsidR="00247CD6">
          <w:t>“</w:t>
        </w:r>
      </w:ins>
      <w:r w:rsidR="00AE0409">
        <w:t>smart meter</w:t>
      </w:r>
      <w:ins w:id="524" w:author="陳雅虹" w:date="2015-07-17T02:29:00Z">
        <w:r w:rsidR="00247CD6">
          <w:t>” built</w:t>
        </w:r>
      </w:ins>
      <w:r w:rsidR="00AE0409">
        <w:t xml:space="preserve"> on the embedded device “</w:t>
      </w:r>
      <w:proofErr w:type="spellStart"/>
      <w:r w:rsidR="00AE0409">
        <w:t>Taroko</w:t>
      </w:r>
      <w:proofErr w:type="spellEnd"/>
      <w:r w:rsidR="00AE0409">
        <w:t xml:space="preserve">” that is used monitor the on/ off status of each electronic appliance. </w:t>
      </w:r>
      <w:r w:rsidR="00AE0409">
        <w:rPr>
          <w:rFonts w:eastAsiaTheme="minorEastAsia" w:hint="eastAsia"/>
        </w:rPr>
        <w:t>Moreover,</w:t>
      </w:r>
      <w:r w:rsidR="00AE0409">
        <w:t xml:space="preserve"> each room has </w:t>
      </w:r>
      <w:r w:rsidR="00AE0409">
        <w:rPr>
          <w:rFonts w:eastAsiaTheme="minorEastAsia" w:hint="eastAsia"/>
        </w:rPr>
        <w:t xml:space="preserve">been </w:t>
      </w:r>
      <w:r w:rsidR="00AE0409">
        <w:t>equipped with temperature, lumen and humidity sensors</w:t>
      </w:r>
      <w:ins w:id="525" w:author="陳雅虹" w:date="2015-07-17T02:31:00Z">
        <w:r w:rsidR="00247CD6">
          <w:t xml:space="preserve"> also built</w:t>
        </w:r>
      </w:ins>
      <w:r w:rsidR="00AE0409">
        <w:t xml:space="preserve"> on </w:t>
      </w:r>
      <w:proofErr w:type="spellStart"/>
      <w:r w:rsidR="00AE0409">
        <w:t>Taroko</w:t>
      </w:r>
      <w:proofErr w:type="spellEnd"/>
      <w:r w:rsidR="00AE0409">
        <w:t xml:space="preserve">. </w:t>
      </w:r>
      <w:del w:id="526" w:author="陳雅虹" w:date="2015-07-17T02:31:00Z">
        <w:r w:rsidR="00AE0409" w:rsidRPr="00AE0409" w:rsidDel="00247CD6">
          <w:delText xml:space="preserve">The </w:delText>
        </w:r>
      </w:del>
      <w:ins w:id="527" w:author="陳雅虹" w:date="2015-07-17T02:31:00Z">
        <w:r w:rsidR="00247CD6">
          <w:t>A switch sensor in mounted on the</w:t>
        </w:r>
        <w:r w:rsidR="00247CD6" w:rsidRPr="00AE0409">
          <w:t xml:space="preserve"> </w:t>
        </w:r>
      </w:ins>
      <w:r w:rsidR="00AE0409" w:rsidRPr="00AE0409">
        <w:t xml:space="preserve">entrance door </w:t>
      </w:r>
      <w:del w:id="528" w:author="陳雅虹" w:date="2015-07-17T02:32:00Z">
        <w:r w:rsidR="00AE0409" w:rsidRPr="00AE0409" w:rsidDel="00247CD6">
          <w:delText xml:space="preserve">has also been mounted a switch sensor used </w:delText>
        </w:r>
      </w:del>
      <w:r w:rsidR="00AE0409" w:rsidRPr="00AE0409">
        <w:t>to monitor the activities of “go out” and “come home”.</w:t>
      </w:r>
      <w:r w:rsidR="00AE0409">
        <w:t xml:space="preserve"> Those sensors </w:t>
      </w:r>
      <w:r w:rsidR="00AE0409">
        <w:rPr>
          <w:rFonts w:eastAsiaTheme="minorEastAsia" w:hint="eastAsia"/>
        </w:rPr>
        <w:t xml:space="preserve">in the previous research work </w:t>
      </w:r>
      <w:del w:id="529" w:author="陳雅虹" w:date="2015-07-17T02:33:00Z">
        <w:r w:rsidR="00AE0409" w:rsidDel="00247CD6">
          <w:delText>are developed</w:delText>
        </w:r>
      </w:del>
      <w:ins w:id="530" w:author="陳雅虹" w:date="2015-07-17T02:33:00Z">
        <w:r w:rsidR="00247CD6">
          <w:t>were employed</w:t>
        </w:r>
      </w:ins>
      <w:r w:rsidR="00AE0409">
        <w:t xml:space="preserve"> to research </w:t>
      </w:r>
      <w:r w:rsidR="00AE0409">
        <w:rPr>
          <w:rFonts w:eastAsiaTheme="minorEastAsia" w:hint="eastAsia"/>
        </w:rPr>
        <w:t>on how to save</w:t>
      </w:r>
      <w:r w:rsidR="00AE0409">
        <w:t xml:space="preserve"> energy, </w:t>
      </w:r>
      <w:r w:rsidR="00AE0409">
        <w:rPr>
          <w:rFonts w:eastAsiaTheme="minorEastAsia" w:hint="eastAsia"/>
        </w:rPr>
        <w:t>unlike</w:t>
      </w:r>
      <w:r w:rsidR="00AE0409">
        <w:t xml:space="preserve"> </w:t>
      </w:r>
      <w:del w:id="531" w:author="陳雅虹" w:date="2015-07-17T02:33:00Z">
        <w:r w:rsidR="00AE0409" w:rsidDel="00247CD6">
          <w:delText xml:space="preserve">this </w:delText>
        </w:r>
      </w:del>
      <w:ins w:id="532" w:author="陳雅虹" w:date="2015-07-17T02:33:00Z">
        <w:r w:rsidR="00247CD6">
          <w:t xml:space="preserve">the present </w:t>
        </w:r>
      </w:ins>
      <w:r w:rsidR="00AE0409">
        <w:t>work</w:t>
      </w:r>
      <w:r w:rsidR="00AE0409">
        <w:rPr>
          <w:rFonts w:eastAsiaTheme="minorEastAsia" w:hint="eastAsia"/>
        </w:rPr>
        <w:t xml:space="preserve"> where</w:t>
      </w:r>
      <w:r w:rsidR="00AE0409">
        <w:t xml:space="preserve"> we try to use them to monitor elders’ living activit</w:t>
      </w:r>
      <w:ins w:id="533" w:author="陳雅虹" w:date="2015-07-17T02:34:00Z">
        <w:r w:rsidR="00247CD6">
          <w:t>ies</w:t>
        </w:r>
      </w:ins>
      <w:del w:id="534" w:author="陳雅虹" w:date="2015-07-17T02:34:00Z">
        <w:r w:rsidR="00AE0409" w:rsidDel="00247CD6">
          <w:delText>y</w:delText>
        </w:r>
      </w:del>
      <w:r w:rsidR="00AE0409">
        <w:t>.</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E0674A" w14:paraId="46E45334" w14:textId="77777777" w:rsidTr="00E0674A">
        <w:trPr>
          <w:jc w:val="left"/>
        </w:trPr>
        <w:tc>
          <w:tcPr>
            <w:tcW w:w="8560" w:type="dxa"/>
          </w:tcPr>
          <w:p w14:paraId="3C9F509C" w14:textId="77777777" w:rsidR="00E0674A" w:rsidRDefault="00E0674A" w:rsidP="00E0674A">
            <w:pPr>
              <w:pStyle w:val="afff5"/>
              <w:ind w:firstLine="0"/>
              <w:jc w:val="center"/>
            </w:pPr>
            <w:r>
              <w:rPr>
                <w:noProof/>
              </w:rPr>
              <w:drawing>
                <wp:inline distT="0" distB="0" distL="0" distR="0" wp14:anchorId="1F665FAF" wp14:editId="35716F74">
                  <wp:extent cx="4436198" cy="3990998"/>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6198" cy="3990998"/>
                          </a:xfrm>
                          <a:prstGeom prst="rect">
                            <a:avLst/>
                          </a:prstGeom>
                          <a:noFill/>
                        </pic:spPr>
                      </pic:pic>
                    </a:graphicData>
                  </a:graphic>
                </wp:inline>
              </w:drawing>
            </w:r>
          </w:p>
        </w:tc>
      </w:tr>
      <w:tr w:rsidR="00E0674A" w:rsidRPr="00F64717" w14:paraId="28BAC00C" w14:textId="77777777" w:rsidTr="00E0674A">
        <w:trPr>
          <w:trHeight w:val="64"/>
          <w:jc w:val="left"/>
        </w:trPr>
        <w:tc>
          <w:tcPr>
            <w:tcW w:w="8560" w:type="dxa"/>
          </w:tcPr>
          <w:p w14:paraId="4058C643" w14:textId="74AB67C4" w:rsidR="00E0674A" w:rsidRPr="00F64717" w:rsidRDefault="00E0674A" w:rsidP="00DB081B">
            <w:pPr>
              <w:pStyle w:val="FigureCentered"/>
            </w:pPr>
            <w:bookmarkStart w:id="535" w:name="_Ref423033773"/>
            <w:bookmarkStart w:id="536" w:name="_Toc424901485"/>
            <w:r w:rsidRPr="00EF6D45">
              <w:rPr>
                <w:sz w:val="24"/>
              </w:rPr>
              <w:t xml:space="preserve">Fig. </w:t>
            </w:r>
            <w:r w:rsidRPr="00EF6D45">
              <w:rPr>
                <w:sz w:val="24"/>
              </w:rPr>
              <w:fldChar w:fldCharType="begin"/>
            </w:r>
            <w:r w:rsidRPr="00EF6D45">
              <w:rPr>
                <w:sz w:val="24"/>
              </w:rPr>
              <w:instrText xml:space="preserve"> STYLEREF 1 \s </w:instrText>
            </w:r>
            <w:r w:rsidRPr="00EF6D45">
              <w:rPr>
                <w:sz w:val="24"/>
              </w:rPr>
              <w:fldChar w:fldCharType="separate"/>
            </w:r>
            <w:r w:rsidR="00394E54">
              <w:rPr>
                <w:noProof/>
                <w:sz w:val="24"/>
              </w:rPr>
              <w:t>2</w:t>
            </w:r>
            <w:r w:rsidRPr="00EF6D45">
              <w:rPr>
                <w:sz w:val="24"/>
              </w:rPr>
              <w:fldChar w:fldCharType="end"/>
            </w:r>
            <w:r w:rsidRPr="00EF6D45">
              <w:rPr>
                <w:sz w:val="24"/>
              </w:rPr>
              <w:noBreakHyphen/>
            </w:r>
            <w:r w:rsidRPr="00EF6D45">
              <w:rPr>
                <w:sz w:val="24"/>
              </w:rPr>
              <w:fldChar w:fldCharType="begin"/>
            </w:r>
            <w:r w:rsidRPr="00EF6D45">
              <w:rPr>
                <w:sz w:val="24"/>
              </w:rPr>
              <w:instrText xml:space="preserve"> SEQ Fig. \* ARABIC \s 1 </w:instrText>
            </w:r>
            <w:r w:rsidRPr="00EF6D45">
              <w:rPr>
                <w:sz w:val="24"/>
              </w:rPr>
              <w:fldChar w:fldCharType="separate"/>
            </w:r>
            <w:r w:rsidR="00394E54">
              <w:rPr>
                <w:noProof/>
                <w:sz w:val="24"/>
              </w:rPr>
              <w:t>1</w:t>
            </w:r>
            <w:r w:rsidRPr="00EF6D45">
              <w:rPr>
                <w:sz w:val="24"/>
              </w:rPr>
              <w:fldChar w:fldCharType="end"/>
            </w:r>
            <w:bookmarkEnd w:id="535"/>
            <w:r w:rsidRPr="00EF6D45">
              <w:rPr>
                <w:sz w:val="24"/>
              </w:rPr>
              <w:t xml:space="preserve"> The</w:t>
            </w:r>
            <w:del w:id="537" w:author="陳雅虹" w:date="2015-07-17T02:40:00Z">
              <w:r w:rsidRPr="00EF6D45" w:rsidDel="00DB081B">
                <w:rPr>
                  <w:sz w:val="24"/>
                </w:rPr>
                <w:delText xml:space="preserve"> 2D ichnography</w:delText>
              </w:r>
            </w:del>
            <w:ins w:id="538" w:author="陳雅虹" w:date="2015-07-17T02:40:00Z">
              <w:r w:rsidR="00DB081B">
                <w:rPr>
                  <w:sz w:val="24"/>
                </w:rPr>
                <w:t xml:space="preserve"> </w:t>
              </w:r>
              <w:proofErr w:type="spellStart"/>
              <w:r w:rsidR="00DB081B">
                <w:rPr>
                  <w:sz w:val="24"/>
                </w:rPr>
                <w:t>loyout</w:t>
              </w:r>
            </w:ins>
            <w:proofErr w:type="spellEnd"/>
            <w:r w:rsidRPr="00EF6D45">
              <w:rPr>
                <w:sz w:val="24"/>
              </w:rPr>
              <w:t xml:space="preserve"> of the smart home in BL 313</w:t>
            </w:r>
            <w:bookmarkEnd w:id="536"/>
          </w:p>
        </w:tc>
      </w:tr>
    </w:tbl>
    <w:p w14:paraId="5F55CDE1" w14:textId="3563879F" w:rsidR="00AE0409" w:rsidRPr="00A574DE" w:rsidRDefault="00AE0409" w:rsidP="00E0674A">
      <w:pPr>
        <w:pStyle w:val="afff5"/>
      </w:pPr>
      <w:r>
        <w:t xml:space="preserve">The ambient sensors </w:t>
      </w:r>
      <w:del w:id="539" w:author="陳雅虹" w:date="2015-07-17T02:40:00Z">
        <w:r w:rsidDel="00DB081B">
          <w:delText>i</w:delText>
        </w:r>
      </w:del>
      <w:del w:id="540" w:author="陳雅虹" w:date="2015-07-17T02:39:00Z">
        <w:r w:rsidDel="00DB081B">
          <w:delText>n our work have been</w:delText>
        </w:r>
      </w:del>
      <w:proofErr w:type="spellStart"/>
      <w:ins w:id="541" w:author="陳雅虹" w:date="2015-07-17T02:39:00Z">
        <w:r w:rsidR="00DB081B">
          <w:t>discreased</w:t>
        </w:r>
        <w:proofErr w:type="spellEnd"/>
        <w:r w:rsidR="00DB081B">
          <w:t xml:space="preserve"> in this research are</w:t>
        </w:r>
      </w:ins>
      <w:r>
        <w:t xml:space="preserve"> </w:t>
      </w:r>
      <w:r>
        <w:rPr>
          <w:rFonts w:eastAsiaTheme="minorEastAsia" w:hint="eastAsia"/>
        </w:rPr>
        <w:t>divided</w:t>
      </w:r>
      <w:r>
        <w:t xml:space="preserve"> into two different </w:t>
      </w:r>
      <w:r>
        <w:rPr>
          <w:rFonts w:eastAsiaTheme="minorEastAsia" w:hint="eastAsia"/>
        </w:rPr>
        <w:t>categories, of which one</w:t>
      </w:r>
      <w:r>
        <w:t xml:space="preserve"> </w:t>
      </w:r>
      <w:r>
        <w:rPr>
          <w:rFonts w:eastAsiaTheme="minorEastAsia" w:hint="eastAsia"/>
        </w:rPr>
        <w:t>is mainly</w:t>
      </w:r>
      <w:r>
        <w:t xml:space="preserve"> to monitor the living environment, </w:t>
      </w:r>
      <w:r w:rsidRPr="007126A3">
        <w:rPr>
          <w:i/>
        </w:rPr>
        <w:t>e.g</w:t>
      </w:r>
      <w:r>
        <w:t>. lumen sensors use</w:t>
      </w:r>
      <w:r>
        <w:rPr>
          <w:rFonts w:eastAsiaTheme="minorEastAsia" w:hint="eastAsia"/>
        </w:rPr>
        <w:t>d</w:t>
      </w:r>
      <w:r>
        <w:t xml:space="preserve"> to monitor light level for each room and switch sensors </w:t>
      </w:r>
      <w:del w:id="542" w:author="陳雅虹" w:date="2015-07-17T02:40:00Z">
        <w:r w:rsidDel="00DB081B">
          <w:rPr>
            <w:rFonts w:eastAsiaTheme="minorEastAsia" w:hint="eastAsia"/>
          </w:rPr>
          <w:delText>equipped</w:delText>
        </w:r>
        <w:r w:rsidDel="00DB081B">
          <w:delText xml:space="preserve"> </w:delText>
        </w:r>
      </w:del>
      <w:r>
        <w:t xml:space="preserve">on </w:t>
      </w:r>
      <w:r>
        <w:rPr>
          <w:rFonts w:eastAsiaTheme="minorEastAsia" w:hint="eastAsia"/>
        </w:rPr>
        <w:t xml:space="preserve">the </w:t>
      </w:r>
      <w:r>
        <w:t>entrance door use</w:t>
      </w:r>
      <w:r>
        <w:rPr>
          <w:rFonts w:eastAsiaTheme="minorEastAsia" w:hint="eastAsia"/>
        </w:rPr>
        <w:t>d</w:t>
      </w:r>
      <w:r>
        <w:t xml:space="preserve"> to </w:t>
      </w:r>
      <w:del w:id="543" w:author="陳雅虹" w:date="2015-07-17T02:40:00Z">
        <w:r w:rsidDel="00DB081B">
          <w:delText xml:space="preserve">determine </w:delText>
        </w:r>
      </w:del>
      <w:ins w:id="544" w:author="陳雅虹" w:date="2015-07-17T02:40:00Z">
        <w:r w:rsidR="00DB081B">
          <w:t xml:space="preserve">tell </w:t>
        </w:r>
      </w:ins>
      <w:r>
        <w:t>whether the resident go</w:t>
      </w:r>
      <w:r>
        <w:rPr>
          <w:rFonts w:eastAsiaTheme="minorEastAsia" w:hint="eastAsia"/>
        </w:rPr>
        <w:t>es</w:t>
      </w:r>
      <w:r>
        <w:t xml:space="preserve"> out</w:t>
      </w:r>
      <w:r>
        <w:rPr>
          <w:rFonts w:eastAsiaTheme="minorEastAsia" w:hint="eastAsia"/>
        </w:rPr>
        <w:t>, comes home,</w:t>
      </w:r>
      <w:r>
        <w:t xml:space="preserve"> or </w:t>
      </w:r>
      <w:r>
        <w:rPr>
          <w:rFonts w:eastAsiaTheme="minorEastAsia" w:hint="eastAsia"/>
        </w:rPr>
        <w:t>else, and</w:t>
      </w:r>
      <w:r>
        <w:t xml:space="preserve"> the other </w:t>
      </w:r>
      <w:r>
        <w:rPr>
          <w:rFonts w:eastAsiaTheme="minorEastAsia" w:hint="eastAsia"/>
        </w:rPr>
        <w:t>is mainly</w:t>
      </w:r>
      <w:r>
        <w:t xml:space="preserve"> to monitor the</w:t>
      </w:r>
      <w:r>
        <w:rPr>
          <w:rFonts w:eastAsiaTheme="minorEastAsia" w:hint="eastAsia"/>
        </w:rPr>
        <w:t xml:space="preserve"> active state</w:t>
      </w:r>
      <w:ins w:id="545" w:author="陳雅虹" w:date="2015-07-17T02:40:00Z">
        <w:r w:rsidR="00DB081B">
          <w:rPr>
            <w:rFonts w:eastAsiaTheme="minorEastAsia"/>
          </w:rPr>
          <w:t>s</w:t>
        </w:r>
      </w:ins>
      <w:r>
        <w:rPr>
          <w:rFonts w:eastAsiaTheme="minorEastAsia" w:hint="eastAsia"/>
        </w:rPr>
        <w:t xml:space="preserve"> of</w:t>
      </w:r>
      <w:r>
        <w:t xml:space="preserve"> electric appliances so </w:t>
      </w:r>
      <w:r>
        <w:rPr>
          <w:rFonts w:eastAsiaTheme="minorEastAsia" w:hint="eastAsia"/>
        </w:rPr>
        <w:t>that the</w:t>
      </w:r>
      <w:r>
        <w:t xml:space="preserve"> residents’ activit</w:t>
      </w:r>
      <w:r>
        <w:rPr>
          <w:rFonts w:eastAsiaTheme="minorEastAsia" w:hint="eastAsia"/>
        </w:rPr>
        <w:t xml:space="preserve">ies will be </w:t>
      </w:r>
      <w:r>
        <w:rPr>
          <w:rFonts w:eastAsiaTheme="minorEastAsia" w:hint="eastAsia"/>
        </w:rPr>
        <w:lastRenderedPageBreak/>
        <w:t xml:space="preserve">revealed </w:t>
      </w:r>
      <w:r>
        <w:t>when</w:t>
      </w:r>
      <w:r>
        <w:rPr>
          <w:rFonts w:eastAsiaTheme="minorEastAsia" w:hint="eastAsia"/>
        </w:rPr>
        <w:t xml:space="preserve"> the associated</w:t>
      </w:r>
      <w:r>
        <w:t xml:space="preserve"> electric appliance</w:t>
      </w:r>
      <w:r>
        <w:rPr>
          <w:rFonts w:eastAsiaTheme="minorEastAsia" w:hint="eastAsia"/>
        </w:rPr>
        <w:t>s are being used.</w:t>
      </w:r>
      <w:r w:rsidR="001F58A2">
        <w:rPr>
          <w:rFonts w:eastAsiaTheme="minorEastAsia"/>
        </w:rPr>
        <w:t xml:space="preserve"> </w:t>
      </w:r>
      <w:r w:rsidR="001F58A2">
        <w:rPr>
          <w:rFonts w:eastAsiaTheme="minorEastAsia" w:hint="eastAsia"/>
        </w:rPr>
        <w:t>An example of the latter is that t</w:t>
      </w:r>
      <w:r w:rsidR="001F58A2">
        <w:t>he AR system recognizes</w:t>
      </w:r>
      <w:r w:rsidR="001F58A2">
        <w:rPr>
          <w:rFonts w:eastAsiaTheme="minorEastAsia" w:hint="eastAsia"/>
        </w:rPr>
        <w:t xml:space="preserve"> that</w:t>
      </w:r>
      <w:r w:rsidR="001F58A2">
        <w:t xml:space="preserve"> the resident is watching TV </w:t>
      </w:r>
      <w:r w:rsidR="001F58A2">
        <w:rPr>
          <w:rFonts w:eastAsiaTheme="minorEastAsia" w:hint="eastAsia"/>
        </w:rPr>
        <w:t xml:space="preserve">partly </w:t>
      </w:r>
      <w:r w:rsidR="001F58A2">
        <w:t xml:space="preserve">because </w:t>
      </w:r>
      <w:ins w:id="546" w:author="陳雅虹" w:date="2015-07-17T02:43:00Z">
        <w:r w:rsidR="00DB081B">
          <w:t>the system</w:t>
        </w:r>
      </w:ins>
      <w:del w:id="547" w:author="陳雅虹" w:date="2015-07-17T02:43:00Z">
        <w:r w:rsidR="001F58A2" w:rsidDel="00DB081B">
          <w:delText>it</w:delText>
        </w:r>
      </w:del>
      <w:r w:rsidR="001F58A2">
        <w:t xml:space="preserve"> finds the stat</w:t>
      </w:r>
      <w:r w:rsidR="001F58A2">
        <w:rPr>
          <w:rFonts w:eastAsiaTheme="minorEastAsia" w:hint="eastAsia"/>
        </w:rPr>
        <w:t>e</w:t>
      </w:r>
      <w:r w:rsidR="001F58A2">
        <w:t xml:space="preserve"> of TV is “on”. </w:t>
      </w:r>
      <w:del w:id="548" w:author="陳雅虹" w:date="2015-07-17T02:41:00Z">
        <w:r w:rsidDel="00DB081B">
          <w:delText xml:space="preserve">First </w:delText>
        </w:r>
      </w:del>
      <w:ins w:id="549" w:author="陳雅虹" w:date="2015-07-17T02:41:00Z">
        <w:r w:rsidR="00DB081B">
          <w:t xml:space="preserve">The first </w:t>
        </w:r>
      </w:ins>
      <w:r>
        <w:t>type</w:t>
      </w:r>
      <w:r w:rsidR="001F58A2">
        <w:t xml:space="preserve"> of sensor</w:t>
      </w:r>
      <w:r>
        <w:t xml:space="preserve"> </w:t>
      </w:r>
      <w:r w:rsidR="001F58A2">
        <w:t>is</w:t>
      </w:r>
      <w:r>
        <w:t xml:space="preserve"> </w:t>
      </w:r>
      <w:del w:id="550" w:author="陳雅虹" w:date="2015-07-17T02:41:00Z">
        <w:r w:rsidDel="00DB081B">
          <w:delText xml:space="preserve">as </w:delText>
        </w:r>
      </w:del>
      <w:r>
        <w:t xml:space="preserve">shown in </w:t>
      </w:r>
      <w:r>
        <w:fldChar w:fldCharType="begin"/>
      </w:r>
      <w:r>
        <w:instrText xml:space="preserve"> REF _Ref423033192 \h </w:instrText>
      </w:r>
      <w:r>
        <w:fldChar w:fldCharType="separate"/>
      </w:r>
      <w:r w:rsidR="00394E54">
        <w:t xml:space="preserve">Fig. </w:t>
      </w:r>
      <w:r w:rsidR="00394E54">
        <w:rPr>
          <w:noProof/>
        </w:rPr>
        <w:t>2</w:t>
      </w:r>
      <w:r w:rsidR="00394E54">
        <w:noBreakHyphen/>
      </w:r>
      <w:r w:rsidR="00394E54">
        <w:rPr>
          <w:noProof/>
        </w:rPr>
        <w:t>2</w:t>
      </w:r>
      <w:r>
        <w:fldChar w:fldCharType="end"/>
      </w:r>
      <w:r>
        <w:t>(a)</w:t>
      </w:r>
      <w:ins w:id="551" w:author="陳雅虹" w:date="2015-07-17T02:41:00Z">
        <w:r w:rsidR="00DB081B">
          <w:t>,</w:t>
        </w:r>
      </w:ins>
      <w:del w:id="552" w:author="陳雅虹" w:date="2015-07-17T02:41:00Z">
        <w:r w:rsidDel="00DB081B">
          <w:delText>.</w:delText>
        </w:r>
      </w:del>
      <w:r>
        <w:t xml:space="preserve"> </w:t>
      </w:r>
      <w:del w:id="553" w:author="陳雅虹" w:date="2015-07-17T02:41:00Z">
        <w:r w:rsidDel="00DB081B">
          <w:delText xml:space="preserve">Second </w:delText>
        </w:r>
      </w:del>
      <w:ins w:id="554" w:author="陳雅虹" w:date="2015-07-17T02:41:00Z">
        <w:r w:rsidR="00DB081B">
          <w:t xml:space="preserve">and </w:t>
        </w:r>
        <w:proofErr w:type="spellStart"/>
        <w:r w:rsidR="00DB081B">
          <w:t>thesecond</w:t>
        </w:r>
        <w:proofErr w:type="spellEnd"/>
        <w:r w:rsidR="00DB081B">
          <w:t xml:space="preserve"> </w:t>
        </w:r>
      </w:ins>
      <w:r>
        <w:t xml:space="preserve">type </w:t>
      </w:r>
      <w:r w:rsidR="001F58A2">
        <w:t xml:space="preserve">of sensor </w:t>
      </w:r>
      <w:r>
        <w:t xml:space="preserve">is as shown in </w:t>
      </w:r>
      <w:r>
        <w:fldChar w:fldCharType="begin"/>
      </w:r>
      <w:r>
        <w:instrText xml:space="preserve"> REF _Ref423033192 \h </w:instrText>
      </w:r>
      <w:r>
        <w:fldChar w:fldCharType="separate"/>
      </w:r>
      <w:r w:rsidR="00394E54">
        <w:t xml:space="preserve">Fig. </w:t>
      </w:r>
      <w:r w:rsidR="00394E54">
        <w:rPr>
          <w:noProof/>
        </w:rPr>
        <w:t>2</w:t>
      </w:r>
      <w:r w:rsidR="00394E54">
        <w:noBreakHyphen/>
      </w:r>
      <w:r w:rsidR="00394E54">
        <w:rPr>
          <w:noProof/>
        </w:rPr>
        <w:t>2</w:t>
      </w:r>
      <w:r>
        <w:fldChar w:fldCharType="end"/>
      </w:r>
      <w:r>
        <w:t xml:space="preserve">(b). </w:t>
      </w:r>
      <w:r w:rsidR="00A574DE">
        <w:t xml:space="preserve">We will use </w:t>
      </w:r>
      <w:del w:id="555" w:author="陳雅虹" w:date="2015-07-17T02:44:00Z">
        <w:r w:rsidR="00A574DE" w:rsidDel="00DB081B">
          <w:delText xml:space="preserve">their </w:delText>
        </w:r>
      </w:del>
      <w:ins w:id="556" w:author="陳雅虹" w:date="2015-07-17T02:44:00Z">
        <w:r w:rsidR="00DB081B">
          <w:t xml:space="preserve">the obtained </w:t>
        </w:r>
      </w:ins>
      <w:r w:rsidR="00A574DE">
        <w:t xml:space="preserve">sensor data to build a machine learning model </w:t>
      </w:r>
      <w:del w:id="557" w:author="陳雅虹" w:date="2015-07-17T02:44:00Z">
        <w:r w:rsidR="00A574DE" w:rsidDel="00DB081B">
          <w:delText>that uses to</w:delText>
        </w:r>
      </w:del>
      <w:ins w:id="558" w:author="陳雅虹" w:date="2015-07-17T02:44:00Z">
        <w:r w:rsidR="00DB081B">
          <w:t>and then</w:t>
        </w:r>
      </w:ins>
      <w:r w:rsidR="00A574DE">
        <w:t xml:space="preserve"> category residents’ activit</w:t>
      </w:r>
      <w:ins w:id="559" w:author="陳雅虹" w:date="2015-07-17T02:44:00Z">
        <w:r w:rsidR="00DB081B">
          <w:t>ies</w:t>
        </w:r>
      </w:ins>
      <w:del w:id="560" w:author="陳雅虹" w:date="2015-07-17T02:44:00Z">
        <w:r w:rsidR="00A574DE" w:rsidDel="00DB081B">
          <w:delText>y</w:delText>
        </w:r>
      </w:del>
      <w:r w:rsidR="00A574DE">
        <w:t xml:space="preserve">; the detailed processing procedure will be described in </w:t>
      </w:r>
      <w:ins w:id="561" w:author="陳雅虹" w:date="2015-07-17T02:44:00Z">
        <w:r w:rsidR="00DB081B">
          <w:t>C</w:t>
        </w:r>
      </w:ins>
      <w:del w:id="562" w:author="陳雅虹" w:date="2015-07-17T02:44:00Z">
        <w:r w:rsidR="00A574DE" w:rsidDel="00DB081B">
          <w:delText>c</w:delText>
        </w:r>
      </w:del>
      <w:r w:rsidR="00A574DE">
        <w:t>hapter3.</w:t>
      </w:r>
    </w:p>
    <w:tbl>
      <w:tblPr>
        <w:tblStyle w:val="ae"/>
        <w:tblpPr w:leftFromText="181" w:rightFromText="181" w:tblpXSpec="center" w:tblpYSpec="bottom"/>
        <w:tblOverlap w:val="never"/>
        <w:tblW w:w="0" w:type="auto"/>
        <w:jc w:val="left"/>
        <w:tblLook w:val="04A0" w:firstRow="1" w:lastRow="0" w:firstColumn="1" w:lastColumn="0" w:noHBand="0" w:noVBand="1"/>
      </w:tblPr>
      <w:tblGrid>
        <w:gridCol w:w="4244"/>
        <w:gridCol w:w="4476"/>
      </w:tblGrid>
      <w:tr w:rsidR="00AE0409" w14:paraId="0556287D" w14:textId="77777777" w:rsidTr="00E0674A">
        <w:trPr>
          <w:jc w:val="left"/>
        </w:trPr>
        <w:tc>
          <w:tcPr>
            <w:tcW w:w="4244" w:type="dxa"/>
            <w:tcBorders>
              <w:top w:val="nil"/>
              <w:left w:val="nil"/>
              <w:bottom w:val="nil"/>
              <w:right w:val="nil"/>
            </w:tcBorders>
          </w:tcPr>
          <w:p w14:paraId="79C81A29" w14:textId="77777777" w:rsidR="00AE0409" w:rsidRDefault="00AE0409" w:rsidP="00E0674A">
            <w:pPr>
              <w:spacing w:line="240" w:lineRule="auto"/>
              <w:jc w:val="center"/>
            </w:pPr>
            <w:r>
              <w:rPr>
                <w:noProof/>
              </w:rPr>
              <w:drawing>
                <wp:inline distT="0" distB="0" distL="0" distR="0" wp14:anchorId="28DE81C3" wp14:editId="7F378B8D">
                  <wp:extent cx="2468880" cy="1856311"/>
                  <wp:effectExtent l="0" t="0" r="762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0402" cy="1864974"/>
                          </a:xfrm>
                          <a:prstGeom prst="rect">
                            <a:avLst/>
                          </a:prstGeom>
                          <a:noFill/>
                        </pic:spPr>
                      </pic:pic>
                    </a:graphicData>
                  </a:graphic>
                </wp:inline>
              </w:drawing>
            </w:r>
          </w:p>
        </w:tc>
        <w:tc>
          <w:tcPr>
            <w:tcW w:w="4476" w:type="dxa"/>
            <w:tcBorders>
              <w:top w:val="nil"/>
              <w:left w:val="nil"/>
              <w:bottom w:val="nil"/>
              <w:right w:val="nil"/>
            </w:tcBorders>
          </w:tcPr>
          <w:p w14:paraId="0CA0868B" w14:textId="77777777" w:rsidR="00AE0409" w:rsidRDefault="00AE0409" w:rsidP="00E0674A">
            <w:pPr>
              <w:spacing w:line="240" w:lineRule="auto"/>
              <w:jc w:val="center"/>
            </w:pPr>
            <w:r>
              <w:rPr>
                <w:noProof/>
              </w:rPr>
              <w:drawing>
                <wp:inline distT="0" distB="0" distL="0" distR="0" wp14:anchorId="500C3A6A" wp14:editId="4D5B3AC5">
                  <wp:extent cx="2614718" cy="1844235"/>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6935" cy="1852852"/>
                          </a:xfrm>
                          <a:prstGeom prst="rect">
                            <a:avLst/>
                          </a:prstGeom>
                          <a:noFill/>
                        </pic:spPr>
                      </pic:pic>
                    </a:graphicData>
                  </a:graphic>
                </wp:inline>
              </w:drawing>
            </w:r>
          </w:p>
        </w:tc>
      </w:tr>
      <w:tr w:rsidR="00AE0409" w14:paraId="21996CF8" w14:textId="77777777" w:rsidTr="00E0674A">
        <w:trPr>
          <w:jc w:val="left"/>
        </w:trPr>
        <w:tc>
          <w:tcPr>
            <w:tcW w:w="4244" w:type="dxa"/>
            <w:tcBorders>
              <w:top w:val="nil"/>
              <w:left w:val="nil"/>
              <w:bottom w:val="nil"/>
              <w:right w:val="nil"/>
            </w:tcBorders>
          </w:tcPr>
          <w:p w14:paraId="555BFA68" w14:textId="77777777" w:rsidR="00AE0409" w:rsidRDefault="00AE0409" w:rsidP="00E0674A">
            <w:pPr>
              <w:spacing w:line="240" w:lineRule="auto"/>
              <w:jc w:val="center"/>
            </w:pPr>
            <w:r>
              <w:rPr>
                <w:rFonts w:hint="eastAsia"/>
              </w:rPr>
              <w:t>(</w:t>
            </w:r>
            <w:r>
              <w:t>a)</w:t>
            </w:r>
          </w:p>
        </w:tc>
        <w:tc>
          <w:tcPr>
            <w:tcW w:w="4476" w:type="dxa"/>
            <w:tcBorders>
              <w:top w:val="nil"/>
              <w:left w:val="nil"/>
              <w:bottom w:val="nil"/>
              <w:right w:val="nil"/>
            </w:tcBorders>
          </w:tcPr>
          <w:p w14:paraId="44A24E0F" w14:textId="77777777" w:rsidR="00AE0409" w:rsidRDefault="00AE0409" w:rsidP="00E0674A">
            <w:pPr>
              <w:spacing w:line="240" w:lineRule="auto"/>
              <w:jc w:val="center"/>
            </w:pPr>
            <w:r>
              <w:rPr>
                <w:rFonts w:hint="eastAsia"/>
              </w:rPr>
              <w:t>(</w:t>
            </w:r>
            <w:r>
              <w:t>b</w:t>
            </w:r>
            <w:r>
              <w:rPr>
                <w:rFonts w:hint="eastAsia"/>
              </w:rPr>
              <w:t>)</w:t>
            </w:r>
          </w:p>
        </w:tc>
      </w:tr>
      <w:tr w:rsidR="00AE0409" w14:paraId="1E25BD5E" w14:textId="77777777" w:rsidTr="00E0674A">
        <w:trPr>
          <w:jc w:val="left"/>
        </w:trPr>
        <w:tc>
          <w:tcPr>
            <w:tcW w:w="8720" w:type="dxa"/>
            <w:gridSpan w:val="2"/>
            <w:tcBorders>
              <w:top w:val="nil"/>
              <w:left w:val="nil"/>
              <w:bottom w:val="nil"/>
              <w:right w:val="nil"/>
            </w:tcBorders>
          </w:tcPr>
          <w:p w14:paraId="15F61F91" w14:textId="77777777" w:rsidR="00AE0409" w:rsidRDefault="00AE0409" w:rsidP="00E0674A">
            <w:pPr>
              <w:spacing w:beforeLines="100" w:before="240" w:line="240" w:lineRule="auto"/>
              <w:jc w:val="center"/>
            </w:pPr>
            <w:bookmarkStart w:id="563" w:name="_Ref423033192"/>
            <w:bookmarkStart w:id="564" w:name="_Toc424901486"/>
            <w:r>
              <w:t xml:space="preserve">Fig. </w:t>
            </w:r>
            <w:fldSimple w:instr=" STYLEREF 1 \s ">
              <w:r w:rsidR="00394E54">
                <w:rPr>
                  <w:noProof/>
                </w:rPr>
                <w:t>2</w:t>
              </w:r>
            </w:fldSimple>
            <w:r>
              <w:noBreakHyphen/>
            </w:r>
            <w:fldSimple w:instr=" SEQ Fig. \* ARABIC \s 1 ">
              <w:r w:rsidR="00394E54">
                <w:rPr>
                  <w:noProof/>
                </w:rPr>
                <w:t>2</w:t>
              </w:r>
            </w:fldSimple>
            <w:bookmarkEnd w:id="563"/>
            <w:r>
              <w:t xml:space="preserve"> </w:t>
            </w:r>
            <w:r w:rsidRPr="00E50BD3">
              <w:t>The sensor deployed in the home environment</w:t>
            </w:r>
            <w:bookmarkEnd w:id="564"/>
          </w:p>
        </w:tc>
      </w:tr>
    </w:tbl>
    <w:p w14:paraId="05A2492E" w14:textId="48BA09FA" w:rsidR="001F58A2" w:rsidRDefault="001F58A2" w:rsidP="001F58A2">
      <w:pPr>
        <w:pStyle w:val="afff5"/>
      </w:pPr>
      <w:r>
        <w:t xml:space="preserve">In order to </w:t>
      </w:r>
      <w:del w:id="565" w:author="陳雅虹" w:date="2015-07-16T14:29:00Z">
        <w:r w:rsidDel="00AD7E72">
          <w:delText xml:space="preserve">realize </w:delText>
        </w:r>
      </w:del>
      <w:ins w:id="566" w:author="陳雅虹" w:date="2015-07-16T14:29:00Z">
        <w:r w:rsidR="00AD7E72">
          <w:t xml:space="preserve">identify a </w:t>
        </w:r>
      </w:ins>
      <w:r>
        <w:t xml:space="preserve">specific physical activity of an elder, using the wearable sensors to collect </w:t>
      </w:r>
      <w:del w:id="567" w:author="陳雅虹" w:date="2015-07-16T14:30:00Z">
        <w:r w:rsidDel="00AD7E72">
          <w:delText xml:space="preserve">their </w:delText>
        </w:r>
      </w:del>
      <w:ins w:id="568" w:author="陳雅虹" w:date="2015-07-16T14:30:00Z">
        <w:r w:rsidR="00AD7E72">
          <w:t xml:space="preserve">the elder’s </w:t>
        </w:r>
      </w:ins>
      <w:r>
        <w:t>vital sign</w:t>
      </w:r>
      <w:ins w:id="569" w:author="陳雅虹" w:date="2015-07-16T14:30:00Z">
        <w:r w:rsidR="00AD7E72">
          <w:t>s</w:t>
        </w:r>
      </w:ins>
      <w:r>
        <w:t xml:space="preserve"> is necessary. </w:t>
      </w:r>
      <w:del w:id="570" w:author="陳雅虹" w:date="2015-07-16T14:30:00Z">
        <w:r w:rsidDel="00AD7E72">
          <w:delText>Note that</w:delText>
        </w:r>
      </w:del>
      <w:ins w:id="571" w:author="陳雅虹" w:date="2015-07-16T14:30:00Z">
        <w:r w:rsidR="00AD7E72">
          <w:t>Generally speaking,</w:t>
        </w:r>
      </w:ins>
      <w:r>
        <w:t xml:space="preserve"> ambient sensors </w:t>
      </w:r>
      <w:del w:id="572" w:author="陳雅虹" w:date="2015-07-16T14:31:00Z">
        <w:r w:rsidDel="00AD7E72">
          <w:delText xml:space="preserve">themselves </w:delText>
        </w:r>
      </w:del>
      <w:r>
        <w:t xml:space="preserve">are usually </w:t>
      </w:r>
      <w:del w:id="573" w:author="陳雅虹" w:date="2015-07-16T14:31:00Z">
        <w:r w:rsidDel="00AD7E72">
          <w:delText>embedded into</w:delText>
        </w:r>
      </w:del>
      <w:ins w:id="574" w:author="陳雅虹" w:date="2015-07-16T14:31:00Z">
        <w:r w:rsidR="00AD7E72">
          <w:t>installed in the</w:t>
        </w:r>
      </w:ins>
      <w:r>
        <w:t xml:space="preserve"> environment, whereas wearable sensors are directly attached to the human body, which typically can run continuously and can be operated hands-free </w:t>
      </w:r>
      <w:r>
        <w:fldChar w:fldCharType="begin"/>
      </w:r>
      <w:r w:rsidR="006D01F5">
        <w:instrText xml:space="preserve"> ADDIN EN.CITE &lt;EndNote&gt;&lt;Cite&gt;&lt;Author&gt;Pentland&lt;/Author&gt;&lt;Year&gt;1998&lt;/Year&gt;&lt;RecNum&gt;5&lt;/RecNum&gt;&lt;DisplayText&gt;[22]&lt;/DisplayText&gt;&lt;record&gt;&lt;rec-number&gt;5&lt;/rec-number&gt;&lt;foreign-keys&gt;&lt;key app="EN" db-id="sz22x0ppvatzs7ettfhxv2rxtpdfvwx2wzss"&gt;5&lt;/key&gt;&lt;/foreign-keys&gt;&lt;ref-type name="Book"&gt;6&lt;/ref-type&gt;&lt;contributors&gt;&lt;authors&gt;&lt;author&gt;Pentland, Alex P&lt;/author&gt;&lt;/authors&gt;&lt;/contributors&gt;&lt;titles&gt;&lt;title&gt;Wearable intelligence&lt;/title&gt;&lt;/titles&gt;&lt;dates&gt;&lt;year&gt;1998&lt;/year&gt;&lt;/dates&gt;&lt;publisher&gt;Scientific American, Incorporated&lt;/publisher&gt;&lt;isbn&gt;1591763703&lt;/isbn&gt;&lt;urls&gt;&lt;/urls&gt;&lt;/record&gt;&lt;/Cite&gt;&lt;/EndNote&gt;</w:instrText>
      </w:r>
      <w:r>
        <w:fldChar w:fldCharType="separate"/>
      </w:r>
      <w:r w:rsidR="006D01F5">
        <w:rPr>
          <w:noProof/>
        </w:rPr>
        <w:t>[</w:t>
      </w:r>
      <w:hyperlink w:anchor="_ENREF_22" w:tooltip="Pentland, 1998 #5" w:history="1">
        <w:r w:rsidR="006F41DF">
          <w:rPr>
            <w:noProof/>
          </w:rPr>
          <w:t>22</w:t>
        </w:r>
      </w:hyperlink>
      <w:r w:rsidR="006D01F5">
        <w:rPr>
          <w:noProof/>
        </w:rPr>
        <w:t>]</w:t>
      </w:r>
      <w:r>
        <w:fldChar w:fldCharType="end"/>
      </w:r>
      <w:r>
        <w:t xml:space="preserve">. While those </w:t>
      </w:r>
      <w:del w:id="575" w:author="陳雅虹" w:date="2015-07-16T14:32:00Z">
        <w:r w:rsidDel="00AD7E72">
          <w:delText xml:space="preserve">embedded </w:delText>
        </w:r>
      </w:del>
      <w:ins w:id="576" w:author="陳雅虹" w:date="2015-07-16T14:32:00Z">
        <w:r w:rsidR="00AD7E72">
          <w:t xml:space="preserve">environment </w:t>
        </w:r>
      </w:ins>
      <w:r>
        <w:t xml:space="preserve">devices and wearable devices communicate and cooperate with each other, the original monitoring system is now enhanced to serve as a seamless monitoring system. </w:t>
      </w:r>
    </w:p>
    <w:p w14:paraId="03D15796" w14:textId="14040CC4" w:rsidR="00327666" w:rsidRDefault="001F58A2" w:rsidP="001F58A2">
      <w:pPr>
        <w:pStyle w:val="afff5"/>
      </w:pPr>
      <w:del w:id="577" w:author="陳雅虹" w:date="2015-07-16T14:34:00Z">
        <w:r w:rsidDel="00AD7E72">
          <w:delText>In this study</w:delText>
        </w:r>
      </w:del>
      <w:ins w:id="578" w:author="陳雅虹" w:date="2015-07-16T14:34:00Z">
        <w:r w:rsidR="00AD7E72">
          <w:t>As aforementioned</w:t>
        </w:r>
      </w:ins>
      <w:r>
        <w:t>, the wearable sensor we</w:t>
      </w:r>
      <w:ins w:id="579" w:author="陳雅虹" w:date="2015-07-16T14:36:00Z">
        <w:r w:rsidR="00AD7E72">
          <w:t xml:space="preserve"> here</w:t>
        </w:r>
      </w:ins>
      <w:r>
        <w:t xml:space="preserve"> adopted is a smart watch</w:t>
      </w:r>
      <w:ins w:id="580" w:author="陳雅虹" w:date="2015-07-16T14:37:00Z">
        <w:r w:rsidR="00AD7E72">
          <w:t>, named</w:t>
        </w:r>
      </w:ins>
      <w:r>
        <w:t xml:space="preserve"> “Zen </w:t>
      </w:r>
      <w:proofErr w:type="spellStart"/>
      <w:r>
        <w:t>Watch”</w:t>
      </w:r>
      <w:proofErr w:type="gramStart"/>
      <w:ins w:id="581" w:author="陳雅虹" w:date="2015-07-16T14:38:00Z">
        <w:r w:rsidR="00AD7E72">
          <w:t>,</w:t>
        </w:r>
      </w:ins>
      <w:proofErr w:type="gramEnd"/>
      <w:del w:id="582" w:author="陳雅虹" w:date="2015-07-16T14:38:00Z">
        <w:r w:rsidDel="00AD7E72">
          <w:delText>. It</w:delText>
        </w:r>
      </w:del>
      <w:ins w:id="583" w:author="陳雅虹" w:date="2015-07-16T14:38:00Z">
        <w:r w:rsidR="00AD7E72">
          <w:t>which</w:t>
        </w:r>
      </w:ins>
      <w:proofErr w:type="spellEnd"/>
      <w:r>
        <w:t xml:space="preserve"> is equipped with a tri-axial accelerometer, gyroscope</w:t>
      </w:r>
      <w:ins w:id="584" w:author="陳雅虹" w:date="2015-07-16T14:38:00Z">
        <w:r w:rsidR="00AD7E72">
          <w:t>,</w:t>
        </w:r>
      </w:ins>
      <w:r>
        <w:t xml:space="preserve"> and low energy Blue-tooth with 30 Hz sampling rate. We have preprocessed those acceleration data </w:t>
      </w:r>
      <w:del w:id="585" w:author="陳雅虹" w:date="2015-07-16T14:38:00Z">
        <w:r w:rsidDel="00AD7E72">
          <w:delText>of</w:delText>
        </w:r>
      </w:del>
      <w:ins w:id="586" w:author="陳雅虹" w:date="2015-07-16T14:38:00Z">
        <w:r w:rsidR="00AD7E72">
          <w:t>against</w:t>
        </w:r>
      </w:ins>
      <w:r>
        <w:t xml:space="preserve"> each axis to obtain mean and variance </w:t>
      </w:r>
      <w:ins w:id="587" w:author="陳雅虹" w:date="2015-07-16T14:39:00Z">
        <w:r w:rsidR="00AD7E72">
          <w:t xml:space="preserve">of this physical value </w:t>
        </w:r>
      </w:ins>
      <w:r>
        <w:t>every second</w:t>
      </w:r>
      <w:ins w:id="588" w:author="陳雅虹" w:date="2015-07-16T14:39:00Z">
        <w:r w:rsidR="00A1550C">
          <w:t>.</w:t>
        </w:r>
      </w:ins>
      <w:del w:id="589" w:author="陳雅虹" w:date="2015-07-16T14:39:00Z">
        <w:r w:rsidDel="00AD7E72">
          <w:delText>.</w:delText>
        </w:r>
      </w:del>
      <w:r>
        <w:t xml:space="preserve"> </w:t>
      </w:r>
      <w:del w:id="590" w:author="陳雅虹" w:date="2015-07-16T14:40:00Z">
        <w:r w:rsidDel="00A1550C">
          <w:delText xml:space="preserve">Extracting </w:delText>
        </w:r>
      </w:del>
      <w:ins w:id="591" w:author="陳雅虹" w:date="2015-07-16T14:40:00Z">
        <w:r w:rsidR="00A1550C">
          <w:t xml:space="preserve">Besides, we extract the </w:t>
        </w:r>
      </w:ins>
      <w:r>
        <w:t>orientation</w:t>
      </w:r>
      <w:ins w:id="592" w:author="陳雅虹" w:date="2015-07-16T14:40:00Z">
        <w:r w:rsidR="00A1550C">
          <w:t>, consisting</w:t>
        </w:r>
      </w:ins>
      <w:r>
        <w:t xml:space="preserve"> of pitch, roll and yaw</w:t>
      </w:r>
      <w:ins w:id="593" w:author="陳雅虹" w:date="2015-07-16T14:41:00Z">
        <w:r w:rsidR="00A1550C">
          <w:t>,</w:t>
        </w:r>
      </w:ins>
      <w:r>
        <w:t xml:space="preserve"> from </w:t>
      </w:r>
      <w:del w:id="594" w:author="陳雅虹" w:date="2015-07-16T14:41:00Z">
        <w:r w:rsidDel="00A1550C">
          <w:delText>its</w:delText>
        </w:r>
      </w:del>
      <w:ins w:id="595" w:author="陳雅虹" w:date="2015-07-16T14:41:00Z">
        <w:r w:rsidR="00A1550C">
          <w:t xml:space="preserve">the </w:t>
        </w:r>
        <w:proofErr w:type="spellStart"/>
        <w:r w:rsidR="00A1550C">
          <w:t>embbedded</w:t>
        </w:r>
      </w:ins>
      <w:proofErr w:type="spellEnd"/>
      <w:r>
        <w:t xml:space="preserve"> </w:t>
      </w:r>
      <w:r>
        <w:lastRenderedPageBreak/>
        <w:t>accelerometer and gyroscope</w:t>
      </w:r>
      <w:del w:id="596" w:author="陳雅虹" w:date="2015-07-16T14:42:00Z">
        <w:r w:rsidDel="00A1550C">
          <w:delText>.</w:delText>
        </w:r>
      </w:del>
      <w:ins w:id="597" w:author="陳雅虹" w:date="2015-07-16T14:42:00Z">
        <w:r w:rsidR="00A1550C">
          <w:t>,</w:t>
        </w:r>
      </w:ins>
      <w:r>
        <w:t xml:space="preserve"> </w:t>
      </w:r>
      <w:del w:id="598" w:author="陳雅虹" w:date="2015-07-16T14:42:00Z">
        <w:r w:rsidDel="00A1550C">
          <w:delText xml:space="preserve">Then </w:delText>
        </w:r>
      </w:del>
      <w:ins w:id="599" w:author="陳雅虹" w:date="2015-07-16T14:42:00Z">
        <w:r w:rsidR="00A1550C">
          <w:t xml:space="preserve">and then </w:t>
        </w:r>
      </w:ins>
      <w:r>
        <w:t>find</w:t>
      </w:r>
      <w:ins w:id="600" w:author="陳雅虹" w:date="2015-07-16T14:42:00Z">
        <w:r w:rsidR="00A1550C">
          <w:t xml:space="preserve"> its</w:t>
        </w:r>
      </w:ins>
      <w:r>
        <w:t xml:space="preserve"> mean </w:t>
      </w:r>
      <w:del w:id="601" w:author="陳雅虹" w:date="2015-07-16T14:43:00Z">
        <w:r w:rsidDel="00A1550C">
          <w:delText>orientation and variate of orientation</w:delText>
        </w:r>
      </w:del>
      <w:ins w:id="602" w:author="陳雅虹" w:date="2015-07-16T14:43:00Z">
        <w:r w:rsidR="00A1550C">
          <w:t>a</w:t>
        </w:r>
      </w:ins>
      <w:ins w:id="603" w:author="陳雅虹" w:date="2015-07-16T14:44:00Z">
        <w:r w:rsidR="00A1550C">
          <w:t>nd variance</w:t>
        </w:r>
      </w:ins>
      <w:r>
        <w:t xml:space="preserve"> every </w:t>
      </w:r>
      <w:proofErr w:type="spellStart"/>
      <w:r>
        <w:t>second</w:t>
      </w:r>
      <w:ins w:id="604" w:author="陳雅虹" w:date="2015-07-16T14:44:00Z">
        <w:r w:rsidR="00A1550C">
          <w:t>.</w:t>
        </w:r>
      </w:ins>
      <w:del w:id="605" w:author="陳雅虹" w:date="2015-07-16T14:44:00Z">
        <w:r w:rsidDel="00A1550C">
          <w:delText xml:space="preserve"> as machine learning features. Each pattern extracted from the accelerometer and gyroscope inside the wrist watch</w:delText>
        </w:r>
      </w:del>
      <w:ins w:id="606" w:author="陳雅虹" w:date="2015-07-16T14:44:00Z">
        <w:r w:rsidR="00A1550C">
          <w:t>As</w:t>
        </w:r>
        <w:proofErr w:type="spellEnd"/>
        <w:r w:rsidR="00A1550C">
          <w:t xml:space="preserve"> time goes on, the preprocessed acceleration and orientation values from a pattern</w:t>
        </w:r>
      </w:ins>
      <w:ins w:id="607" w:author="陳雅虹" w:date="2015-07-16T14:46:00Z">
        <w:r w:rsidR="00A1550C">
          <w:t xml:space="preserve"> which normally</w:t>
        </w:r>
      </w:ins>
      <w:r>
        <w:t xml:space="preserve"> indicates a </w:t>
      </w:r>
      <w:r w:rsidR="004316C5">
        <w:t>hand’s movement</w:t>
      </w:r>
      <w:r>
        <w:t xml:space="preserve"> of arm, and the numbers of consecutive </w:t>
      </w:r>
      <w:r w:rsidR="004316C5">
        <w:t>hand’s movement</w:t>
      </w:r>
      <w:r>
        <w:t>s can be associated with a specific activity.</w:t>
      </w:r>
      <w:r w:rsidR="001371F6">
        <w:t xml:space="preserve"> </w:t>
      </w:r>
      <w:del w:id="608" w:author="陳雅虹" w:date="2015-07-16T14:46:00Z">
        <w:r w:rsidR="001371F6" w:rsidDel="00A1550C">
          <w:delText xml:space="preserve">We </w:delText>
        </w:r>
      </w:del>
      <w:ins w:id="609" w:author="陳雅虹" w:date="2015-07-16T14:46:00Z">
        <w:r w:rsidR="00A1550C">
          <w:t xml:space="preserve">Thus, we </w:t>
        </w:r>
      </w:ins>
      <w:r w:rsidR="001371F6">
        <w:t>will use machine learning</w:t>
      </w:r>
      <w:r>
        <w:t xml:space="preserve"> </w:t>
      </w:r>
      <w:r w:rsidR="001371F6">
        <w:t xml:space="preserve">method to </w:t>
      </w:r>
      <w:r>
        <w:t xml:space="preserve">categorize the </w:t>
      </w:r>
      <w:r w:rsidR="004316C5">
        <w:t>hand’s movement</w:t>
      </w:r>
      <w:r>
        <w:t xml:space="preserve">s, and the results will serve as new features for activity recognition. The detailed processing procedure will be described in </w:t>
      </w:r>
      <w:del w:id="610" w:author="陳雅虹" w:date="2015-07-16T14:47:00Z">
        <w:r w:rsidR="001371F6" w:rsidDel="00A1550C">
          <w:delText>chapter3</w:delText>
        </w:r>
      </w:del>
      <w:ins w:id="611" w:author="陳雅虹" w:date="2015-07-16T14:47:00Z">
        <w:r w:rsidR="00A1550C">
          <w:t>Chapter3</w:t>
        </w:r>
      </w:ins>
      <w:r>
        <w:t>.</w:t>
      </w:r>
    </w:p>
    <w:p w14:paraId="6789A6F0" w14:textId="332A7B99" w:rsidR="00DA7821" w:rsidRDefault="00DA7821" w:rsidP="00E831AF">
      <w:pPr>
        <w:pStyle w:val="21"/>
      </w:pPr>
      <w:bookmarkStart w:id="612" w:name="_Toc424901451"/>
      <w:r>
        <w:rPr>
          <w:rFonts w:hint="eastAsia"/>
        </w:rPr>
        <w:t>Non-parametric Statistic</w:t>
      </w:r>
      <w:r w:rsidR="00DD2856">
        <w:t>al Distribution</w:t>
      </w:r>
      <w:bookmarkEnd w:id="612"/>
      <w:r>
        <w:rPr>
          <w:rFonts w:hint="eastAsia"/>
        </w:rPr>
        <w:t xml:space="preserve"> </w:t>
      </w:r>
    </w:p>
    <w:p w14:paraId="30664A54" w14:textId="5F090AC7" w:rsidR="00DA7821" w:rsidRDefault="00A92D68" w:rsidP="00412823">
      <w:pPr>
        <w:pStyle w:val="afff5"/>
      </w:pPr>
      <w:r w:rsidRPr="00A92D68">
        <w:t>Non</w:t>
      </w:r>
      <w:ins w:id="613" w:author="陳雅虹" w:date="2015-07-16T14:47:00Z">
        <w:r w:rsidR="00A1550C">
          <w:t>-</w:t>
        </w:r>
      </w:ins>
      <w:r w:rsidRPr="00A92D68">
        <w:t>parametric statistics are statistics</w:t>
      </w:r>
      <w:r>
        <w:rPr>
          <w:rFonts w:hint="eastAsia"/>
        </w:rPr>
        <w:t xml:space="preserve"> that</w:t>
      </w:r>
      <w:r w:rsidRPr="00A92D68">
        <w:t xml:space="preserve"> </w:t>
      </w:r>
      <w:ins w:id="614" w:author="陳雅虹" w:date="2015-07-16T14:47:00Z">
        <w:r w:rsidR="00A1550C">
          <w:t xml:space="preserve">are </w:t>
        </w:r>
      </w:ins>
      <w:r w:rsidRPr="00A92D68">
        <w:t>not based on parameterized families of probability distributions</w:t>
      </w:r>
      <w:ins w:id="615" w:author="陳雅虹" w:date="2015-07-16T14:47:00Z">
        <w:r w:rsidR="00A1550C">
          <w:t>,</w:t>
        </w:r>
      </w:ins>
      <w:del w:id="616" w:author="陳雅虹" w:date="2015-07-16T14:47:00Z">
        <w:r w:rsidRPr="00A92D68" w:rsidDel="00A1550C">
          <w:delText>.</w:delText>
        </w:r>
      </w:del>
      <w:r>
        <w:t xml:space="preserve"> </w:t>
      </w:r>
      <w:del w:id="617" w:author="陳雅虹" w:date="2015-07-16T14:48:00Z">
        <w:r w:rsidDel="00A1550C">
          <w:delText>Says, the</w:delText>
        </w:r>
      </w:del>
      <w:proofErr w:type="spellStart"/>
      <w:ins w:id="618" w:author="陳雅虹" w:date="2015-07-16T14:48:00Z">
        <w:r w:rsidR="00A1550C">
          <w:t>c</w:t>
        </w:r>
        <w:r w:rsidR="0052550F">
          <w:t>ohos</w:t>
        </w:r>
        <w:r w:rsidR="00A1550C">
          <w:t>e</w:t>
        </w:r>
      </w:ins>
      <w:proofErr w:type="spellEnd"/>
      <w:r>
        <w:t xml:space="preserve"> typical parameters are </w:t>
      </w:r>
      <w:del w:id="619" w:author="陳雅虹" w:date="2015-07-16T14:50:00Z">
        <w:r w:rsidDel="0052550F">
          <w:delText xml:space="preserve">usually the </w:delText>
        </w:r>
      </w:del>
      <w:r>
        <w:t xml:space="preserve">mean </w:t>
      </w:r>
      <w:del w:id="620" w:author="陳雅虹" w:date="2015-07-16T14:50:00Z">
        <w:r w:rsidDel="0052550F">
          <w:delText xml:space="preserve">or </w:delText>
        </w:r>
      </w:del>
      <w:ins w:id="621" w:author="陳雅虹" w:date="2015-07-16T14:50:00Z">
        <w:r w:rsidR="0052550F">
          <w:t xml:space="preserve">and </w:t>
        </w:r>
      </w:ins>
      <w:r>
        <w:t>variance of the distribution. For non-parametric statistics, they do not assume about the probability distributions of the variables being assessed</w:t>
      </w:r>
      <w:del w:id="622" w:author="陳雅虹" w:date="2015-07-16T14:51:00Z">
        <w:r w:rsidDel="0052550F">
          <w:delText>. They include both</w:delText>
        </w:r>
      </w:del>
      <w:ins w:id="623" w:author="陳雅虹" w:date="2015-07-16T14:51:00Z">
        <w:r w:rsidR="0052550F">
          <w:t>, and the examples are</w:t>
        </w:r>
      </w:ins>
      <w:r>
        <w:t xml:space="preserve"> descriptive and inferential statistics. The difference between non-parametric and parametric model is that the former will </w:t>
      </w:r>
      <w:del w:id="624" w:author="陳雅虹" w:date="2015-07-16T14:51:00Z">
        <w:r w:rsidDel="0052550F">
          <w:delText xml:space="preserve">grows </w:delText>
        </w:r>
      </w:del>
      <w:ins w:id="625" w:author="陳雅虹" w:date="2015-07-16T14:51:00Z">
        <w:r w:rsidR="0052550F">
          <w:t xml:space="preserve">increase </w:t>
        </w:r>
      </w:ins>
      <w:r>
        <w:t xml:space="preserve">the number of parameters </w:t>
      </w:r>
      <w:del w:id="626" w:author="陳雅虹" w:date="2015-07-16T14:52:00Z">
        <w:r w:rsidDel="0052550F">
          <w:delText>with their amount</w:delText>
        </w:r>
      </w:del>
      <w:ins w:id="627" w:author="陳雅虹" w:date="2015-07-16T14:52:00Z">
        <w:r w:rsidR="0052550F">
          <w:t>in proportion to the quantity</w:t>
        </w:r>
      </w:ins>
      <w:r>
        <w:t xml:space="preserve"> of training data; </w:t>
      </w:r>
      <w:del w:id="628" w:author="陳雅虹" w:date="2015-07-16T14:53:00Z">
        <w:r w:rsidDel="0052550F">
          <w:delText xml:space="preserve">but </w:delText>
        </w:r>
      </w:del>
      <w:proofErr w:type="spellStart"/>
      <w:ins w:id="629" w:author="陳雅虹" w:date="2015-07-16T14:53:00Z">
        <w:r w:rsidR="0052550F">
          <w:t>cohereas</w:t>
        </w:r>
        <w:proofErr w:type="spellEnd"/>
        <w:r w:rsidR="0052550F">
          <w:t xml:space="preserve"> </w:t>
        </w:r>
      </w:ins>
      <w:r>
        <w:t xml:space="preserve">the latter needs to give a fixed number of </w:t>
      </w:r>
      <w:del w:id="630" w:author="陳雅虹" w:date="2015-07-16T14:53:00Z">
        <w:r w:rsidDel="0052550F">
          <w:delText xml:space="preserve">their </w:delText>
        </w:r>
      </w:del>
      <w:r>
        <w:t>parameters</w:t>
      </w:r>
      <w:ins w:id="631" w:author="陳雅虹" w:date="2015-07-16T14:54:00Z">
        <w:r w:rsidR="0052550F">
          <w:t xml:space="preserve"> </w:t>
        </w:r>
        <w:r w:rsidR="0052550F" w:rsidRPr="0052550F">
          <w:rPr>
            <w:i/>
            <w:rPrChange w:id="632" w:author="陳雅虹" w:date="2015-07-16T14:54:00Z">
              <w:rPr/>
            </w:rPrChange>
          </w:rPr>
          <w:t>a priori</w:t>
        </w:r>
      </w:ins>
      <w:r>
        <w:t>.</w:t>
      </w:r>
      <w:r w:rsidR="007A0E89">
        <w:t xml:space="preserve"> </w:t>
      </w:r>
      <w:r w:rsidR="00412823">
        <w:t xml:space="preserve">The major goal of our system is </w:t>
      </w:r>
      <w:ins w:id="633" w:author="陳雅虹" w:date="2015-07-16T14:54:00Z">
        <w:r w:rsidR="0052550F">
          <w:t xml:space="preserve">to </w:t>
        </w:r>
      </w:ins>
      <w:r w:rsidR="00412823">
        <w:t>reduc</w:t>
      </w:r>
      <w:ins w:id="634" w:author="陳雅虹" w:date="2015-07-16T14:54:00Z">
        <w:r w:rsidR="0052550F">
          <w:t>e</w:t>
        </w:r>
      </w:ins>
      <w:del w:id="635" w:author="陳雅虹" w:date="2015-07-16T14:54:00Z">
        <w:r w:rsidR="00412823" w:rsidDel="0052550F">
          <w:delText>ing</w:delText>
        </w:r>
      </w:del>
      <w:r w:rsidR="00412823">
        <w:t xml:space="preserve"> the burden of labeling step</w:t>
      </w:r>
      <w:del w:id="636" w:author="陳雅虹" w:date="2015-07-16T14:54:00Z">
        <w:r w:rsidR="00412823" w:rsidDel="0052550F">
          <w:delText>.</w:delText>
        </w:r>
      </w:del>
      <w:ins w:id="637" w:author="陳雅虹" w:date="2015-07-16T14:54:00Z">
        <w:r w:rsidR="0052550F">
          <w:t>,</w:t>
        </w:r>
      </w:ins>
      <w:r w:rsidR="00412823">
        <w:t xml:space="preserve"> </w:t>
      </w:r>
      <w:del w:id="638" w:author="陳雅虹" w:date="2015-07-16T14:55:00Z">
        <w:r w:rsidR="007A0E89" w:rsidDel="0052550F">
          <w:delText xml:space="preserve">The </w:delText>
        </w:r>
      </w:del>
      <w:ins w:id="639" w:author="陳雅虹" w:date="2015-07-16T14:55:00Z">
        <w:r w:rsidR="0052550F">
          <w:t xml:space="preserve">and the </w:t>
        </w:r>
      </w:ins>
      <w:r w:rsidR="007A0E89">
        <w:t>non-parametric statistic</w:t>
      </w:r>
      <w:ins w:id="640" w:author="陳雅虹" w:date="2015-07-16T14:55:00Z">
        <w:r w:rsidR="0052550F">
          <w:t>s</w:t>
        </w:r>
      </w:ins>
      <w:r w:rsidR="007A0E89">
        <w:t xml:space="preserve"> </w:t>
      </w:r>
      <w:del w:id="641" w:author="陳雅虹" w:date="2015-07-16T14:55:00Z">
        <w:r w:rsidR="007A0E89" w:rsidDel="0052550F">
          <w:delText>is</w:delText>
        </w:r>
      </w:del>
      <w:ins w:id="642" w:author="陳雅虹" w:date="2015-07-16T14:55:00Z">
        <w:r w:rsidR="0052550F">
          <w:t>serves</w:t>
        </w:r>
      </w:ins>
      <w:r w:rsidR="007A0E89">
        <w:t xml:space="preserve"> an important role </w:t>
      </w:r>
      <w:del w:id="643" w:author="陳雅虹" w:date="2015-07-16T14:55:00Z">
        <w:r w:rsidR="007A0E89" w:rsidDel="0052550F">
          <w:delText xml:space="preserve">for </w:delText>
        </w:r>
      </w:del>
      <w:ins w:id="644" w:author="陳雅虹" w:date="2015-07-16T14:55:00Z">
        <w:r w:rsidR="0052550F">
          <w:t xml:space="preserve">in </w:t>
        </w:r>
      </w:ins>
      <w:r w:rsidR="007A0E89">
        <w:t>our recognition model</w:t>
      </w:r>
      <w:ins w:id="645" w:author="陳雅虹" w:date="2015-07-16T14:56:00Z">
        <w:r w:rsidR="0052550F">
          <w:t xml:space="preserve"> simply</w:t>
        </w:r>
      </w:ins>
      <w:r w:rsidR="007A0E89">
        <w:t xml:space="preserve"> because </w:t>
      </w:r>
      <w:del w:id="646" w:author="陳雅虹" w:date="2015-07-16T14:56:00Z">
        <w:r w:rsidR="00412823" w:rsidDel="0052550F">
          <w:delText xml:space="preserve">it makes </w:delText>
        </w:r>
      </w:del>
      <w:r w:rsidR="00412823">
        <w:t xml:space="preserve">the </w:t>
      </w:r>
      <w:ins w:id="647" w:author="陳雅虹" w:date="2015-07-16T14:56:00Z">
        <w:r w:rsidR="0052550F">
          <w:t xml:space="preserve">reality </w:t>
        </w:r>
      </w:ins>
      <w:r w:rsidR="00412823">
        <w:t>recognition model</w:t>
      </w:r>
      <w:ins w:id="648" w:author="陳雅虹" w:date="2015-07-16T14:56:00Z">
        <w:r w:rsidR="0052550F">
          <w:t xml:space="preserve"> does</w:t>
        </w:r>
      </w:ins>
      <w:r w:rsidR="00412823">
        <w:t xml:space="preserve"> not </w:t>
      </w:r>
      <w:del w:id="649" w:author="陳雅虹" w:date="2015-07-16T14:56:00Z">
        <w:r w:rsidR="00412823" w:rsidDel="0052550F">
          <w:delText xml:space="preserve">ask </w:delText>
        </w:r>
      </w:del>
      <w:ins w:id="650" w:author="陳雅虹" w:date="2015-07-16T14:56:00Z">
        <w:r w:rsidR="0052550F">
          <w:t xml:space="preserve">require the </w:t>
        </w:r>
      </w:ins>
      <w:r w:rsidR="00412823">
        <w:t xml:space="preserve">user </w:t>
      </w:r>
      <w:del w:id="651" w:author="陳雅虹" w:date="2015-07-16T14:57:00Z">
        <w:r w:rsidR="00412823" w:rsidDel="0052550F">
          <w:delText>assign the specific</w:delText>
        </w:r>
      </w:del>
      <w:proofErr w:type="spellStart"/>
      <w:ins w:id="652" w:author="陳雅虹" w:date="2015-07-16T14:57:00Z">
        <w:r w:rsidR="0052550F">
          <w:t>prespecify</w:t>
        </w:r>
        <w:proofErr w:type="spellEnd"/>
        <w:r w:rsidR="0052550F">
          <w:t xml:space="preserve"> the</w:t>
        </w:r>
      </w:ins>
      <w:r w:rsidR="00412823">
        <w:t xml:space="preserve"> number of </w:t>
      </w:r>
      <w:del w:id="653" w:author="陳雅虹" w:date="2015-07-16T14:58:00Z">
        <w:r w:rsidR="00412823" w:rsidDel="0052550F">
          <w:delText>their</w:delText>
        </w:r>
      </w:del>
      <w:ins w:id="654" w:author="陳雅虹" w:date="2015-07-16T14:58:00Z">
        <w:r w:rsidR="0052550F">
          <w:t>interested</w:t>
        </w:r>
      </w:ins>
      <w:r w:rsidR="00412823">
        <w:t xml:space="preserve"> daily activit</w:t>
      </w:r>
      <w:del w:id="655" w:author="陳雅虹" w:date="2015-07-16T14:58:00Z">
        <w:r w:rsidR="00412823" w:rsidDel="0052550F">
          <w:delText>y</w:delText>
        </w:r>
      </w:del>
      <w:ins w:id="656" w:author="陳雅虹" w:date="2015-07-16T14:58:00Z">
        <w:r w:rsidR="0052550F">
          <w:t>ies</w:t>
        </w:r>
      </w:ins>
      <w:r w:rsidR="00412823">
        <w:t xml:space="preserve">. </w:t>
      </w:r>
      <w:del w:id="657" w:author="陳雅虹" w:date="2015-07-16T14:58:00Z">
        <w:r w:rsidR="00412823" w:rsidDel="0052550F">
          <w:delText>A</w:delText>
        </w:r>
      </w:del>
      <w:ins w:id="658" w:author="陳雅虹" w:date="2015-07-16T14:58:00Z">
        <w:r w:rsidR="0052550F">
          <w:t>in short, a</w:t>
        </w:r>
      </w:ins>
      <w:r w:rsidR="00412823">
        <w:t xml:space="preserve"> recognition model </w:t>
      </w:r>
      <w:del w:id="659" w:author="陳雅虹" w:date="2015-07-16T14:59:00Z">
        <w:r w:rsidR="00412823" w:rsidDel="0052550F">
          <w:delText xml:space="preserve">used </w:delText>
        </w:r>
      </w:del>
      <w:ins w:id="660" w:author="陳雅虹" w:date="2015-07-16T14:59:00Z">
        <w:r w:rsidR="0052550F">
          <w:t xml:space="preserve">based on </w:t>
        </w:r>
      </w:ins>
      <w:r w:rsidR="00412823">
        <w:t xml:space="preserve">non-parametric statistic </w:t>
      </w:r>
      <w:del w:id="661" w:author="陳雅虹" w:date="2015-07-16T14:59:00Z">
        <w:r w:rsidR="00412823" w:rsidDel="0052550F">
          <w:delText>concept</w:delText>
        </w:r>
      </w:del>
      <w:ins w:id="662" w:author="陳雅虹" w:date="2015-07-16T14:59:00Z">
        <w:r w:rsidR="0052550F">
          <w:t>notion</w:t>
        </w:r>
      </w:ins>
      <w:r w:rsidR="00412823">
        <w:t xml:space="preserve"> can identify activities from </w:t>
      </w:r>
      <w:del w:id="663" w:author="陳雅虹" w:date="2015-07-16T14:59:00Z">
        <w:r w:rsidR="00412823" w:rsidDel="0052550F">
          <w:delText xml:space="preserve">its </w:delText>
        </w:r>
      </w:del>
      <w:ins w:id="664" w:author="陳雅虹" w:date="2015-07-16T14:59:00Z">
        <w:r w:rsidR="0052550F">
          <w:t xml:space="preserve">it’s the existing </w:t>
        </w:r>
        <w:proofErr w:type="spellStart"/>
        <w:r w:rsidR="0052550F">
          <w:t>quantuty</w:t>
        </w:r>
      </w:ins>
      <w:proofErr w:type="spellEnd"/>
      <w:del w:id="665" w:author="陳雅虹" w:date="2015-07-16T14:59:00Z">
        <w:r w:rsidR="00412823" w:rsidDel="0052550F">
          <w:delText>amount</w:delText>
        </w:r>
      </w:del>
      <w:r w:rsidR="00412823">
        <w:t xml:space="preserve"> of training data</w:t>
      </w:r>
      <w:r w:rsidR="007B07B5">
        <w:t xml:space="preserve"> </w:t>
      </w:r>
      <w:r w:rsidR="007B07B5">
        <w:fldChar w:fldCharType="begin"/>
      </w:r>
      <w:r w:rsidR="007B07B5">
        <w:instrText xml:space="preserve"> ADDIN EN.CITE &lt;EndNote&gt;&lt;Cite&gt;&lt;Author&gt;Jain&lt;/Author&gt;&lt;Year&gt;2000&lt;/Year&gt;&lt;RecNum&gt;39&lt;/RecNum&gt;&lt;DisplayText&gt;[23]&lt;/DisplayText&gt;&lt;record&gt;&lt;rec-number&gt;39&lt;/rec-number&gt;&lt;foreign-keys&gt;&lt;key app="EN" db-id="sz22x0ppvatzs7ettfhxv2rxtpdfvwx2wzss"&gt;39&lt;/key&gt;&lt;/foreign-keys&gt;&lt;ref-type name="Journal Article"&gt;17&lt;/ref-type&gt;&lt;contributors&gt;&lt;authors&gt;&lt;author&gt;Jain, Anil K&lt;/author&gt;&lt;author&gt;Duin, Robert PW&lt;/author&gt;&lt;author&gt;Mao, Jianchang&lt;/author&gt;&lt;/authors&gt;&lt;/contributors&gt;&lt;titles&gt;&lt;title&gt;Statistical pattern recognition: A review&lt;/title&gt;&lt;secondary-title&gt;Pattern Analysis and Machine Intelligence, IEEE Transactions on&lt;/secondary-title&gt;&lt;/titles&gt;&lt;periodical&gt;&lt;full-title&gt;Pattern Analysis and Machine Intelligence, IEEE Transactions on&lt;/full-title&gt;&lt;/periodical&gt;&lt;pages&gt;4-37&lt;/pages&gt;&lt;volume&gt;22&lt;/volume&gt;&lt;number&gt;1&lt;/number&gt;&lt;dates&gt;&lt;year&gt;2000&lt;/year&gt;&lt;/dates&gt;&lt;isbn&gt;0162-8828&lt;/isbn&gt;&lt;urls&gt;&lt;/urls&gt;&lt;/record&gt;&lt;/Cite&gt;&lt;/EndNote&gt;</w:instrText>
      </w:r>
      <w:r w:rsidR="007B07B5">
        <w:fldChar w:fldCharType="separate"/>
      </w:r>
      <w:r w:rsidR="007B07B5">
        <w:rPr>
          <w:noProof/>
        </w:rPr>
        <w:t>[</w:t>
      </w:r>
      <w:hyperlink w:anchor="_ENREF_23" w:tooltip="Jain, 2000 #39" w:history="1">
        <w:r w:rsidR="006F41DF">
          <w:rPr>
            <w:noProof/>
          </w:rPr>
          <w:t>23</w:t>
        </w:r>
      </w:hyperlink>
      <w:r w:rsidR="007B07B5">
        <w:rPr>
          <w:noProof/>
        </w:rPr>
        <w:t>]</w:t>
      </w:r>
      <w:r w:rsidR="007B07B5">
        <w:fldChar w:fldCharType="end"/>
      </w:r>
      <w:r w:rsidR="00CD1A64">
        <w:t>.</w:t>
      </w:r>
    </w:p>
    <w:p w14:paraId="69159E23" w14:textId="06C28D7D" w:rsidR="00F96ED5" w:rsidRDefault="00CD1A64" w:rsidP="00B1628C">
      <w:pPr>
        <w:pStyle w:val="afff5"/>
      </w:pPr>
      <w:r>
        <w:t>The term</w:t>
      </w:r>
      <w:ins w:id="666" w:author="陳雅虹" w:date="2015-07-16T14:59:00Z">
        <w:r w:rsidR="00374450">
          <w:t>,</w:t>
        </w:r>
      </w:ins>
      <w:r>
        <w:t xml:space="preserve"> </w:t>
      </w:r>
      <w:del w:id="667" w:author="陳雅虹" w:date="2015-07-16T14:59:00Z">
        <w:r w:rsidDel="00374450">
          <w:delText xml:space="preserve">of </w:delText>
        </w:r>
      </w:del>
      <w:ins w:id="668" w:author="陳雅虹" w:date="2015-07-16T14:59:00Z">
        <w:r w:rsidR="00374450">
          <w:t>“</w:t>
        </w:r>
      </w:ins>
      <w:r>
        <w:t>non-parametric statistics</w:t>
      </w:r>
      <w:ins w:id="669" w:author="陳雅虹" w:date="2015-07-16T15:00:00Z">
        <w:r w:rsidR="00374450">
          <w:t>,”</w:t>
        </w:r>
      </w:ins>
      <w:r>
        <w:t xml:space="preserve"> has two different meanings. </w:t>
      </w:r>
      <w:del w:id="670" w:author="陳雅虹" w:date="2015-07-16T15:00:00Z">
        <w:r w:rsidDel="00374450">
          <w:delText>The first meaning of</w:delText>
        </w:r>
      </w:del>
      <w:ins w:id="671" w:author="陳雅虹" w:date="2015-07-16T15:00:00Z">
        <w:r w:rsidR="00374450">
          <w:t>First, the</w:t>
        </w:r>
      </w:ins>
      <w:r>
        <w:t xml:space="preserve"> “non-parametric” technique</w:t>
      </w:r>
      <w:del w:id="672" w:author="陳雅虹" w:date="2015-07-16T15:00:00Z">
        <w:r w:rsidDel="00374450">
          <w:delText>s</w:delText>
        </w:r>
      </w:del>
      <w:r>
        <w:t xml:space="preserve"> do</w:t>
      </w:r>
      <w:ins w:id="673" w:author="陳雅虹" w:date="2015-07-16T15:00:00Z">
        <w:r w:rsidR="00374450">
          <w:t>es</w:t>
        </w:r>
      </w:ins>
      <w:r>
        <w:t xml:space="preserve"> </w:t>
      </w:r>
      <w:del w:id="674" w:author="陳雅虹" w:date="2015-07-16T15:02:00Z">
        <w:r w:rsidDel="00374450">
          <w:delText>not rely on</w:delText>
        </w:r>
      </w:del>
      <w:ins w:id="675" w:author="陳雅虹" w:date="2015-07-16T15:02:00Z">
        <w:r w:rsidR="00374450">
          <w:t>require</w:t>
        </w:r>
      </w:ins>
      <w:r>
        <w:t xml:space="preserve"> the data belonging to any particular distribution, </w:t>
      </w:r>
      <w:r w:rsidRPr="00374450">
        <w:rPr>
          <w:i/>
          <w:rPrChange w:id="676" w:author="陳雅虹" w:date="2015-07-16T15:02:00Z">
            <w:rPr/>
          </w:rPrChange>
        </w:rPr>
        <w:t>e.g</w:t>
      </w:r>
      <w:r>
        <w:t>. “distribution free” methods</w:t>
      </w:r>
      <w:r>
        <w:rPr>
          <w:rFonts w:hint="eastAsia"/>
        </w:rPr>
        <w:t xml:space="preserve">, </w:t>
      </w:r>
      <w:del w:id="677" w:author="陳雅虹" w:date="2015-07-16T15:02:00Z">
        <w:r w:rsidRPr="00CD1A64" w:rsidDel="00374450">
          <w:delText xml:space="preserve">which </w:delText>
        </w:r>
      </w:del>
      <w:ins w:id="678" w:author="陳雅虹" w:date="2015-07-16T15:02:00Z">
        <w:r w:rsidR="00374450" w:rsidRPr="00374450">
          <w:rPr>
            <w:i/>
            <w:rPrChange w:id="679" w:author="陳雅虹" w:date="2015-07-16T15:02:00Z">
              <w:rPr/>
            </w:rPrChange>
          </w:rPr>
          <w:t>i.e.</w:t>
        </w:r>
        <w:r w:rsidR="00374450" w:rsidRPr="00CD1A64">
          <w:t xml:space="preserve"> </w:t>
        </w:r>
      </w:ins>
      <w:del w:id="680" w:author="陳雅虹" w:date="2015-07-16T15:03:00Z">
        <w:r w:rsidRPr="00CD1A64" w:rsidDel="00374450">
          <w:delText>do not rely on assumptions that</w:delText>
        </w:r>
      </w:del>
      <w:ins w:id="681" w:author="陳雅虹" w:date="2015-07-16T15:03:00Z">
        <w:r w:rsidR="00374450">
          <w:t>one does not have to assume that</w:t>
        </w:r>
      </w:ins>
      <w:r w:rsidRPr="00CD1A64">
        <w:t xml:space="preserve"> the data are </w:t>
      </w:r>
      <w:r w:rsidRPr="00CD1A64">
        <w:lastRenderedPageBreak/>
        <w:t>drawn from a given probability distribution</w:t>
      </w:r>
      <w:r>
        <w:t xml:space="preserve">. </w:t>
      </w:r>
      <w:del w:id="682" w:author="陳雅虹" w:date="2015-07-16T15:04:00Z">
        <w:r w:rsidR="00524A18" w:rsidDel="00374450">
          <w:delText>The second meaning of</w:delText>
        </w:r>
      </w:del>
      <w:ins w:id="683" w:author="陳雅虹" w:date="2015-07-16T15:04:00Z">
        <w:r w:rsidR="00374450">
          <w:t>Next, the</w:t>
        </w:r>
      </w:ins>
      <w:r w:rsidR="00524A18">
        <w:t xml:space="preserve"> “non-parametric” technique</w:t>
      </w:r>
      <w:del w:id="684" w:author="陳雅虹" w:date="2015-07-16T15:04:00Z">
        <w:r w:rsidR="00524A18" w:rsidDel="00374450">
          <w:delText>s</w:delText>
        </w:r>
      </w:del>
      <w:r w:rsidR="00524A18">
        <w:t xml:space="preserve"> do</w:t>
      </w:r>
      <w:ins w:id="685" w:author="陳雅虹" w:date="2015-07-16T15:04:00Z">
        <w:r w:rsidR="00374450">
          <w:t>es</w:t>
        </w:r>
      </w:ins>
      <w:r w:rsidR="00524A18">
        <w:t xml:space="preserve"> not assume that the structure of model is fixed</w:t>
      </w:r>
      <w:ins w:id="686" w:author="陳雅虹" w:date="2015-07-16T15:04:00Z">
        <w:r w:rsidR="00374450">
          <w:t>,</w:t>
        </w:r>
      </w:ins>
      <w:del w:id="687" w:author="陳雅虹" w:date="2015-07-16T15:04:00Z">
        <w:r w:rsidR="00524A18" w:rsidDel="00374450">
          <w:delText>.</w:delText>
        </w:r>
      </w:del>
      <w:r w:rsidR="00524A18">
        <w:t xml:space="preserve"> </w:t>
      </w:r>
      <w:ins w:id="688" w:author="陳雅虹" w:date="2015-07-16T15:04:00Z">
        <w:r w:rsidR="00374450" w:rsidRPr="00374450">
          <w:rPr>
            <w:i/>
            <w:rPrChange w:id="689" w:author="陳雅虹" w:date="2015-07-16T15:04:00Z">
              <w:rPr/>
            </w:rPrChange>
          </w:rPr>
          <w:t>i.e.</w:t>
        </w:r>
      </w:ins>
      <w:del w:id="690" w:author="陳雅虹" w:date="2015-07-16T15:04:00Z">
        <w:r w:rsidR="00524A18" w:rsidDel="00374450">
          <w:delText>Says</w:delText>
        </w:r>
      </w:del>
      <w:r w:rsidR="00524A18">
        <w:t>, the model is growing in size to accommodate the complexity of training data.</w:t>
      </w:r>
      <w:del w:id="691" w:author="陳雅虹" w:date="2015-07-16T15:05:00Z">
        <w:r w:rsidR="00524A18" w:rsidDel="00374450">
          <w:delText xml:space="preserve"> </w:delText>
        </w:r>
        <w:r w:rsidR="00E21555" w:rsidDel="00374450">
          <w:delText xml:space="preserve">And </w:delText>
        </w:r>
        <w:r w:rsidR="00E21555" w:rsidRPr="00E21555" w:rsidDel="00374450">
          <w:delText>individual variables are assumed to belong to parametric distributions, and assumptions about the types of connections among variables are also made</w:delText>
        </w:r>
        <w:r w:rsidR="00E21555" w:rsidDel="00374450">
          <w:delText>.</w:delText>
        </w:r>
      </w:del>
      <w:r w:rsidR="00E21555">
        <w:t xml:space="preserve"> These type of technique</w:t>
      </w:r>
      <w:del w:id="692" w:author="陳雅虹" w:date="2015-07-16T15:05:00Z">
        <w:r w:rsidR="00E21555" w:rsidDel="00374450">
          <w:delText>s</w:delText>
        </w:r>
      </w:del>
      <w:r w:rsidR="00E21555">
        <w:t xml:space="preserve"> include non-parametric regression and non-parametric hierarchical Bayesian models.</w:t>
      </w:r>
      <w:r w:rsidR="00B1628C">
        <w:t xml:space="preserve"> The former refers to modeling where the structure of the relationship between variables is treated non-parametrically.</w:t>
      </w:r>
      <w:r w:rsidR="00B1628C">
        <w:rPr>
          <w:rFonts w:hint="eastAsia"/>
        </w:rPr>
        <w:t xml:space="preserve"> </w:t>
      </w:r>
      <w:r w:rsidR="00B1628C">
        <w:t>The latter allows the number of latent variables to grow as necessary to fit the data. Individual variables still follow parametric distributions and the process controlling the rate of growth of latent variables follows a parametric distribution.</w:t>
      </w:r>
      <w:r w:rsidR="00F96ED5">
        <w:t xml:space="preserve"> The </w:t>
      </w:r>
      <w:proofErr w:type="spellStart"/>
      <w:r w:rsidR="00F96ED5">
        <w:t>Dirichlet</w:t>
      </w:r>
      <w:proofErr w:type="spellEnd"/>
      <w:r w:rsidR="00F96ED5">
        <w:t xml:space="preserve"> process is one of</w:t>
      </w:r>
      <w:ins w:id="693" w:author="陳雅虹" w:date="2015-07-16T15:05:00Z">
        <w:r w:rsidR="00374450">
          <w:t xml:space="preserve"> the</w:t>
        </w:r>
      </w:ins>
      <w:r w:rsidR="00F96ED5">
        <w:t xml:space="preserve"> distributions in this category. </w:t>
      </w:r>
    </w:p>
    <w:p w14:paraId="3D7B44BD" w14:textId="629BD02A" w:rsidR="00B1628C" w:rsidRDefault="00F96ED5" w:rsidP="00295926">
      <w:pPr>
        <w:pStyle w:val="afff5"/>
      </w:pPr>
      <w:r>
        <w:t xml:space="preserve"> </w:t>
      </w:r>
      <w:r w:rsidR="00272DE8">
        <w:t>In our system, we try to detect users’ activit</w:t>
      </w:r>
      <w:ins w:id="694" w:author="陳雅虹" w:date="2015-07-16T15:05:00Z">
        <w:r w:rsidR="00374450">
          <w:t>ies</w:t>
        </w:r>
      </w:ins>
      <w:del w:id="695" w:author="陳雅虹" w:date="2015-07-16T15:05:00Z">
        <w:r w:rsidR="00272DE8" w:rsidDel="00374450">
          <w:delText>y</w:delText>
        </w:r>
      </w:del>
      <w:r w:rsidR="00272DE8">
        <w:t xml:space="preserve"> </w:t>
      </w:r>
      <w:del w:id="696" w:author="陳雅虹" w:date="2015-07-16T15:05:00Z">
        <w:r w:rsidR="00272DE8" w:rsidDel="00374450">
          <w:delText xml:space="preserve">in </w:delText>
        </w:r>
      </w:del>
      <w:r w:rsidR="00272DE8">
        <w:t>real-time. For activity detection, such parameter specification</w:t>
      </w:r>
      <w:r w:rsidR="00272DE8">
        <w:rPr>
          <w:rFonts w:hint="eastAsia"/>
        </w:rPr>
        <w:t xml:space="preserve"> </w:t>
      </w:r>
      <w:r w:rsidR="00272DE8">
        <w:t>may face several challenges. First, it is hard to find the appropriated parameter values</w:t>
      </w:r>
      <w:r w:rsidR="00272DE8">
        <w:rPr>
          <w:rFonts w:hint="eastAsia"/>
        </w:rPr>
        <w:t xml:space="preserve"> </w:t>
      </w:r>
      <w:r w:rsidR="00272DE8">
        <w:t>for personalized models that may be different for different users.</w:t>
      </w:r>
      <w:r w:rsidR="00272DE8">
        <w:rPr>
          <w:rFonts w:hint="eastAsia"/>
        </w:rPr>
        <w:t xml:space="preserve"> </w:t>
      </w:r>
      <w:r w:rsidR="00272DE8">
        <w:t xml:space="preserve">Second, for a single user, user’s behavior patterns may change over time. Given a fixed parameter is not suitable to build the inference model. In other words, the </w:t>
      </w:r>
      <w:r w:rsidR="00295926">
        <w:t>most appropriat</w:t>
      </w:r>
      <w:ins w:id="697" w:author="陳雅虹" w:date="2015-07-16T15:06:00Z">
        <w:r w:rsidR="00374450">
          <w:t>e</w:t>
        </w:r>
      </w:ins>
      <w:del w:id="698" w:author="陳雅虹" w:date="2015-07-16T15:06:00Z">
        <w:r w:rsidR="00295926" w:rsidDel="00374450">
          <w:delText>ing</w:delText>
        </w:r>
      </w:del>
      <w:r w:rsidR="00272DE8">
        <w:t xml:space="preserve"> para</w:t>
      </w:r>
      <w:r w:rsidR="00295926">
        <w:t>meter values must</w:t>
      </w:r>
      <w:r w:rsidR="00272DE8">
        <w:t xml:space="preserve"> be adjusted </w:t>
      </w:r>
      <w:r w:rsidR="00295926">
        <w:t>accordingly. Hence, we try to achieve that the model has ability to</w:t>
      </w:r>
      <w:r w:rsidR="00272DE8">
        <w:t xml:space="preserve"> automatically select parameter values bas</w:t>
      </w:r>
      <w:r w:rsidR="00295926">
        <w:t>ed on individual users’ training data</w:t>
      </w:r>
      <w:r w:rsidR="00272DE8">
        <w:t>.</w:t>
      </w:r>
      <w:r w:rsidR="00295926">
        <w:t xml:space="preserve"> Our inference activity model uses nonparametric statistic methodologies</w:t>
      </w:r>
      <w:ins w:id="699" w:author="陳雅虹" w:date="2015-07-16T15:06:00Z">
        <w:r w:rsidR="00374450">
          <w:t>,</w:t>
        </w:r>
      </w:ins>
      <w:del w:id="700" w:author="陳雅虹" w:date="2015-07-16T15:06:00Z">
        <w:r w:rsidR="00295926" w:rsidDel="00374450">
          <w:delText>.</w:delText>
        </w:r>
      </w:del>
      <w:r w:rsidR="00295926">
        <w:t xml:space="preserve"> </w:t>
      </w:r>
      <w:del w:id="701" w:author="陳雅虹" w:date="2015-07-16T15:06:00Z">
        <w:r w:rsidR="00295926" w:rsidDel="00374450">
          <w:delText>I</w:delText>
        </w:r>
      </w:del>
      <w:ins w:id="702" w:author="陳雅虹" w:date="2015-07-16T15:07:00Z">
        <w:r w:rsidR="00374450">
          <w:t>i</w:t>
        </w:r>
      </w:ins>
      <w:r w:rsidR="00295926">
        <w:t>ncluding the non-parametric Bayesian methods</w:t>
      </w:r>
      <w:ins w:id="703" w:author="陳雅虹" w:date="2015-07-16T15:07:00Z">
        <w:r w:rsidR="00374450">
          <w:t>,</w:t>
        </w:r>
      </w:ins>
      <w:r w:rsidR="00295926">
        <w:t xml:space="preserve"> “</w:t>
      </w:r>
      <w:proofErr w:type="spellStart"/>
      <w:r w:rsidR="00295926">
        <w:t>Dirichlet</w:t>
      </w:r>
      <w:proofErr w:type="spellEnd"/>
      <w:r w:rsidR="00295926">
        <w:t xml:space="preserve"> process mixture model (DPMM)</w:t>
      </w:r>
      <w:ins w:id="704" w:author="陳雅虹" w:date="2015-07-16T15:07:00Z">
        <w:r w:rsidR="00374450">
          <w:t>,</w:t>
        </w:r>
      </w:ins>
      <w:r w:rsidR="00295926">
        <w:t>” and non-parametric lazy learning</w:t>
      </w:r>
      <w:ins w:id="705" w:author="陳雅虹" w:date="2015-07-16T15:07:00Z">
        <w:r w:rsidR="00374450">
          <w:t>,</w:t>
        </w:r>
      </w:ins>
      <w:r w:rsidR="00295926">
        <w:t xml:space="preserve"> “k-nearest neighbor (KNN)” algorithm. The former can avoid declaring the number of activities and routines in a person’s daily life beforehand in parametric settings</w:t>
      </w:r>
      <w:del w:id="706" w:author="陳雅虹" w:date="2015-07-16T15:07:00Z">
        <w:r w:rsidR="00295926" w:rsidDel="00374450">
          <w:delText xml:space="preserve">. </w:delText>
        </w:r>
      </w:del>
      <w:ins w:id="707" w:author="陳雅虹" w:date="2015-07-16T15:07:00Z">
        <w:r w:rsidR="00374450">
          <w:t xml:space="preserve">, </w:t>
        </w:r>
      </w:ins>
      <w:del w:id="708" w:author="陳雅虹" w:date="2015-07-16T15:07:00Z">
        <w:r w:rsidR="00295926" w:rsidDel="00374450">
          <w:delText xml:space="preserve">The </w:delText>
        </w:r>
      </w:del>
      <w:ins w:id="709" w:author="陳雅虹" w:date="2015-07-16T15:07:00Z">
        <w:r w:rsidR="00374450">
          <w:t xml:space="preserve">whereas the </w:t>
        </w:r>
      </w:ins>
      <w:r w:rsidR="00295926">
        <w:t xml:space="preserve">latter </w:t>
      </w:r>
      <w:r w:rsidR="00295926" w:rsidRPr="00295926">
        <w:t>does not make any assumptions on the underlying data distribution</w:t>
      </w:r>
      <w:r w:rsidR="00295926">
        <w:t>.</w:t>
      </w:r>
    </w:p>
    <w:p w14:paraId="2ECB2BE3" w14:textId="77777777" w:rsidR="002405E7" w:rsidRDefault="002405E7" w:rsidP="00295926">
      <w:pPr>
        <w:pStyle w:val="afff5"/>
      </w:pPr>
    </w:p>
    <w:p w14:paraId="435F7D9B" w14:textId="77777777" w:rsidR="002405E7" w:rsidRDefault="002405E7" w:rsidP="00295926">
      <w:pPr>
        <w:pStyle w:val="afff5"/>
      </w:pPr>
    </w:p>
    <w:p w14:paraId="24AA0134" w14:textId="3F4E534D" w:rsidR="00C44D88" w:rsidRPr="002405E7" w:rsidRDefault="00C44D88" w:rsidP="002405E7">
      <w:pPr>
        <w:pStyle w:val="31"/>
      </w:pPr>
      <w:bookmarkStart w:id="710" w:name="_Toc424901452"/>
      <w:proofErr w:type="spellStart"/>
      <w:r w:rsidRPr="002405E7">
        <w:lastRenderedPageBreak/>
        <w:t>Dirichlet</w:t>
      </w:r>
      <w:proofErr w:type="spellEnd"/>
      <w:r w:rsidRPr="002405E7">
        <w:t xml:space="preserve"> </w:t>
      </w:r>
      <w:del w:id="711" w:author="陳雅虹" w:date="2015-07-16T15:18:00Z">
        <w:r w:rsidRPr="002405E7" w:rsidDel="00A17A30">
          <w:delText>Distribution</w:delText>
        </w:r>
      </w:del>
      <w:ins w:id="712" w:author="陳雅虹" w:date="2015-07-16T15:18:00Z">
        <w:r w:rsidR="00A17A30" w:rsidRPr="002405E7">
          <w:t>Process</w:t>
        </w:r>
      </w:ins>
      <w:bookmarkEnd w:id="710"/>
    </w:p>
    <w:p w14:paraId="3D69AA72" w14:textId="110CACFD" w:rsidR="00A63C4F" w:rsidDel="00A17A30" w:rsidRDefault="009659A6" w:rsidP="00A17A30">
      <w:pPr>
        <w:pStyle w:val="afff5"/>
        <w:rPr>
          <w:del w:id="713" w:author="陳雅虹" w:date="2015-07-16T15:17:00Z"/>
          <w:rFonts w:eastAsiaTheme="minorEastAsia"/>
        </w:rPr>
      </w:pPr>
      <w:r>
        <w:rPr>
          <w:rFonts w:hint="eastAsia"/>
        </w:rPr>
        <w:t xml:space="preserve">Before we </w:t>
      </w:r>
      <w:r>
        <w:t>design</w:t>
      </w:r>
      <w:r>
        <w:rPr>
          <w:rFonts w:hint="eastAsia"/>
        </w:rPr>
        <w:t xml:space="preserve"> the learning model </w:t>
      </w:r>
      <w:r>
        <w:t xml:space="preserve">of </w:t>
      </w:r>
      <w:proofErr w:type="spellStart"/>
      <w:r>
        <w:t>Dirichlet</w:t>
      </w:r>
      <w:proofErr w:type="spellEnd"/>
      <w:r>
        <w:t xml:space="preserve"> process mixture model, we </w:t>
      </w:r>
      <w:del w:id="714" w:author="陳雅虹" w:date="2015-07-16T15:08:00Z">
        <w:r w:rsidDel="00374450">
          <w:delText xml:space="preserve">need </w:delText>
        </w:r>
      </w:del>
      <w:ins w:id="715" w:author="陳雅虹" w:date="2015-07-16T15:08:00Z">
        <w:r w:rsidR="00374450">
          <w:t>first review</w:t>
        </w:r>
      </w:ins>
      <w:del w:id="716" w:author="陳雅虹" w:date="2015-07-16T15:08:00Z">
        <w:r w:rsidDel="00374450">
          <w:delText>to realize</w:delText>
        </w:r>
      </w:del>
      <w:r>
        <w:t xml:space="preserve"> the </w:t>
      </w:r>
      <w:del w:id="717" w:author="陳雅虹" w:date="2015-07-16T15:08:00Z">
        <w:r w:rsidDel="00374450">
          <w:delText>based</w:delText>
        </w:r>
      </w:del>
      <w:ins w:id="718" w:author="陳雅虹" w:date="2015-07-16T15:08:00Z">
        <w:r w:rsidR="00374450">
          <w:t>basic</w:t>
        </w:r>
      </w:ins>
      <w:r>
        <w:t xml:space="preserve"> distribution “</w:t>
      </w:r>
      <w:proofErr w:type="spellStart"/>
      <w:r>
        <w:t>Dirichlet</w:t>
      </w:r>
      <w:proofErr w:type="spellEnd"/>
      <w:r>
        <w:t>”</w:t>
      </w:r>
      <w:ins w:id="719" w:author="陳雅虹" w:date="2015-07-16T15:08:00Z">
        <w:r w:rsidR="00374450">
          <w:t>,</w:t>
        </w:r>
      </w:ins>
      <w:del w:id="720" w:author="陳雅虹" w:date="2015-07-16T15:08:00Z">
        <w:r w:rsidDel="00374450">
          <w:delText>.</w:delText>
        </w:r>
      </w:del>
      <w:r>
        <w:t xml:space="preserve"> </w:t>
      </w:r>
      <w:del w:id="721" w:author="陳雅虹" w:date="2015-07-16T15:08:00Z">
        <w:r w:rsidDel="00374450">
          <w:delText>The Dirichlet distribution</w:delText>
        </w:r>
      </w:del>
      <w:ins w:id="722" w:author="陳雅虹" w:date="2015-07-16T15:08:00Z">
        <w:r w:rsidR="00374450">
          <w:t>which in fact</w:t>
        </w:r>
      </w:ins>
      <w:r>
        <w:t xml:space="preserve"> is a model </w:t>
      </w:r>
      <w:del w:id="723" w:author="陳雅虹" w:date="2015-07-16T15:09:00Z">
        <w:r w:rsidDel="00374450">
          <w:delText xml:space="preserve">of </w:delText>
        </w:r>
      </w:del>
      <w:ins w:id="724" w:author="陳雅虹" w:date="2015-07-16T15:09:00Z">
        <w:r w:rsidR="00374450">
          <w:t xml:space="preserve">showing </w:t>
        </w:r>
      </w:ins>
      <w:r>
        <w:t xml:space="preserve">how proportions vary. In other words, </w:t>
      </w:r>
      <w:r w:rsidRPr="009659A6">
        <w:t xml:space="preserve">the </w:t>
      </w:r>
      <w:proofErr w:type="spellStart"/>
      <w:r w:rsidRPr="009659A6">
        <w:t>Dirichlet</w:t>
      </w:r>
      <w:proofErr w:type="spellEnd"/>
      <w:r w:rsidRPr="009659A6">
        <w:t xml:space="preserve"> distribution is a family of continuous multivariate probability distributions parameterized by a vector </w:t>
      </w:r>
      <m:oMath>
        <m:r>
          <m:rPr>
            <m:sty m:val="p"/>
          </m:rPr>
          <w:rPr>
            <w:rFonts w:ascii="Cambria Math" w:hAnsi="Cambria Math"/>
          </w:rPr>
          <m:t>α</m:t>
        </m:r>
      </m:oMath>
      <w:r>
        <w:t xml:space="preserve"> </w:t>
      </w:r>
      <w:r w:rsidRPr="009659A6">
        <w:t>of positive reals</w:t>
      </w:r>
      <w:del w:id="725" w:author="陳雅虹" w:date="2015-07-16T15:09:00Z">
        <w:r w:rsidRPr="009659A6" w:rsidDel="00374450">
          <w:delText>.</w:delText>
        </w:r>
      </w:del>
      <w:ins w:id="726" w:author="陳雅虹" w:date="2015-07-16T15:09:00Z">
        <w:r w:rsidR="00374450">
          <w:t>,</w:t>
        </w:r>
      </w:ins>
      <w:r>
        <w:t xml:space="preserve"> </w:t>
      </w:r>
      <w:del w:id="727" w:author="陳雅虹" w:date="2015-07-16T15:09:00Z">
        <w:r w:rsidDel="00374450">
          <w:delText>A</w:delText>
        </w:r>
      </w:del>
      <w:ins w:id="728" w:author="陳雅虹" w:date="2015-07-16T15:09:00Z">
        <w:r w:rsidR="00374450">
          <w:t>a</w:t>
        </w:r>
      </w:ins>
      <w:r>
        <w:t>nd th</w:t>
      </w:r>
      <w:del w:id="729" w:author="陳雅虹" w:date="2015-07-16T15:09:00Z">
        <w:r w:rsidDel="00374450">
          <w:delText>e</w:delText>
        </w:r>
      </w:del>
      <w:ins w:id="730" w:author="陳雅虹" w:date="2015-07-16T15:09:00Z">
        <w:r w:rsidR="00374450">
          <w:t>is</w:t>
        </w:r>
      </w:ins>
      <w:r>
        <w:t xml:space="preserve"> </w:t>
      </w:r>
      <w:proofErr w:type="spellStart"/>
      <w:r>
        <w:t>Dirichlet</w:t>
      </w:r>
      <w:proofErr w:type="spellEnd"/>
      <w:r>
        <w:t xml:space="preserve"> distribution is denoted </w:t>
      </w:r>
      <w:proofErr w:type="gramStart"/>
      <w:r>
        <w:t xml:space="preserve">as </w:t>
      </w:r>
      <w:proofErr w:type="gramEnd"/>
      <m:oMath>
        <m:r>
          <m:rPr>
            <m:sty m:val="p"/>
          </m:rPr>
          <w:rPr>
            <w:rFonts w:ascii="Cambria Math" w:hAnsi="Cambria Math"/>
          </w:rPr>
          <m:t>Dir(α)</m:t>
        </m:r>
      </m:oMath>
      <w:r>
        <w:t xml:space="preserve">. </w:t>
      </w:r>
      <w:r w:rsidR="00A63C4F">
        <w:t>It</w:t>
      </w:r>
      <w:r w:rsidR="00A63C4F" w:rsidRPr="00DB3F92">
        <w:t xml:space="preserve"> can be seen as the multivariate generalization of the b</w:t>
      </w:r>
      <w:r w:rsidR="00A63C4F" w:rsidRPr="00DB3F92">
        <w:rPr>
          <w:rFonts w:hint="eastAsia"/>
        </w:rPr>
        <w:t>eta distribution</w:t>
      </w:r>
      <w:r w:rsidR="007B07B5">
        <w:t xml:space="preserve"> </w:t>
      </w:r>
      <w:r w:rsidR="007B07B5">
        <w:fldChar w:fldCharType="begin"/>
      </w:r>
      <w:r w:rsidR="007B07B5">
        <w:instrText xml:space="preserve"> ADDIN EN.CITE &lt;EndNote&gt;&lt;Cite&gt;&lt;Author&gt;Minka&lt;/Author&gt;&lt;Year&gt;2000&lt;/Year&gt;&lt;RecNum&gt;38&lt;/RecNum&gt;&lt;DisplayText&gt;[24]&lt;/DisplayText&gt;&lt;record&gt;&lt;rec-number&gt;38&lt;/rec-number&gt;&lt;foreign-keys&gt;&lt;key app="EN" db-id="sz22x0ppvatzs7ettfhxv2rxtpdfvwx2wzss"&gt;38&lt;/key&gt;&lt;/foreign-keys&gt;&lt;ref-type name="Generic"&gt;13&lt;/ref-type&gt;&lt;contributors&gt;&lt;authors&gt;&lt;author&gt;Minka, Thomas&lt;/author&gt;&lt;/authors&gt;&lt;/contributors&gt;&lt;titles&gt;&lt;title&gt;Estimating a Dirichlet distribution&lt;/title&gt;&lt;/titles&gt;&lt;dates&gt;&lt;year&gt;2000&lt;/year&gt;&lt;/dates&gt;&lt;publisher&gt;Technical report, MIT&lt;/publisher&gt;&lt;urls&gt;&lt;/urls&gt;&lt;/record&gt;&lt;/Cite&gt;&lt;/EndNote&gt;</w:instrText>
      </w:r>
      <w:r w:rsidR="007B07B5">
        <w:fldChar w:fldCharType="separate"/>
      </w:r>
      <w:r w:rsidR="007B07B5">
        <w:rPr>
          <w:noProof/>
        </w:rPr>
        <w:t>[</w:t>
      </w:r>
      <w:hyperlink w:anchor="_ENREF_24" w:tooltip="Minka, 2000 #38" w:history="1">
        <w:r w:rsidR="006F41DF">
          <w:rPr>
            <w:noProof/>
          </w:rPr>
          <w:t>24</w:t>
        </w:r>
      </w:hyperlink>
      <w:r w:rsidR="007B07B5">
        <w:rPr>
          <w:noProof/>
        </w:rPr>
        <w:t>]</w:t>
      </w:r>
      <w:r w:rsidR="007B07B5">
        <w:fldChar w:fldCharType="end"/>
      </w:r>
      <w:r w:rsidR="00A63C4F" w:rsidRPr="00DB3F92">
        <w:rPr>
          <w:rFonts w:hint="eastAsia"/>
        </w:rPr>
        <w:t>.</w:t>
      </w:r>
      <w:r w:rsidR="00A63C4F" w:rsidRPr="00DB3F92">
        <w:t xml:space="preserve"> </w:t>
      </w:r>
      <w:del w:id="731" w:author="陳雅虹" w:date="2015-07-16T15:09:00Z">
        <w:r w:rsidR="00A63C4F" w:rsidDel="00374450">
          <w:delText>It’s a family of continuous multivariate probability distributions parameterized by a vector</w:delText>
        </w:r>
        <w:r w:rsidR="00A63C4F" w:rsidDel="00374450">
          <w:rPr>
            <w:rFonts w:eastAsiaTheme="minorEastAsia" w:hint="eastAsia"/>
          </w:rPr>
          <w:delText xml:space="preserve"> </w:delText>
        </w:r>
        <m:oMath>
          <m:r>
            <m:rPr>
              <m:nor/>
            </m:rPr>
            <w:rPr>
              <w:i/>
            </w:rPr>
            <m:t>α</m:t>
          </m:r>
        </m:oMath>
        <w:r w:rsidR="00A63C4F" w:rsidDel="00374450">
          <w:rPr>
            <w:rFonts w:eastAsiaTheme="minorEastAsia" w:hint="eastAsia"/>
          </w:rPr>
          <w:delText xml:space="preserve"> </w:delText>
        </w:r>
        <w:r w:rsidR="00A63C4F" w:rsidDel="00374450">
          <w:delText xml:space="preserve">of positive reals. </w:delText>
        </w:r>
      </w:del>
      <w:r w:rsidR="00A63C4F" w:rsidRPr="00DB3F92">
        <w:t xml:space="preserve">This means when </w:t>
      </w:r>
      <w:r w:rsidR="00A63C4F">
        <w:t xml:space="preserve">the parameter of </w:t>
      </w:r>
      <w:r w:rsidR="00A63C4F" w:rsidRPr="00DB3F92">
        <w:t xml:space="preserve">a </w:t>
      </w:r>
      <w:r w:rsidR="00A63C4F" w:rsidRPr="00505475">
        <w:t>data poin</w:t>
      </w:r>
      <w:r w:rsidR="00A63C4F">
        <w:t>t is distributed</w:t>
      </w:r>
      <w:r w:rsidR="00A63C4F" w:rsidRPr="00505475">
        <w:t xml:space="preserve"> as </w:t>
      </w:r>
      <w:proofErr w:type="spellStart"/>
      <w:r w:rsidR="00A63C4F" w:rsidRPr="00505475">
        <w:t>Dirichlet</w:t>
      </w:r>
      <w:proofErr w:type="spellEnd"/>
      <w:r w:rsidR="00A63C4F" w:rsidRPr="00BE4FD4">
        <w:rPr>
          <w:rFonts w:hint="eastAsia"/>
        </w:rPr>
        <w:t>,</w:t>
      </w:r>
      <w:r w:rsidR="00A63C4F" w:rsidRPr="00DB3F92">
        <w:rPr>
          <w:rFonts w:hint="eastAsia"/>
        </w:rPr>
        <w:t xml:space="preserve"> the posterior distribution of the parameter will be a </w:t>
      </w:r>
      <w:proofErr w:type="spellStart"/>
      <w:r w:rsidR="00A63C4F" w:rsidRPr="00DB3F92">
        <w:rPr>
          <w:rFonts w:hint="eastAsia"/>
        </w:rPr>
        <w:t>Dirichlet</w:t>
      </w:r>
      <w:proofErr w:type="spellEnd"/>
      <w:r w:rsidR="00A63C4F" w:rsidRPr="00DB3F92">
        <w:rPr>
          <w:rFonts w:hint="eastAsia"/>
        </w:rPr>
        <w:t>.</w:t>
      </w:r>
      <w:r w:rsidR="00A63C4F">
        <w:t xml:space="preserve"> </w:t>
      </w:r>
      <w:del w:id="732" w:author="陳雅虹" w:date="2015-07-16T15:17:00Z">
        <w:r w:rsidR="00A63C4F" w:rsidDel="00A17A30">
          <w:delText xml:space="preserve">Its probability density function returns the probabilities of </w:delText>
        </w:r>
        <w:r w:rsidR="00A63C4F" w:rsidRPr="00374450" w:rsidDel="00A17A30">
          <w:rPr>
            <w:i/>
            <w:rPrChange w:id="733" w:author="陳雅虹" w:date="2015-07-16T15:09:00Z">
              <w:rPr/>
            </w:rPrChange>
          </w:rPr>
          <w:delText>K</w:delText>
        </w:r>
        <w:r w:rsidR="00A63C4F" w:rsidDel="00A17A30">
          <w:delText xml:space="preserve"> rival events </w:delText>
        </w:r>
      </w:del>
      <w:del w:id="734" w:author="陳雅虹" w:date="2015-07-16T15:10:00Z">
        <w:r w:rsidR="00A63C4F" w:rsidDel="00A17A30">
          <w:delText>are</w:delText>
        </w:r>
      </w:del>
      <w:del w:id="735" w:author="陳雅虹" w:date="2015-07-16T15:17:00Z">
        <w:r w:rsidR="00A63C4F" w:rsidDel="00A17A30">
          <w:delText xml:space="preserve"> </w:delText>
        </w:r>
        <m:oMath>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eastAsiaTheme="minorEastAsia" w:hAnsi="Cambria Math" w:hint="eastAsia"/>
            </w:rPr>
            <m:t xml:space="preserve"> </m:t>
          </m:r>
        </m:oMath>
        <w:r w:rsidR="00A63C4F" w:rsidDel="00A17A30">
          <w:rPr>
            <w:rFonts w:eastAsiaTheme="minorEastAsia" w:hint="eastAsia"/>
          </w:rPr>
          <w:delText>given</w:delText>
        </w:r>
        <w:r w:rsidR="00A63C4F" w:rsidDel="00A17A30">
          <w:rPr>
            <w:rFonts w:eastAsiaTheme="minorEastAsia"/>
          </w:rPr>
          <w:delText xml:space="preserve"> </w:delText>
        </w:r>
        <w:r w:rsidR="00A63C4F" w:rsidDel="00A17A30">
          <w:rPr>
            <w:rFonts w:eastAsiaTheme="minorEastAsia" w:hint="eastAsia"/>
          </w:rPr>
          <w:delText>that each event has been observed</w:delText>
        </w:r>
        <w:r w:rsidR="00A63C4F" w:rsidDel="00A17A30">
          <w:rPr>
            <w:rFonts w:eastAsiaTheme="minorEastAsia"/>
          </w:rPr>
          <w:delText xml:space="preserve"> </w:delText>
        </w:r>
        <m:oMath>
          <m:sSub>
            <m:sSubPr>
              <m:ctrlPr>
                <w:rPr>
                  <w:rFonts w:ascii="Cambria Math" w:hAnsi="Cambria Math"/>
                  <w:i/>
                </w:rPr>
              </m:ctrlPr>
            </m:sSubPr>
            <m:e>
              <m:r>
                <m:rPr>
                  <m:nor/>
                </m:rPr>
                <w:rPr>
                  <w:i/>
                </w:rPr>
                <m:t>α</m:t>
              </m:r>
            </m:e>
            <m:sub>
              <m:r>
                <m:rPr>
                  <m:nor/>
                </m:rPr>
                <m:t>i</m:t>
              </m:r>
            </m:sub>
          </m:sSub>
          <m:r>
            <w:rPr>
              <w:rFonts w:ascii="Cambria Math" w:hAnsi="Cambria Math"/>
            </w:rPr>
            <m:t>-1</m:t>
          </m:r>
        </m:oMath>
        <w:r w:rsidR="00A63C4F" w:rsidDel="00A17A30">
          <w:rPr>
            <w:rFonts w:eastAsiaTheme="minorEastAsia" w:hint="eastAsia"/>
          </w:rPr>
          <w:delText xml:space="preserve"> times.</w:delText>
        </w:r>
        <w:r w:rsidR="00A63C4F" w:rsidDel="00A17A30">
          <w:rPr>
            <w:rFonts w:eastAsiaTheme="minorEastAsia"/>
          </w:rPr>
          <w:delText xml:space="preserve"> Dirichlet distribution is the conjugate prior distribution of multinomial distribution. There are </w:delText>
        </w:r>
      </w:del>
      <w:del w:id="736" w:author="陳雅虹" w:date="2015-07-16T15:12:00Z">
        <w:r w:rsidR="00A63C4F" w:rsidDel="00A17A30">
          <w:rPr>
            <w:rFonts w:eastAsiaTheme="minorEastAsia"/>
          </w:rPr>
          <w:delText xml:space="preserve">existing </w:delText>
        </w:r>
      </w:del>
      <w:del w:id="737" w:author="陳雅虹" w:date="2015-07-16T15:17:00Z">
        <w:r w:rsidR="00A63C4F" w:rsidDel="00A17A30">
          <w:rPr>
            <w:rFonts w:eastAsiaTheme="minorEastAsia"/>
          </w:rPr>
          <w:delText xml:space="preserve">the number of successes in a sequence of independent data </w:delText>
        </w:r>
      </w:del>
      <w:del w:id="738" w:author="陳雅虹" w:date="2015-07-16T15:14:00Z">
        <w:r w:rsidR="00A63C4F" w:rsidDel="00A17A30">
          <w:rPr>
            <w:rFonts w:eastAsiaTheme="minorEastAsia"/>
          </w:rPr>
          <w:delText>that</w:delText>
        </w:r>
      </w:del>
      <w:del w:id="739" w:author="陳雅虹" w:date="2015-07-16T15:17:00Z">
        <w:r w:rsidR="00A63C4F" w:rsidDel="00A17A30">
          <w:rPr>
            <w:rFonts w:eastAsiaTheme="minorEastAsia"/>
          </w:rPr>
          <w:delText xml:space="preserve"> each </w:delText>
        </w:r>
      </w:del>
      <w:del w:id="740" w:author="陳雅虹" w:date="2015-07-16T15:14:00Z">
        <w:r w:rsidR="00A63C4F" w:rsidDel="00A17A30">
          <w:rPr>
            <w:rFonts w:eastAsiaTheme="minorEastAsia"/>
          </w:rPr>
          <w:delText>data</w:delText>
        </w:r>
      </w:del>
      <w:del w:id="741" w:author="陳雅虹" w:date="2015-07-16T15:17:00Z">
        <w:r w:rsidR="00A63C4F" w:rsidDel="00A17A30">
          <w:rPr>
            <w:rFonts w:eastAsiaTheme="minorEastAsia"/>
          </w:rPr>
          <w:delText xml:space="preserve"> in one of </w:delText>
        </w:r>
        <m:oMath>
          <m:r>
            <w:rPr>
              <w:rFonts w:ascii="Cambria Math" w:eastAsiaTheme="minorEastAsia" w:hAnsi="Cambria Math"/>
            </w:rPr>
            <m:t xml:space="preserve">k </m:t>
          </m:r>
        </m:oMath>
        <w:r w:rsidR="00A63C4F" w:rsidDel="00A17A30">
          <w:rPr>
            <w:rFonts w:eastAsiaTheme="minorEastAsia"/>
          </w:rPr>
          <w:delText xml:space="preserve">possible outcomes with probabilities </w:delText>
        </w:r>
        <w:r w:rsidR="00A63C4F" w:rsidRPr="00875C4D" w:rsidDel="00A17A30">
          <w:rPr>
            <w:rFonts w:eastAsiaTheme="minorEastAsia"/>
            <w:i/>
          </w:rPr>
          <w:delText>p</w:delText>
        </w:r>
        <w:r w:rsidR="00A63C4F" w:rsidRPr="00875C4D" w:rsidDel="00A17A30">
          <w:rPr>
            <w:rFonts w:eastAsiaTheme="minorEastAsia"/>
            <w:i/>
            <w:vertAlign w:val="subscript"/>
          </w:rPr>
          <w:delText>1</w:delText>
        </w:r>
        <w:r w:rsidR="00A63C4F" w:rsidDel="00A17A30">
          <w:rPr>
            <w:rFonts w:eastAsiaTheme="minorEastAsia"/>
          </w:rPr>
          <w:delText xml:space="preserve">, …, </w:delText>
        </w:r>
        <w:r w:rsidR="00A63C4F" w:rsidRPr="00875C4D" w:rsidDel="00A17A30">
          <w:rPr>
            <w:rFonts w:eastAsiaTheme="minorEastAsia"/>
            <w:i/>
          </w:rPr>
          <w:delText>p</w:delText>
        </w:r>
        <w:r w:rsidR="00A63C4F" w:rsidRPr="00875C4D" w:rsidDel="00A17A30">
          <w:rPr>
            <w:rFonts w:eastAsiaTheme="minorEastAsia"/>
            <w:i/>
            <w:vertAlign w:val="subscript"/>
          </w:rPr>
          <w:delText>k</w:delText>
        </w:r>
      </w:del>
      <w:del w:id="742" w:author="陳雅虹" w:date="2015-07-16T15:14:00Z">
        <w:r w:rsidR="00A63C4F" w:rsidDel="00A17A30">
          <w:rPr>
            <w:rFonts w:eastAsiaTheme="minorEastAsia"/>
          </w:rPr>
          <w:delText>;</w:delText>
        </w:r>
      </w:del>
      <w:del w:id="743" w:author="陳雅虹" w:date="2015-07-16T15:17:00Z">
        <w:r w:rsidR="00A63C4F" w:rsidDel="00A17A30">
          <w:rPr>
            <w:rFonts w:eastAsiaTheme="minorEastAsia"/>
          </w:rPr>
          <w:delText xml:space="preserve"> Multinomial model</w:delText>
        </w:r>
      </w:del>
      <w:del w:id="744" w:author="陳雅虹" w:date="2015-07-16T15:15:00Z">
        <w:r w:rsidR="00A63C4F" w:rsidDel="00A17A30">
          <w:rPr>
            <w:rFonts w:eastAsiaTheme="minorEastAsia"/>
          </w:rPr>
          <w:delText>s</w:delText>
        </w:r>
      </w:del>
      <w:del w:id="745" w:author="陳雅虹" w:date="2015-07-16T15:17:00Z">
        <w:r w:rsidR="00A63C4F" w:rsidDel="00A17A30">
          <w:rPr>
            <w:rFonts w:eastAsiaTheme="minorEastAsia"/>
          </w:rPr>
          <w:delText xml:space="preserve"> the distribution of the histogram vector which indicates how many time each outcome </w:delText>
        </w:r>
      </w:del>
      <w:del w:id="746" w:author="陳雅虹" w:date="2015-07-16T15:15:00Z">
        <w:r w:rsidR="00A63C4F" w:rsidDel="00A17A30">
          <w:rPr>
            <w:rFonts w:eastAsiaTheme="minorEastAsia"/>
          </w:rPr>
          <w:delText xml:space="preserve">was </w:delText>
        </w:r>
      </w:del>
      <w:del w:id="747" w:author="陳雅虹" w:date="2015-07-16T15:17:00Z">
        <w:r w:rsidR="00A63C4F" w:rsidDel="00A17A30">
          <w:rPr>
            <w:rFonts w:eastAsiaTheme="minorEastAsia"/>
          </w:rPr>
          <w:delText xml:space="preserve">observed over </w:delText>
        </w:r>
        <w:r w:rsidR="00A63C4F" w:rsidRPr="00875C4D" w:rsidDel="00A17A30">
          <w:rPr>
            <w:rFonts w:eastAsiaTheme="minorEastAsia"/>
            <w:i/>
          </w:rPr>
          <w:delText>N</w:delText>
        </w:r>
        <w:r w:rsidR="00A63C4F" w:rsidDel="00A17A30">
          <w:rPr>
            <w:rFonts w:eastAsiaTheme="minorEastAsia"/>
          </w:rPr>
          <w:delText xml:space="preserve"> trials of experiments. </w:delText>
        </w:r>
      </w:del>
    </w:p>
    <w:tbl>
      <w:tblPr>
        <w:tblStyle w:val="ae"/>
        <w:tblW w:w="0" w:type="auto"/>
        <w:tblLook w:val="04A0" w:firstRow="1" w:lastRow="0" w:firstColumn="1" w:lastColumn="0" w:noHBand="0" w:noVBand="1"/>
      </w:tblPr>
      <w:tblGrid>
        <w:gridCol w:w="8024"/>
        <w:gridCol w:w="696"/>
      </w:tblGrid>
      <w:tr w:rsidR="00A63C4F" w:rsidDel="00A17A30" w14:paraId="5C2EA57C" w14:textId="087FA325" w:rsidTr="00A63C4F">
        <w:trPr>
          <w:del w:id="748" w:author="陳雅虹" w:date="2015-07-16T15:17:00Z"/>
        </w:trPr>
        <w:tc>
          <w:tcPr>
            <w:tcW w:w="8024" w:type="dxa"/>
            <w:tcBorders>
              <w:top w:val="nil"/>
              <w:left w:val="nil"/>
              <w:bottom w:val="nil"/>
              <w:right w:val="nil"/>
            </w:tcBorders>
          </w:tcPr>
          <w:p w14:paraId="7B4B1796" w14:textId="0022C0EA" w:rsidR="00A63C4F" w:rsidRPr="00FA4B7B" w:rsidDel="00A17A30" w:rsidRDefault="00A63C4F">
            <w:pPr>
              <w:pStyle w:val="afff5"/>
              <w:rPr>
                <w:del w:id="749" w:author="陳雅虹" w:date="2015-07-16T15:17:00Z"/>
                <w:rFonts w:eastAsiaTheme="minorEastAsia" w:hint="eastAsia"/>
                <w:color w:val="000000"/>
                <w:spacing w:val="-1"/>
              </w:rPr>
              <w:pPrChange w:id="750" w:author="陳雅虹" w:date="2015-07-16T15:17:00Z">
                <w:pPr>
                  <w:pStyle w:val="equation"/>
                  <w:spacing w:after="120"/>
                </w:pPr>
              </w:pPrChange>
            </w:pPr>
            <m:oMath>
              <m:r>
                <w:del w:id="751" w:author="陳雅虹" w:date="2015-07-16T15:17:00Z">
                  <m:rPr>
                    <m:nor/>
                  </m:rPr>
                  <w:rPr>
                    <w:rFonts w:ascii="Cambria Math" w:hAnsi="Cambria Math"/>
                    <w:i/>
                    <w:color w:val="000000"/>
                  </w:rPr>
                  <m:t>P</m:t>
                </w:del>
              </m:r>
              <m:d>
                <m:dPr>
                  <m:ctrlPr>
                    <w:del w:id="752" w:author="陳雅虹" w:date="2015-07-16T15:17:00Z">
                      <w:rPr>
                        <w:rFonts w:ascii="Cambria Math" w:hAnsi="Cambria Math"/>
                        <w:i/>
                        <w:color w:val="000000"/>
                        <w:spacing w:val="-1"/>
                      </w:rPr>
                    </w:del>
                  </m:ctrlPr>
                </m:dPr>
                <m:e>
                  <m:sSub>
                    <m:sSubPr>
                      <m:ctrlPr>
                        <w:del w:id="753" w:author="陳雅虹" w:date="2015-07-16T15:17:00Z">
                          <w:rPr>
                            <w:rFonts w:ascii="Cambria Math" w:hAnsi="Cambria Math"/>
                            <w:i/>
                            <w:color w:val="000000"/>
                            <w:spacing w:val="-1"/>
                          </w:rPr>
                        </w:del>
                      </m:ctrlPr>
                    </m:sSubPr>
                    <m:e>
                      <m:r>
                        <w:del w:id="754" w:author="陳雅虹" w:date="2015-07-16T15:17:00Z">
                          <m:rPr>
                            <m:nor/>
                          </m:rPr>
                          <w:rPr>
                            <w:rFonts w:ascii="Cambria Math" w:hAnsi="Cambria Math"/>
                            <w:i/>
                            <w:color w:val="000000"/>
                          </w:rPr>
                          <m:t>x</m:t>
                        </w:del>
                      </m:r>
                    </m:e>
                    <m:sub>
                      <m:r>
                        <w:del w:id="755" w:author="陳雅虹" w:date="2015-07-16T15:17:00Z">
                          <m:rPr>
                            <m:nor/>
                          </m:rPr>
                          <w:rPr>
                            <w:rFonts w:ascii="Cambria Math" w:hAnsi="Cambria Math"/>
                            <w:color w:val="000000"/>
                          </w:rPr>
                          <m:t>1</m:t>
                        </w:del>
                      </m:r>
                    </m:sub>
                  </m:sSub>
                  <m:r>
                    <w:del w:id="756" w:author="陳雅虹" w:date="2015-07-16T15:17:00Z">
                      <m:rPr>
                        <m:nor/>
                      </m:rPr>
                      <w:rPr>
                        <w:rFonts w:ascii="Cambria Math" w:hAnsi="Cambria Math"/>
                        <w:color w:val="000000"/>
                      </w:rPr>
                      <m:t>,…,</m:t>
                    </w:del>
                  </m:r>
                  <m:sSub>
                    <m:sSubPr>
                      <m:ctrlPr>
                        <w:del w:id="757" w:author="陳雅虹" w:date="2015-07-16T15:17:00Z">
                          <w:rPr>
                            <w:rFonts w:ascii="Cambria Math" w:hAnsi="Cambria Math"/>
                            <w:i/>
                            <w:color w:val="000000"/>
                            <w:spacing w:val="-1"/>
                          </w:rPr>
                        </w:del>
                      </m:ctrlPr>
                    </m:sSubPr>
                    <m:e>
                      <m:r>
                        <w:del w:id="758" w:author="陳雅虹" w:date="2015-07-16T15:17:00Z">
                          <m:rPr>
                            <m:nor/>
                          </m:rPr>
                          <w:rPr>
                            <w:rFonts w:ascii="Cambria Math" w:hAnsi="Cambria Math"/>
                            <w:i/>
                            <w:color w:val="000000"/>
                          </w:rPr>
                          <m:t>x</m:t>
                        </w:del>
                      </m:r>
                    </m:e>
                    <m:sub>
                      <m:r>
                        <w:del w:id="759" w:author="陳雅虹" w:date="2015-07-16T15:17:00Z">
                          <m:rPr>
                            <m:nor/>
                          </m:rPr>
                          <w:rPr>
                            <w:rFonts w:ascii="Cambria Math" w:hAnsi="Cambria Math"/>
                            <w:i/>
                            <w:color w:val="000000"/>
                          </w:rPr>
                          <m:t>k</m:t>
                        </w:del>
                      </m:r>
                    </m:sub>
                  </m:sSub>
                  <m:r>
                    <w:del w:id="760" w:author="陳雅虹" w:date="2015-07-16T15:17:00Z">
                      <w:rPr>
                        <w:rFonts w:ascii="Cambria Math" w:hAnsi="Cambria Math"/>
                        <w:color w:val="000000"/>
                        <w:spacing w:val="-1"/>
                      </w:rPr>
                      <m:t>|n,</m:t>
                    </w:del>
                  </m:r>
                  <m:sSub>
                    <m:sSubPr>
                      <m:ctrlPr>
                        <w:del w:id="761" w:author="陳雅虹" w:date="2015-07-16T15:17:00Z">
                          <w:rPr>
                            <w:rFonts w:ascii="Cambria Math" w:hAnsi="Cambria Math"/>
                            <w:i/>
                            <w:color w:val="000000"/>
                            <w:spacing w:val="-1"/>
                          </w:rPr>
                        </w:del>
                      </m:ctrlPr>
                    </m:sSubPr>
                    <m:e>
                      <m:r>
                        <w:del w:id="762" w:author="陳雅虹" w:date="2015-07-16T15:17:00Z">
                          <m:rPr>
                            <m:nor/>
                          </m:rPr>
                          <w:rPr>
                            <w:rFonts w:ascii="Cambria Math" w:hAnsi="Cambria Math"/>
                            <w:i/>
                            <w:color w:val="000000"/>
                          </w:rPr>
                          <m:t>p</m:t>
                        </w:del>
                      </m:r>
                    </m:e>
                    <m:sub>
                      <m:r>
                        <w:del w:id="763" w:author="陳雅虹" w:date="2015-07-16T15:17:00Z">
                          <m:rPr>
                            <m:nor/>
                          </m:rPr>
                          <w:rPr>
                            <w:rFonts w:ascii="Cambria Math" w:hAnsi="Cambria Math"/>
                            <w:color w:val="000000"/>
                          </w:rPr>
                          <m:t>1</m:t>
                        </w:del>
                      </m:r>
                    </m:sub>
                  </m:sSub>
                  <m:r>
                    <w:del w:id="764" w:author="陳雅虹" w:date="2015-07-16T15:17:00Z">
                      <m:rPr>
                        <m:nor/>
                      </m:rPr>
                      <w:rPr>
                        <w:rFonts w:ascii="Cambria Math" w:hAnsi="Cambria Math"/>
                        <w:color w:val="000000"/>
                      </w:rPr>
                      <m:t>,…,</m:t>
                    </w:del>
                  </m:r>
                  <m:sSub>
                    <m:sSubPr>
                      <m:ctrlPr>
                        <w:del w:id="765" w:author="陳雅虹" w:date="2015-07-16T15:17:00Z">
                          <w:rPr>
                            <w:rFonts w:ascii="Cambria Math" w:hAnsi="Cambria Math"/>
                            <w:i/>
                            <w:color w:val="000000"/>
                            <w:spacing w:val="-1"/>
                          </w:rPr>
                        </w:del>
                      </m:ctrlPr>
                    </m:sSubPr>
                    <m:e>
                      <m:r>
                        <w:del w:id="766" w:author="陳雅虹" w:date="2015-07-16T15:17:00Z">
                          <m:rPr>
                            <m:nor/>
                          </m:rPr>
                          <w:rPr>
                            <w:rFonts w:ascii="Cambria Math" w:hAnsi="Cambria Math"/>
                            <w:i/>
                            <w:color w:val="000000"/>
                          </w:rPr>
                          <m:t>p</m:t>
                        </w:del>
                      </m:r>
                    </m:e>
                    <m:sub>
                      <m:r>
                        <w:del w:id="767" w:author="陳雅虹" w:date="2015-07-16T15:17:00Z">
                          <m:rPr>
                            <m:nor/>
                          </m:rPr>
                          <w:rPr>
                            <w:rFonts w:ascii="Cambria Math" w:hAnsi="Cambria Math"/>
                            <w:i/>
                            <w:color w:val="000000"/>
                          </w:rPr>
                          <m:t>k</m:t>
                        </w:del>
                      </m:r>
                    </m:sub>
                  </m:sSub>
                </m:e>
              </m:d>
              <m:r>
                <w:del w:id="768" w:author="陳雅虹" w:date="2015-07-16T15:17:00Z">
                  <m:rPr>
                    <m:nor/>
                  </m:rPr>
                  <w:rPr>
                    <w:rFonts w:ascii="Cambria Math" w:hAnsi="Cambria Math"/>
                    <w:color w:val="000000"/>
                  </w:rPr>
                  <m:t xml:space="preserve"> = </m:t>
                </w:del>
              </m:r>
              <m:f>
                <m:fPr>
                  <m:ctrlPr>
                    <w:del w:id="769" w:author="陳雅虹" w:date="2015-07-16T15:17:00Z">
                      <w:rPr>
                        <w:rFonts w:ascii="Cambria Math" w:hAnsi="Cambria Math"/>
                        <w:i/>
                        <w:color w:val="000000"/>
                        <w:spacing w:val="-1"/>
                      </w:rPr>
                    </w:del>
                  </m:ctrlPr>
                </m:fPr>
                <m:num>
                  <m:r>
                    <w:del w:id="770" w:author="陳雅虹" w:date="2015-07-16T15:17:00Z">
                      <w:rPr>
                        <w:rFonts w:ascii="Cambria Math" w:hAnsi="Cambria Math"/>
                        <w:color w:val="000000"/>
                        <w:spacing w:val="-1"/>
                      </w:rPr>
                      <m:t>N!</m:t>
                    </w:del>
                  </m:r>
                </m:num>
                <m:den>
                  <m:nary>
                    <m:naryPr>
                      <m:chr m:val="∏"/>
                      <m:limLoc m:val="subSup"/>
                      <m:ctrlPr>
                        <w:del w:id="771" w:author="陳雅虹" w:date="2015-07-16T15:17:00Z">
                          <w:rPr>
                            <w:rFonts w:ascii="Cambria Math" w:hAnsi="Cambria Math"/>
                            <w:i/>
                            <w:color w:val="000000"/>
                            <w:spacing w:val="-1"/>
                          </w:rPr>
                        </w:del>
                      </m:ctrlPr>
                    </m:naryPr>
                    <m:sub>
                      <m:r>
                        <w:del w:id="772" w:author="陳雅虹" w:date="2015-07-16T15:17:00Z">
                          <w:rPr>
                            <w:rFonts w:ascii="Cambria Math" w:hAnsi="Cambria Math"/>
                            <w:color w:val="000000"/>
                          </w:rPr>
                          <m:t>i=1</m:t>
                        </w:del>
                      </m:r>
                    </m:sub>
                    <m:sup>
                      <m:r>
                        <w:del w:id="773" w:author="陳雅虹" w:date="2015-07-16T15:17:00Z">
                          <w:rPr>
                            <w:rFonts w:ascii="Cambria Math" w:hAnsi="Cambria Math"/>
                            <w:color w:val="000000"/>
                          </w:rPr>
                          <m:t>k</m:t>
                        </w:del>
                      </m:r>
                    </m:sup>
                    <m:e>
                      <m:sSub>
                        <m:sSubPr>
                          <m:ctrlPr>
                            <w:del w:id="774" w:author="陳雅虹" w:date="2015-07-16T15:17:00Z">
                              <w:rPr>
                                <w:rFonts w:ascii="Cambria Math" w:hAnsi="Cambria Math"/>
                                <w:i/>
                                <w:color w:val="000000"/>
                                <w:spacing w:val="-1"/>
                              </w:rPr>
                            </w:del>
                          </m:ctrlPr>
                        </m:sSubPr>
                        <m:e>
                          <m:r>
                            <w:del w:id="775" w:author="陳雅虹" w:date="2015-07-16T15:17:00Z">
                              <w:rPr>
                                <w:rFonts w:ascii="Cambria Math" w:hAnsi="Cambria Math"/>
                                <w:color w:val="000000"/>
                              </w:rPr>
                              <m:t>x</m:t>
                            </w:del>
                          </m:r>
                        </m:e>
                        <m:sub>
                          <m:r>
                            <w:del w:id="776" w:author="陳雅虹" w:date="2015-07-16T15:17:00Z">
                              <w:rPr>
                                <w:rFonts w:ascii="Cambria Math" w:hAnsi="Cambria Math"/>
                                <w:color w:val="000000"/>
                              </w:rPr>
                              <m:t>i</m:t>
                            </w:del>
                          </m:r>
                        </m:sub>
                      </m:sSub>
                      <m:r>
                        <w:del w:id="777" w:author="陳雅虹" w:date="2015-07-16T15:17:00Z">
                          <w:rPr>
                            <w:rFonts w:ascii="Cambria Math" w:hAnsi="Cambria Math"/>
                            <w:color w:val="000000"/>
                            <w:spacing w:val="-1"/>
                          </w:rPr>
                          <m:t>!</m:t>
                        </w:del>
                      </m:r>
                    </m:e>
                  </m:nary>
                </m:den>
              </m:f>
              <m:sSup>
                <m:sSupPr>
                  <m:ctrlPr>
                    <w:del w:id="778" w:author="陳雅虹" w:date="2015-07-16T15:17:00Z">
                      <w:rPr>
                        <w:rFonts w:ascii="Cambria Math" w:hAnsi="Cambria Math"/>
                        <w:i/>
                        <w:color w:val="000000"/>
                        <w:spacing w:val="-1"/>
                      </w:rPr>
                    </w:del>
                  </m:ctrlPr>
                </m:sSupPr>
                <m:e>
                  <m:sSub>
                    <m:sSubPr>
                      <m:ctrlPr>
                        <w:del w:id="779" w:author="陳雅虹" w:date="2015-07-16T15:17:00Z">
                          <w:rPr>
                            <w:rFonts w:ascii="Cambria Math" w:hAnsi="Cambria Math"/>
                            <w:i/>
                            <w:color w:val="000000"/>
                            <w:spacing w:val="-1"/>
                          </w:rPr>
                        </w:del>
                      </m:ctrlPr>
                    </m:sSubPr>
                    <m:e>
                      <m:r>
                        <w:del w:id="780" w:author="陳雅虹" w:date="2015-07-16T15:17:00Z">
                          <w:rPr>
                            <w:rFonts w:ascii="Cambria Math" w:hAnsi="Cambria Math"/>
                            <w:color w:val="000000"/>
                            <w:spacing w:val="-1"/>
                          </w:rPr>
                          <m:t>p</m:t>
                        </w:del>
                      </m:r>
                    </m:e>
                    <m:sub>
                      <m:r>
                        <w:del w:id="781" w:author="陳雅虹" w:date="2015-07-16T15:17:00Z">
                          <w:rPr>
                            <w:rFonts w:ascii="Cambria Math" w:hAnsi="Cambria Math"/>
                            <w:color w:val="000000"/>
                            <w:spacing w:val="-1"/>
                          </w:rPr>
                          <m:t>i</m:t>
                        </w:del>
                      </m:r>
                    </m:sub>
                  </m:sSub>
                </m:e>
                <m:sup>
                  <m:sSub>
                    <m:sSubPr>
                      <m:ctrlPr>
                        <w:del w:id="782" w:author="陳雅虹" w:date="2015-07-16T15:17:00Z">
                          <w:rPr>
                            <w:rFonts w:ascii="Cambria Math" w:hAnsi="Cambria Math"/>
                            <w:i/>
                            <w:color w:val="000000"/>
                            <w:spacing w:val="-1"/>
                          </w:rPr>
                        </w:del>
                      </m:ctrlPr>
                    </m:sSubPr>
                    <m:e>
                      <m:r>
                        <w:del w:id="783" w:author="陳雅虹" w:date="2015-07-16T15:17:00Z">
                          <w:rPr>
                            <w:rFonts w:ascii="Cambria Math" w:hAnsi="Cambria Math"/>
                            <w:color w:val="000000"/>
                            <w:spacing w:val="-1"/>
                          </w:rPr>
                          <m:t>x</m:t>
                        </w:del>
                      </m:r>
                    </m:e>
                    <m:sub>
                      <m:r>
                        <w:del w:id="784" w:author="陳雅虹" w:date="2015-07-16T15:17:00Z">
                          <w:rPr>
                            <w:rFonts w:ascii="Cambria Math" w:hAnsi="Cambria Math"/>
                            <w:color w:val="000000"/>
                            <w:spacing w:val="-1"/>
                          </w:rPr>
                          <m:t>i</m:t>
                        </w:del>
                      </m:r>
                    </m:sub>
                  </m:sSub>
                </m:sup>
              </m:sSup>
            </m:oMath>
            <w:del w:id="785" w:author="陳雅虹" w:date="2015-07-16T15:17:00Z">
              <w:r w:rsidDel="00A17A30">
                <w:rPr>
                  <w:rFonts w:eastAsiaTheme="minorEastAsia"/>
                  <w:color w:val="000000"/>
                  <w:spacing w:val="-1"/>
                </w:rPr>
                <w:delText></w:delText>
              </w:r>
            </w:del>
          </w:p>
          <w:p w14:paraId="518D85EB" w14:textId="131492AB" w:rsidR="00A63C4F" w:rsidDel="00A17A30" w:rsidRDefault="00394E54">
            <w:pPr>
              <w:pStyle w:val="afff5"/>
              <w:rPr>
                <w:del w:id="786" w:author="陳雅虹" w:date="2015-07-16T15:17:00Z"/>
              </w:rPr>
              <w:pPrChange w:id="787" w:author="陳雅虹" w:date="2015-07-16T15:17:00Z">
                <w:pPr>
                  <w:jc w:val="center"/>
                </w:pPr>
              </w:pPrChange>
            </w:pPr>
            <m:oMathPara>
              <m:oMath>
                <m:nary>
                  <m:naryPr>
                    <m:chr m:val="∑"/>
                    <m:limLoc m:val="undOvr"/>
                    <m:ctrlPr>
                      <w:del w:id="788" w:author="陳雅虹" w:date="2015-07-16T15:17:00Z">
                        <w:rPr>
                          <w:rFonts w:ascii="Cambria Math" w:hAnsi="Cambria Math"/>
                          <w:i/>
                          <w:color w:val="000000"/>
                          <w:spacing w:val="-1"/>
                        </w:rPr>
                      </w:del>
                    </m:ctrlPr>
                  </m:naryPr>
                  <m:sub>
                    <m:r>
                      <w:del w:id="789" w:author="陳雅虹" w:date="2015-07-16T15:17:00Z">
                        <w:rPr>
                          <w:rFonts w:ascii="Cambria Math" w:hAnsi="Cambria Math"/>
                          <w:color w:val="000000"/>
                        </w:rPr>
                        <m:t>i=1</m:t>
                      </w:del>
                    </m:r>
                  </m:sub>
                  <m:sup>
                    <m:r>
                      <w:del w:id="790" w:author="陳雅虹" w:date="2015-07-16T15:17:00Z">
                        <w:rPr>
                          <w:rFonts w:ascii="Cambria Math" w:hAnsi="Cambria Math"/>
                          <w:color w:val="000000"/>
                        </w:rPr>
                        <m:t>k</m:t>
                      </w:del>
                    </m:r>
                  </m:sup>
                  <m:e>
                    <m:sSub>
                      <m:sSubPr>
                        <m:ctrlPr>
                          <w:del w:id="791" w:author="陳雅虹" w:date="2015-07-16T15:17:00Z">
                            <w:rPr>
                              <w:rFonts w:ascii="Cambria Math" w:hAnsi="Cambria Math"/>
                              <w:i/>
                              <w:color w:val="000000"/>
                              <w:spacing w:val="-1"/>
                            </w:rPr>
                          </w:del>
                        </m:ctrlPr>
                      </m:sSubPr>
                      <m:e>
                        <m:r>
                          <w:del w:id="792" w:author="陳雅虹" w:date="2015-07-16T15:17:00Z">
                            <w:rPr>
                              <w:rFonts w:ascii="Cambria Math" w:hAnsi="Cambria Math"/>
                              <w:color w:val="000000"/>
                              <w:spacing w:val="-1"/>
                            </w:rPr>
                            <m:t>x</m:t>
                          </w:del>
                        </m:r>
                      </m:e>
                      <m:sub>
                        <m:r>
                          <w:del w:id="793" w:author="陳雅虹" w:date="2015-07-16T15:17:00Z">
                            <w:rPr>
                              <w:rFonts w:ascii="Cambria Math" w:hAnsi="Cambria Math"/>
                              <w:color w:val="000000"/>
                              <w:spacing w:val="-1"/>
                            </w:rPr>
                            <m:t>i</m:t>
                          </w:del>
                        </m:r>
                      </m:sub>
                    </m:sSub>
                    <m:r>
                      <w:del w:id="794" w:author="陳雅虹" w:date="2015-07-16T15:17:00Z">
                        <w:rPr>
                          <w:rFonts w:ascii="Cambria Math" w:hAnsi="Cambria Math"/>
                          <w:color w:val="000000"/>
                          <w:spacing w:val="-1"/>
                        </w:rPr>
                        <m:t>=N</m:t>
                      </w:del>
                    </m:r>
                  </m:e>
                </m:nary>
                <m:r>
                  <w:del w:id="795" w:author="陳雅虹" w:date="2015-07-16T15:17:00Z">
                    <w:rPr>
                      <w:rFonts w:ascii="Cambria Math" w:hAnsi="Cambria Math"/>
                      <w:color w:val="000000"/>
                      <w:spacing w:val="-1"/>
                    </w:rPr>
                    <m:t xml:space="preserve"> </m:t>
                  </w:del>
                </m:r>
                <m:r>
                  <w:del w:id="796" w:author="陳雅虹" w:date="2015-07-16T15:17:00Z">
                    <m:rPr>
                      <m:sty m:val="p"/>
                    </m:rPr>
                    <w:rPr>
                      <w:rFonts w:ascii="Cambria Math" w:hAnsi="Cambria Math"/>
                      <w:color w:val="000000"/>
                      <w:spacing w:val="-1"/>
                    </w:rPr>
                    <m:t>and</m:t>
                  </w:del>
                </m:r>
                <m:r>
                  <w:del w:id="797" w:author="陳雅虹" w:date="2015-07-16T15:17:00Z">
                    <w:rPr>
                      <w:rFonts w:ascii="Cambria Math" w:hAnsi="Cambria Math"/>
                      <w:color w:val="000000"/>
                      <w:spacing w:val="-1"/>
                    </w:rPr>
                    <m:t xml:space="preserve"> </m:t>
                  </w:del>
                </m:r>
                <m:sSub>
                  <m:sSubPr>
                    <m:ctrlPr>
                      <w:del w:id="798" w:author="陳雅虹" w:date="2015-07-16T15:17:00Z">
                        <w:rPr>
                          <w:rFonts w:ascii="Cambria Math" w:hAnsi="Cambria Math"/>
                          <w:i/>
                          <w:color w:val="000000"/>
                          <w:spacing w:val="-1"/>
                        </w:rPr>
                      </w:del>
                    </m:ctrlPr>
                  </m:sSubPr>
                  <m:e>
                    <m:r>
                      <w:del w:id="799" w:author="陳雅虹" w:date="2015-07-16T15:17:00Z">
                        <w:rPr>
                          <w:rFonts w:ascii="Cambria Math" w:hAnsi="Cambria Math"/>
                          <w:color w:val="000000"/>
                          <w:spacing w:val="-1"/>
                        </w:rPr>
                        <m:t>x</m:t>
                      </w:del>
                    </m:r>
                  </m:e>
                  <m:sub>
                    <m:r>
                      <w:del w:id="800" w:author="陳雅虹" w:date="2015-07-16T15:17:00Z">
                        <w:rPr>
                          <w:rFonts w:ascii="Cambria Math" w:hAnsi="Cambria Math"/>
                          <w:color w:val="000000"/>
                          <w:spacing w:val="-1"/>
                        </w:rPr>
                        <m:t>i</m:t>
                      </w:del>
                    </m:r>
                  </m:sub>
                </m:sSub>
                <m:r>
                  <w:del w:id="801" w:author="陳雅虹" w:date="2015-07-16T15:17:00Z">
                    <w:rPr>
                      <w:rFonts w:ascii="Cambria Math" w:hAnsi="Cambria Math"/>
                      <w:color w:val="000000"/>
                      <w:spacing w:val="-1"/>
                    </w:rPr>
                    <m:t>≥0</m:t>
                  </w:del>
                </m:r>
              </m:oMath>
            </m:oMathPara>
          </w:p>
        </w:tc>
        <w:tc>
          <w:tcPr>
            <w:tcW w:w="696" w:type="dxa"/>
            <w:tcBorders>
              <w:top w:val="nil"/>
              <w:left w:val="nil"/>
              <w:bottom w:val="nil"/>
              <w:right w:val="nil"/>
            </w:tcBorders>
          </w:tcPr>
          <w:p w14:paraId="3D5760F0" w14:textId="2BEEF026" w:rsidR="00A63C4F" w:rsidDel="00A17A30" w:rsidRDefault="009261F5">
            <w:pPr>
              <w:pStyle w:val="afff5"/>
              <w:rPr>
                <w:del w:id="802" w:author="陳雅虹" w:date="2015-07-16T15:17:00Z"/>
              </w:rPr>
              <w:pPrChange w:id="803" w:author="陳雅虹" w:date="2015-07-16T15:17:00Z">
                <w:pPr>
                  <w:keepNext/>
                  <w:jc w:val="center"/>
                </w:pPr>
              </w:pPrChange>
            </w:pPr>
            <w:del w:id="804" w:author="陳雅虹" w:date="2015-07-16T15:17:00Z">
              <w:r w:rsidDel="00A17A30">
                <w:delText>(</w:delText>
              </w:r>
              <w:r w:rsidR="008444E1" w:rsidDel="00A17A30">
                <w:fldChar w:fldCharType="begin"/>
              </w:r>
              <w:r w:rsidR="008444E1" w:rsidDel="00A17A30">
                <w:delInstrText xml:space="preserve"> STYLEREF 1 \s </w:delInstrText>
              </w:r>
              <w:r w:rsidR="008444E1" w:rsidDel="00A17A30">
                <w:fldChar w:fldCharType="separate"/>
              </w:r>
              <w:r w:rsidR="009667C1" w:rsidDel="00A17A30">
                <w:rPr>
                  <w:noProof/>
                </w:rPr>
                <w:delText>2</w:delText>
              </w:r>
              <w:r w:rsidR="008444E1" w:rsidDel="00A17A30">
                <w:rPr>
                  <w:noProof/>
                </w:rPr>
                <w:fldChar w:fldCharType="end"/>
              </w:r>
              <w:r w:rsidDel="00A17A30">
                <w:noBreakHyphen/>
              </w:r>
              <w:r w:rsidR="008444E1" w:rsidDel="00A17A30">
                <w:fldChar w:fldCharType="begin"/>
              </w:r>
              <w:r w:rsidR="008444E1" w:rsidDel="00A17A30">
                <w:delInstrText xml:space="preserve"> SEQ _ \* ARABIC \s 1 </w:delInstrText>
              </w:r>
              <w:r w:rsidR="008444E1" w:rsidDel="00A17A30">
                <w:fldChar w:fldCharType="separate"/>
              </w:r>
              <w:r w:rsidR="009667C1" w:rsidDel="00A17A30">
                <w:rPr>
                  <w:noProof/>
                </w:rPr>
                <w:delText>1</w:delText>
              </w:r>
              <w:r w:rsidR="008444E1" w:rsidDel="00A17A30">
                <w:rPr>
                  <w:noProof/>
                </w:rPr>
                <w:fldChar w:fldCharType="end"/>
              </w:r>
              <w:r w:rsidDel="00A17A30">
                <w:delText>)</w:delText>
              </w:r>
            </w:del>
          </w:p>
        </w:tc>
      </w:tr>
    </w:tbl>
    <w:p w14:paraId="475AEBE1" w14:textId="627CA347" w:rsidR="00A63C4F" w:rsidDel="00A17A30" w:rsidRDefault="00A63C4F" w:rsidP="00A17A30">
      <w:pPr>
        <w:pStyle w:val="afff5"/>
        <w:rPr>
          <w:del w:id="805" w:author="陳雅虹" w:date="2015-07-16T15:17:00Z"/>
        </w:rPr>
      </w:pPr>
      <w:del w:id="806" w:author="陳雅虹" w:date="2015-07-16T15:17:00Z">
        <w:r w:rsidDel="00A17A30">
          <w:delText>Dirichlet distribution</w:delText>
        </w:r>
        <w:r w:rsidRPr="00DB3F92" w:rsidDel="00A17A30">
          <w:delText xml:space="preserve"> </w:delText>
        </w:r>
        <w:r w:rsidDel="00A17A30">
          <w:rPr>
            <w:rFonts w:eastAsiaTheme="minorEastAsia" w:hint="eastAsia"/>
          </w:rPr>
          <w:delText xml:space="preserve">is </w:delText>
        </w:r>
        <w:r w:rsidRPr="00DB3F92" w:rsidDel="00A17A30">
          <w:delText xml:space="preserve">parameterized by a vector of </w:delText>
        </w:r>
        <m:oMath>
          <m:r>
            <m:rPr>
              <m:nor/>
            </m:rPr>
            <m:t>Α</m:t>
          </m:r>
          <m:r>
            <m:rPr>
              <m:nor/>
            </m:rPr>
            <w:rPr>
              <w:rFonts w:asciiTheme="minorEastAsia" w:eastAsiaTheme="minorEastAsia" w:hAnsiTheme="minorEastAsia" w:hint="eastAsia"/>
            </w:rPr>
            <m:t xml:space="preserve"> </m:t>
          </m:r>
          <m:r>
            <m:rPr>
              <m:nor/>
            </m:rPr>
            <m:t>=</m:t>
          </m:r>
          <m:r>
            <m:rPr>
              <m:nor/>
            </m:rPr>
            <w:rPr>
              <w:rFonts w:asciiTheme="minorEastAsia" w:eastAsiaTheme="minorEastAsia" w:hAnsiTheme="minorEastAsia" w:hint="eastAsia"/>
            </w:rPr>
            <m:t xml:space="preserve"> </m:t>
          </m:r>
          <m:r>
            <m:rPr>
              <m:nor/>
            </m:rPr>
            <m:t>{</m:t>
          </m:r>
          <m:sSub>
            <m:sSubPr>
              <m:ctrlPr>
                <w:rPr>
                  <w:rFonts w:ascii="Cambria Math" w:hAnsi="Cambria Math"/>
                  <w:i/>
                </w:rPr>
              </m:ctrlPr>
            </m:sSubPr>
            <m:e>
              <m:r>
                <m:rPr>
                  <m:nor/>
                </m:rPr>
                <w:rPr>
                  <w:i/>
                </w:rPr>
                <m:t>α</m:t>
              </m:r>
            </m:e>
            <m:sub>
              <m:r>
                <m:rPr>
                  <m:nor/>
                </m:rPr>
                <m:t>1</m:t>
              </m:r>
            </m:sub>
          </m:sSub>
          <m:r>
            <m:rPr>
              <m:nor/>
            </m:rPr>
            <m:t>,…,</m:t>
          </m:r>
          <m:sSub>
            <m:sSubPr>
              <m:ctrlPr>
                <w:rPr>
                  <w:rFonts w:ascii="Cambria Math" w:hAnsi="Cambria Math"/>
                  <w:i/>
                </w:rPr>
              </m:ctrlPr>
            </m:sSubPr>
            <m:e>
              <m:r>
                <m:rPr>
                  <m:nor/>
                </m:rPr>
                <w:rPr>
                  <w:i/>
                </w:rPr>
                <m:t>α</m:t>
              </m:r>
            </m:e>
            <m:sub>
              <m:r>
                <m:rPr>
                  <m:nor/>
                </m:rPr>
                <w:rPr>
                  <w:i/>
                </w:rPr>
                <m:t>k</m:t>
              </m:r>
            </m:sub>
          </m:sSub>
          <m:r>
            <m:rPr>
              <m:nor/>
            </m:rPr>
            <m:t>}</m:t>
          </m:r>
        </m:oMath>
        <w:r w:rsidRPr="00DB3F92" w:rsidDel="00A17A30">
          <w:delText xml:space="preserve">, where </w:delText>
        </w:r>
        <m:oMath>
          <m:sSub>
            <m:sSubPr>
              <m:ctrlPr>
                <w:rPr>
                  <w:rFonts w:ascii="Cambria Math" w:hAnsi="Cambria Math"/>
                  <w:i/>
                </w:rPr>
              </m:ctrlPr>
            </m:sSubPr>
            <m:e>
              <m:r>
                <m:rPr>
                  <m:nor/>
                </m:rPr>
                <w:rPr>
                  <w:i/>
                </w:rPr>
                <m:t>α</m:t>
              </m:r>
            </m:e>
            <m:sub>
              <m:r>
                <m:rPr>
                  <m:nor/>
                </m:rPr>
                <w:rPr>
                  <w:i/>
                </w:rPr>
                <m:t>i</m:t>
              </m:r>
            </m:sub>
          </m:sSub>
          <m:r>
            <m:rPr>
              <m:nor/>
            </m:rPr>
            <m:t>≥0</m:t>
          </m:r>
        </m:oMath>
        <w:r w:rsidRPr="00DB3F92" w:rsidDel="00A17A30">
          <w:delText xml:space="preserve"> and </w:delText>
        </w:r>
        <m:oMath>
          <m:r>
            <m:rPr>
              <m:nor/>
            </m:rPr>
            <w:rPr>
              <w:i/>
            </w:rPr>
            <m:t>K</m:t>
          </m:r>
          <m:r>
            <m:rPr>
              <m:nor/>
            </m:rPr>
            <m:t>≥2</m:t>
          </m:r>
        </m:oMath>
        <w:r w:rsidRPr="00DB3F92" w:rsidDel="00A17A30">
          <w:delText xml:space="preserve">. </w:delText>
        </w:r>
        <w:r w:rsidDel="00A17A30">
          <w:rPr>
            <w:rFonts w:eastAsiaTheme="minorEastAsia" w:hint="eastAsia"/>
          </w:rPr>
          <w:delText>Define a</w:delText>
        </w:r>
        <w:r w:rsidRPr="00DB3F92" w:rsidDel="00A17A30">
          <w:delText xml:space="preserve"> random vector </w:delText>
        </w:r>
        <m:oMath>
          <m:r>
            <m:rPr>
              <m:nor/>
            </m:rPr>
            <m:t>Π</m:t>
          </m:r>
          <m:r>
            <m:rPr>
              <m:nor/>
            </m:rPr>
            <w:rPr>
              <w:rFonts w:asciiTheme="minorEastAsia" w:eastAsiaTheme="minorEastAsia" w:hAnsiTheme="minorEastAsia" w:hint="eastAsia"/>
            </w:rPr>
            <m:t xml:space="preserve"> </m:t>
          </m:r>
          <m:r>
            <m:rPr>
              <m:nor/>
            </m:rPr>
            <m:t>=</m:t>
          </m:r>
          <m:r>
            <m:rPr>
              <m:nor/>
            </m:rPr>
            <w:rPr>
              <w:rFonts w:asciiTheme="minorEastAsia" w:eastAsiaTheme="minorEastAsia" w:hAnsiTheme="minorEastAsia" w:hint="eastAsia"/>
            </w:rPr>
            <m:t xml:space="preserve"> </m:t>
          </m:r>
          <m:r>
            <m:rPr>
              <m:nor/>
            </m:rPr>
            <m:t>{</m:t>
          </m:r>
          <m:sSub>
            <m:sSubPr>
              <m:ctrlPr>
                <w:rPr>
                  <w:rFonts w:ascii="Cambria Math" w:hAnsi="Cambria Math"/>
                  <w:i/>
                </w:rPr>
              </m:ctrlPr>
            </m:sSubPr>
            <m:e>
              <m:r>
                <m:rPr>
                  <m:nor/>
                </m:rPr>
                <w:rPr>
                  <w:i/>
                </w:rPr>
                <m:t>π</m:t>
              </m:r>
            </m:e>
            <m:sub>
              <m:r>
                <m:rPr>
                  <m:nor/>
                </m:rPr>
                <m:t>1</m:t>
              </m:r>
            </m:sub>
          </m:sSub>
          <m:r>
            <m:rPr>
              <m:nor/>
            </m:rPr>
            <m:t>,…,</m:t>
          </m:r>
          <m:sSub>
            <m:sSubPr>
              <m:ctrlPr>
                <w:rPr>
                  <w:rFonts w:ascii="Cambria Math" w:hAnsi="Cambria Math"/>
                  <w:i/>
                </w:rPr>
              </m:ctrlPr>
            </m:sSubPr>
            <m:e>
              <m:r>
                <m:rPr>
                  <m:nor/>
                </m:rPr>
                <w:rPr>
                  <w:i/>
                </w:rPr>
                <m:t>π</m:t>
              </m:r>
            </m:e>
            <m:sub>
              <m:r>
                <m:rPr>
                  <m:nor/>
                </m:rPr>
                <w:rPr>
                  <w:i/>
                </w:rPr>
                <m:t>K</m:t>
              </m:r>
            </m:sub>
          </m:sSub>
          <m:r>
            <m:rPr>
              <m:nor/>
            </m:rPr>
            <m:t>}</m:t>
          </m:r>
        </m:oMath>
        <w:r w:rsidRPr="00DB3F92" w:rsidDel="00A17A30">
          <w:delText xml:space="preserve">, where </w:delText>
        </w:r>
        <m:oMath>
          <m:nary>
            <m:naryPr>
              <m:chr m:val="∑"/>
              <m:limLoc m:val="undOvr"/>
              <m:ctrlPr>
                <w:rPr>
                  <w:rFonts w:ascii="Cambria Math" w:hAnsi="Cambria Math"/>
                  <w:i/>
                </w:rPr>
              </m:ctrlPr>
            </m:naryPr>
            <m:sub>
              <m:r>
                <m:rPr>
                  <m:nor/>
                </m:rPr>
                <w:rPr>
                  <w:i/>
                </w:rPr>
                <m:t>i</m:t>
              </m:r>
              <m:r>
                <m:rPr>
                  <m:nor/>
                </m:rPr>
                <m:t>=1</m:t>
              </m:r>
            </m:sub>
            <m:sup>
              <m:r>
                <m:rPr>
                  <m:nor/>
                </m:rPr>
                <w:rPr>
                  <w:i/>
                </w:rPr>
                <m:t>K</m:t>
              </m:r>
            </m:sup>
            <m:e>
              <m:sSub>
                <m:sSubPr>
                  <m:ctrlPr>
                    <w:rPr>
                      <w:rFonts w:ascii="Cambria Math" w:hAnsi="Cambria Math"/>
                      <w:i/>
                    </w:rPr>
                  </m:ctrlPr>
                </m:sSubPr>
                <m:e>
                  <m:r>
                    <m:rPr>
                      <m:nor/>
                    </m:rPr>
                    <w:rPr>
                      <w:rFonts w:ascii="Cambria Math" w:hAnsi="Cambria Math"/>
                      <w:i/>
                      <w:color w:val="000000"/>
                    </w:rPr>
                    <m:t>π</m:t>
                  </m:r>
                </m:e>
                <m:sub>
                  <m:r>
                    <m:rPr>
                      <m:nor/>
                    </m:rPr>
                    <w:rPr>
                      <w:i/>
                    </w:rPr>
                    <m:t>i</m:t>
                  </m:r>
                </m:sub>
              </m:sSub>
              <m:r>
                <m:rPr>
                  <m:nor/>
                </m:rPr>
                <w:rPr>
                  <w:rFonts w:asciiTheme="minorEastAsia" w:eastAsiaTheme="minorEastAsia" w:hAnsiTheme="minorEastAsia" w:hint="eastAsia"/>
                </w:rPr>
                <m:t xml:space="preserve"> </m:t>
              </m:r>
              <m:r>
                <m:rPr>
                  <m:nor/>
                </m:rPr>
                <m:t>=</m:t>
              </m:r>
              <m:r>
                <m:rPr>
                  <m:nor/>
                </m:rPr>
                <w:rPr>
                  <w:rFonts w:asciiTheme="minorEastAsia" w:eastAsiaTheme="minorEastAsia" w:hAnsiTheme="minorEastAsia" w:hint="eastAsia"/>
                </w:rPr>
                <m:t xml:space="preserve"> </m:t>
              </m:r>
              <m:r>
                <m:rPr>
                  <m:nor/>
                </m:rPr>
                <m:t>1</m:t>
              </m:r>
            </m:e>
          </m:nary>
        </m:oMath>
        <w:r w:rsidDel="00A17A30">
          <w:rPr>
            <w:rFonts w:eastAsiaTheme="minorEastAsia" w:hint="eastAsia"/>
          </w:rPr>
          <w:delText xml:space="preserve">, </w:delText>
        </w:r>
        <m:oMath>
          <m:sSub>
            <m:sSubPr>
              <m:ctrlPr>
                <w:rPr>
                  <w:rFonts w:ascii="Cambria Math" w:hAnsi="Cambria Math"/>
                  <w:i/>
                </w:rPr>
              </m:ctrlPr>
            </m:sSubPr>
            <m:e>
              <m:r>
                <m:rPr>
                  <m:nor/>
                </m:rPr>
                <w:rPr>
                  <w:rFonts w:ascii="Cambria Math" w:hAnsi="Cambria Math"/>
                  <w:i/>
                  <w:color w:val="000000"/>
                </w:rPr>
                <m:t>π</m:t>
              </m:r>
            </m:e>
            <m:sub>
              <m:r>
                <m:rPr>
                  <m:nor/>
                </m:rPr>
                <w:rPr>
                  <w:i/>
                </w:rPr>
                <m:t>i</m:t>
              </m:r>
            </m:sub>
          </m:sSub>
          <m:r>
            <w:rPr>
              <w:rFonts w:ascii="Cambria Math" w:hAnsi="Cambria Math"/>
            </w:rPr>
            <m:t>&gt;0</m:t>
          </m:r>
        </m:oMath>
        <w:r w:rsidRPr="00DB3F92" w:rsidDel="00A17A30">
          <w:delText xml:space="preserve"> and</w:delText>
        </w:r>
        <w:r w:rsidDel="00A17A30">
          <w:delText xml:space="preserve"> </w:delText>
        </w:r>
        <m:oMath>
          <m:sSub>
            <m:sSubPr>
              <m:ctrlPr>
                <w:rPr>
                  <w:rFonts w:ascii="Cambria Math" w:hAnsi="Cambria Math"/>
                  <w:i/>
                </w:rPr>
              </m:ctrlPr>
            </m:sSubPr>
            <m:e>
              <m:r>
                <m:rPr>
                  <m:nor/>
                </m:rPr>
                <w:rPr>
                  <w:rFonts w:ascii="Cambria Math" w:hAnsi="Cambria Math"/>
                  <w:i/>
                  <w:color w:val="000000"/>
                </w:rPr>
                <m:t>π</m:t>
              </m:r>
            </m:e>
            <m:sub>
              <m:r>
                <m:rPr>
                  <m:nor/>
                </m:rPr>
                <w:rPr>
                  <w:i/>
                </w:rPr>
                <m:t>i</m:t>
              </m:r>
            </m:sub>
          </m:sSub>
          <m:r>
            <m:rPr>
              <m:nor/>
            </m:rPr>
            <w:rPr>
              <w:rFonts w:ascii="Cambria Math" w:hAnsi="Cambria Math" w:cs="Cambria Math"/>
            </w:rPr>
            <m:t>∈</m:t>
          </m:r>
          <m:r>
            <m:rPr>
              <m:nor/>
            </m:rPr>
            <m:t>[0,1]</m:t>
          </m:r>
        </m:oMath>
        <w:r w:rsidRPr="005B520E" w:rsidDel="00A17A30">
          <w:delText>.</w:delText>
        </w:r>
        <w:r w:rsidDel="00A17A30">
          <w:delText xml:space="preserve"> </w:delText>
        </w:r>
        <w:r w:rsidRPr="00DB3F92" w:rsidDel="00A17A30">
          <w:rPr>
            <w:rFonts w:hint="eastAsia"/>
          </w:rPr>
          <w:delText>The Dirichlet distribution with vector</w:delText>
        </w:r>
        <w:r w:rsidDel="00A17A30">
          <w:rPr>
            <w:rFonts w:asciiTheme="minorEastAsia" w:eastAsiaTheme="minorEastAsia" w:hAnsiTheme="minorEastAsia" w:hint="eastAsia"/>
          </w:rPr>
          <w:delText xml:space="preserve"> </w:delText>
        </w:r>
        <m:oMath>
          <m:r>
            <m:rPr>
              <m:nor/>
            </m:rPr>
            <m:t>Α</m:t>
          </m:r>
        </m:oMath>
        <w:r w:rsidDel="00A17A30">
          <w:rPr>
            <w:rFonts w:asciiTheme="minorEastAsia" w:eastAsiaTheme="minorEastAsia" w:hAnsiTheme="minorEastAsia" w:hint="eastAsia"/>
          </w:rPr>
          <w:delText xml:space="preserve"> </w:delText>
        </w:r>
        <w:r w:rsidRPr="00DB3F92" w:rsidDel="00A17A30">
          <w:delText>has a probability density function</w:delText>
        </w:r>
        <m:oMath>
          <m:r>
            <m:rPr>
              <m:sty m:val="p"/>
            </m:rPr>
            <w:rPr>
              <w:rFonts w:ascii="Cambria Math" w:eastAsiaTheme="minorEastAsia" w:hAnsi="Cambria Math" w:hint="eastAsia"/>
            </w:rPr>
            <m:t xml:space="preserve"> </m:t>
          </m:r>
          <m:r>
            <w:rPr>
              <w:rFonts w:ascii="Cambria Math" w:eastAsiaTheme="minorEastAsia" w:hAnsi="Cambria Math" w:hint="eastAsia"/>
            </w:rPr>
            <m:t>P</m:t>
          </m:r>
          <m:d>
            <m:dPr>
              <m:ctrlPr>
                <w:rPr>
                  <w:rFonts w:ascii="Cambria Math" w:eastAsiaTheme="minorEastAsia" w:hAnsi="Cambria Math"/>
                </w:rPr>
              </m:ctrlPr>
            </m:dPr>
            <m:e>
              <m:r>
                <m:rPr>
                  <m:nor/>
                </m:rPr>
                <m:t>Α</m:t>
              </m:r>
            </m:e>
          </m:d>
        </m:oMath>
        <w:r w:rsidDel="00A17A30">
          <w:rPr>
            <w:rFonts w:eastAsiaTheme="minorEastAsia" w:hint="eastAsia"/>
          </w:rPr>
          <w:delText xml:space="preserve"> shown</w:delText>
        </w:r>
        <w:r w:rsidDel="00A17A30">
          <w:rPr>
            <w:rFonts w:asciiTheme="minorEastAsia" w:eastAsiaTheme="minorEastAsia" w:hAnsiTheme="minorEastAsia" w:hint="eastAsia"/>
          </w:rPr>
          <w:delText xml:space="preserve"> </w:delText>
        </w:r>
        <w:r w:rsidRPr="00DB3F92" w:rsidDel="00A17A30">
          <w:delText>as follow</w:delText>
        </w:r>
        <w:r w:rsidDel="00A17A30">
          <w:delText>s</w:delText>
        </w:r>
        <w:r w:rsidRPr="00DB3F92" w:rsidDel="00A17A30">
          <w:delText>:</w:delText>
        </w:r>
      </w:del>
    </w:p>
    <w:tbl>
      <w:tblPr>
        <w:tblStyle w:val="ae"/>
        <w:tblW w:w="0" w:type="auto"/>
        <w:tblLook w:val="04A0" w:firstRow="1" w:lastRow="0" w:firstColumn="1" w:lastColumn="0" w:noHBand="0" w:noVBand="1"/>
      </w:tblPr>
      <w:tblGrid>
        <w:gridCol w:w="8024"/>
        <w:gridCol w:w="696"/>
      </w:tblGrid>
      <w:tr w:rsidR="00A63C4F" w:rsidDel="00A17A30" w14:paraId="4D048CDE" w14:textId="5607935F" w:rsidTr="001E7E9D">
        <w:trPr>
          <w:del w:id="807" w:author="陳雅虹" w:date="2015-07-16T15:17:00Z"/>
        </w:trPr>
        <w:tc>
          <w:tcPr>
            <w:tcW w:w="8024" w:type="dxa"/>
            <w:tcBorders>
              <w:top w:val="nil"/>
              <w:left w:val="nil"/>
              <w:bottom w:val="nil"/>
              <w:right w:val="nil"/>
            </w:tcBorders>
          </w:tcPr>
          <w:p w14:paraId="13EBD5D6" w14:textId="77CD5557" w:rsidR="00A63C4F" w:rsidDel="00A17A30" w:rsidRDefault="00A63C4F">
            <w:pPr>
              <w:pStyle w:val="afff5"/>
              <w:rPr>
                <w:del w:id="808" w:author="陳雅虹" w:date="2015-07-16T15:17:00Z"/>
              </w:rPr>
              <w:pPrChange w:id="809" w:author="陳雅虹" w:date="2015-07-16T15:17:00Z">
                <w:pPr>
                  <w:jc w:val="center"/>
                </w:pPr>
              </w:pPrChange>
            </w:pPr>
            <m:oMathPara>
              <m:oMath>
                <m:r>
                  <w:del w:id="810" w:author="陳雅虹" w:date="2015-07-16T15:17:00Z">
                    <w:rPr>
                      <w:rFonts w:ascii="Cambria Math" w:eastAsiaTheme="minorEastAsia" w:hAnsi="Cambria Math"/>
                    </w:rPr>
                    <m:t>P</m:t>
                  </w:del>
                </m:r>
                <m:d>
                  <m:dPr>
                    <m:ctrlPr>
                      <w:del w:id="811" w:author="陳雅虹" w:date="2015-07-16T15:17:00Z">
                        <w:rPr>
                          <w:rFonts w:ascii="Cambria Math" w:hAnsi="Cambria Math"/>
                          <w:i/>
                          <w:color w:val="000000"/>
                          <w:spacing w:val="-1"/>
                        </w:rPr>
                      </w:del>
                    </m:ctrlPr>
                  </m:dPr>
                  <m:e>
                    <m:sSub>
                      <m:sSubPr>
                        <m:ctrlPr>
                          <w:del w:id="812" w:author="陳雅虹" w:date="2015-07-16T15:17:00Z">
                            <w:rPr>
                              <w:rFonts w:ascii="Cambria Math" w:hAnsi="Cambria Math"/>
                              <w:i/>
                              <w:color w:val="000000"/>
                              <w:spacing w:val="-1"/>
                            </w:rPr>
                          </w:del>
                        </m:ctrlPr>
                      </m:sSubPr>
                      <m:e>
                        <m:r>
                          <w:del w:id="813" w:author="陳雅虹" w:date="2015-07-16T15:17:00Z">
                            <m:rPr>
                              <m:nor/>
                            </m:rPr>
                            <w:rPr>
                              <w:rFonts w:ascii="Cambria Math" w:hAnsi="Cambria Math"/>
                              <w:i/>
                              <w:color w:val="000000"/>
                            </w:rPr>
                            <m:t>α</m:t>
                          </w:del>
                        </m:r>
                      </m:e>
                      <m:sub>
                        <m:r>
                          <w:del w:id="814" w:author="陳雅虹" w:date="2015-07-16T15:17:00Z">
                            <m:rPr>
                              <m:nor/>
                            </m:rPr>
                            <w:rPr>
                              <w:rFonts w:ascii="Cambria Math" w:hAnsi="Cambria Math"/>
                              <w:color w:val="000000"/>
                            </w:rPr>
                            <m:t>1</m:t>
                          </w:del>
                        </m:r>
                      </m:sub>
                    </m:sSub>
                    <m:r>
                      <w:del w:id="815" w:author="陳雅虹" w:date="2015-07-16T15:17:00Z">
                        <m:rPr>
                          <m:nor/>
                        </m:rPr>
                        <w:rPr>
                          <w:rFonts w:ascii="Cambria Math" w:hAnsi="Cambria Math"/>
                          <w:color w:val="000000"/>
                        </w:rPr>
                        <m:t>,…,</m:t>
                      </w:del>
                    </m:r>
                    <m:sSub>
                      <m:sSubPr>
                        <m:ctrlPr>
                          <w:del w:id="816" w:author="陳雅虹" w:date="2015-07-16T15:17:00Z">
                            <w:rPr>
                              <w:rFonts w:ascii="Cambria Math" w:hAnsi="Cambria Math"/>
                              <w:i/>
                              <w:color w:val="000000"/>
                              <w:spacing w:val="-1"/>
                            </w:rPr>
                          </w:del>
                        </m:ctrlPr>
                      </m:sSubPr>
                      <m:e>
                        <m:r>
                          <w:del w:id="817" w:author="陳雅虹" w:date="2015-07-16T15:17:00Z">
                            <m:rPr>
                              <m:nor/>
                            </m:rPr>
                            <w:rPr>
                              <w:rFonts w:ascii="Cambria Math" w:hAnsi="Cambria Math"/>
                              <w:i/>
                              <w:color w:val="000000"/>
                            </w:rPr>
                            <m:t>α</m:t>
                          </w:del>
                        </m:r>
                      </m:e>
                      <m:sub>
                        <m:r>
                          <w:del w:id="818" w:author="陳雅虹" w:date="2015-07-16T15:17:00Z">
                            <m:rPr>
                              <m:nor/>
                            </m:rPr>
                            <w:rPr>
                              <w:rFonts w:ascii="Cambria Math" w:hAnsi="Cambria Math"/>
                              <w:i/>
                              <w:color w:val="000000"/>
                            </w:rPr>
                            <m:t>K</m:t>
                          </w:del>
                        </m:r>
                      </m:sub>
                    </m:sSub>
                  </m:e>
                </m:d>
                <m:r>
                  <w:del w:id="819" w:author="陳雅虹" w:date="2015-07-16T15:17:00Z">
                    <m:rPr>
                      <m:nor/>
                    </m:rPr>
                    <w:rPr>
                      <w:rFonts w:ascii="Cambria Math" w:hAnsi="Cambria Math"/>
                      <w:color w:val="000000"/>
                    </w:rPr>
                    <m:t xml:space="preserve"> = </m:t>
                  </w:del>
                </m:r>
                <m:f>
                  <m:fPr>
                    <m:ctrlPr>
                      <w:del w:id="820" w:author="陳雅虹" w:date="2015-07-16T15:17:00Z">
                        <w:rPr>
                          <w:rFonts w:ascii="Cambria Math" w:hAnsi="Cambria Math"/>
                          <w:i/>
                          <w:color w:val="000000"/>
                          <w:spacing w:val="-1"/>
                        </w:rPr>
                      </w:del>
                    </m:ctrlPr>
                  </m:fPr>
                  <m:num>
                    <m:r>
                      <w:del w:id="821" w:author="陳雅虹" w:date="2015-07-16T15:17:00Z">
                        <m:rPr>
                          <m:nor/>
                        </m:rPr>
                        <w:rPr>
                          <w:rFonts w:ascii="Cambria Math" w:hAnsi="Cambria Math"/>
                          <w:color w:val="000000"/>
                        </w:rPr>
                        <m:t>Γ(</m:t>
                      </w:del>
                    </m:r>
                    <m:nary>
                      <m:naryPr>
                        <m:chr m:val="∑"/>
                        <m:limLoc m:val="subSup"/>
                        <m:ctrlPr>
                          <w:del w:id="822" w:author="陳雅虹" w:date="2015-07-16T15:17:00Z">
                            <w:rPr>
                              <w:rFonts w:ascii="Cambria Math" w:hAnsi="Cambria Math"/>
                              <w:color w:val="000000"/>
                              <w:spacing w:val="-1"/>
                            </w:rPr>
                          </w:del>
                        </m:ctrlPr>
                      </m:naryPr>
                      <m:sub>
                        <m:r>
                          <w:del w:id="823" w:author="陳雅虹" w:date="2015-07-16T15:17:00Z">
                            <m:rPr>
                              <m:nor/>
                            </m:rPr>
                            <w:rPr>
                              <w:rFonts w:ascii="Cambria Math" w:hAnsi="Cambria Math"/>
                              <w:i/>
                              <w:color w:val="000000"/>
                            </w:rPr>
                            <m:t>i</m:t>
                          </w:del>
                        </m:r>
                      </m:sub>
                      <m:sup>
                        <m:r>
                          <w:del w:id="824" w:author="陳雅虹" w:date="2015-07-16T15:17:00Z">
                            <m:rPr>
                              <m:nor/>
                            </m:rPr>
                            <w:rPr>
                              <w:rFonts w:ascii="Cambria Math" w:hAnsi="Cambria Math"/>
                              <w:i/>
                              <w:color w:val="000000"/>
                            </w:rPr>
                            <m:t>K</m:t>
                          </w:del>
                        </m:r>
                      </m:sup>
                      <m:e>
                        <m:sSub>
                          <m:sSubPr>
                            <m:ctrlPr>
                              <w:del w:id="825" w:author="陳雅虹" w:date="2015-07-16T15:17:00Z">
                                <w:rPr>
                                  <w:rFonts w:ascii="Cambria Math" w:hAnsi="Cambria Math"/>
                                  <w:i/>
                                  <w:color w:val="000000"/>
                                  <w:spacing w:val="-1"/>
                                </w:rPr>
                              </w:del>
                            </m:ctrlPr>
                          </m:sSubPr>
                          <m:e>
                            <m:r>
                              <w:del w:id="826" w:author="陳雅虹" w:date="2015-07-16T15:17:00Z">
                                <m:rPr>
                                  <m:nor/>
                                </m:rPr>
                                <w:rPr>
                                  <w:rFonts w:ascii="Cambria Math" w:hAnsi="Cambria Math"/>
                                  <w:i/>
                                  <w:color w:val="000000"/>
                                </w:rPr>
                                <m:t>α</m:t>
                              </w:del>
                            </m:r>
                          </m:e>
                          <m:sub>
                            <m:r>
                              <w:del w:id="827" w:author="陳雅虹" w:date="2015-07-16T15:17:00Z">
                                <m:rPr>
                                  <m:nor/>
                                </m:rPr>
                                <w:rPr>
                                  <w:rFonts w:ascii="Cambria Math" w:hAnsi="Cambria Math"/>
                                  <w:i/>
                                  <w:color w:val="000000"/>
                                </w:rPr>
                                <m:t>i</m:t>
                              </w:del>
                            </m:r>
                          </m:sub>
                        </m:sSub>
                      </m:e>
                    </m:nary>
                    <m:r>
                      <w:del w:id="828" w:author="陳雅虹" w:date="2015-07-16T15:17:00Z">
                        <m:rPr>
                          <m:nor/>
                        </m:rPr>
                        <w:rPr>
                          <w:rFonts w:ascii="Cambria Math" w:hAnsi="Cambria Math"/>
                          <w:color w:val="000000"/>
                        </w:rPr>
                        <m:t>)</m:t>
                      </w:del>
                    </m:r>
                  </m:num>
                  <m:den>
                    <m:nary>
                      <m:naryPr>
                        <m:chr m:val="∏"/>
                        <m:limLoc m:val="undOvr"/>
                        <m:ctrlPr>
                          <w:del w:id="829" w:author="陳雅虹" w:date="2015-07-16T15:17:00Z">
                            <w:rPr>
                              <w:rFonts w:ascii="Cambria Math" w:hAnsi="Cambria Math"/>
                              <w:color w:val="000000"/>
                              <w:spacing w:val="-1"/>
                            </w:rPr>
                          </w:del>
                        </m:ctrlPr>
                      </m:naryPr>
                      <m:sub>
                        <m:r>
                          <w:del w:id="830" w:author="陳雅虹" w:date="2015-07-16T15:17:00Z">
                            <m:rPr>
                              <m:nor/>
                            </m:rPr>
                            <w:rPr>
                              <w:rFonts w:ascii="Cambria Math" w:hAnsi="Cambria Math"/>
                              <w:i/>
                              <w:color w:val="000000"/>
                            </w:rPr>
                            <m:t>i</m:t>
                          </w:del>
                        </m:r>
                      </m:sub>
                      <m:sup>
                        <m:r>
                          <w:del w:id="831" w:author="陳雅虹" w:date="2015-07-16T15:17:00Z">
                            <m:rPr>
                              <m:nor/>
                            </m:rPr>
                            <w:rPr>
                              <w:rFonts w:ascii="Cambria Math" w:hAnsi="Cambria Math"/>
                              <w:i/>
                              <w:color w:val="000000"/>
                            </w:rPr>
                            <m:t>K</m:t>
                          </w:del>
                        </m:r>
                      </m:sup>
                      <m:e>
                        <m:r>
                          <w:del w:id="832" w:author="陳雅虹" w:date="2015-07-16T15:17:00Z">
                            <m:rPr>
                              <m:nor/>
                            </m:rPr>
                            <w:rPr>
                              <w:rFonts w:ascii="Cambria Math" w:hAnsi="Cambria Math"/>
                              <w:color w:val="000000"/>
                            </w:rPr>
                            <m:t>(Γ(</m:t>
                          </w:del>
                        </m:r>
                        <m:sSub>
                          <m:sSubPr>
                            <m:ctrlPr>
                              <w:del w:id="833" w:author="陳雅虹" w:date="2015-07-16T15:17:00Z">
                                <w:rPr>
                                  <w:rFonts w:ascii="Cambria Math" w:hAnsi="Cambria Math"/>
                                  <w:i/>
                                  <w:color w:val="000000"/>
                                  <w:spacing w:val="-1"/>
                                </w:rPr>
                              </w:del>
                            </m:ctrlPr>
                          </m:sSubPr>
                          <m:e>
                            <m:r>
                              <w:del w:id="834" w:author="陳雅虹" w:date="2015-07-16T15:17:00Z">
                                <m:rPr>
                                  <m:nor/>
                                </m:rPr>
                                <w:rPr>
                                  <w:rFonts w:ascii="Cambria Math" w:hAnsi="Cambria Math"/>
                                  <w:i/>
                                  <w:color w:val="000000"/>
                                </w:rPr>
                                <m:t>α</m:t>
                              </w:del>
                            </m:r>
                          </m:e>
                          <m:sub>
                            <m:r>
                              <w:del w:id="835" w:author="陳雅虹" w:date="2015-07-16T15:17:00Z">
                                <m:rPr>
                                  <m:nor/>
                                </m:rPr>
                                <w:rPr>
                                  <w:rFonts w:ascii="Cambria Math" w:hAnsi="Cambria Math"/>
                                  <w:i/>
                                  <w:color w:val="000000"/>
                                </w:rPr>
                                <m:t>i</m:t>
                              </w:del>
                            </m:r>
                          </m:sub>
                        </m:sSub>
                        <m:r>
                          <w:del w:id="836" w:author="陳雅虹" w:date="2015-07-16T15:17:00Z">
                            <m:rPr>
                              <m:nor/>
                            </m:rPr>
                            <w:rPr>
                              <w:rFonts w:ascii="Cambria Math" w:hAnsi="Cambria Math"/>
                              <w:color w:val="000000"/>
                            </w:rPr>
                            <m:t>))</m:t>
                          </w:del>
                        </m:r>
                      </m:e>
                    </m:nary>
                  </m:den>
                </m:f>
                <m:nary>
                  <m:naryPr>
                    <m:chr m:val="∑"/>
                    <m:limLoc m:val="undOvr"/>
                    <m:ctrlPr>
                      <w:del w:id="837" w:author="陳雅虹" w:date="2015-07-16T15:17:00Z">
                        <w:rPr>
                          <w:rFonts w:ascii="Cambria Math" w:hAnsi="Cambria Math"/>
                          <w:i/>
                          <w:color w:val="000000"/>
                          <w:spacing w:val="-1"/>
                        </w:rPr>
                      </w:del>
                    </m:ctrlPr>
                  </m:naryPr>
                  <m:sub>
                    <m:r>
                      <w:del w:id="838" w:author="陳雅虹" w:date="2015-07-16T15:17:00Z">
                        <m:rPr>
                          <m:nor/>
                        </m:rPr>
                        <w:rPr>
                          <w:rFonts w:ascii="Cambria Math" w:hAnsi="Cambria Math"/>
                          <w:i/>
                          <w:color w:val="000000"/>
                        </w:rPr>
                        <m:t>i</m:t>
                      </w:del>
                    </m:r>
                    <m:r>
                      <w:del w:id="839" w:author="陳雅虹" w:date="2015-07-16T15:17:00Z">
                        <m:rPr>
                          <m:nor/>
                        </m:rPr>
                        <w:rPr>
                          <w:rFonts w:ascii="Cambria Math" w:hAnsi="Cambria Math"/>
                          <w:color w:val="000000"/>
                        </w:rPr>
                        <m:t>=1</m:t>
                      </w:del>
                    </m:r>
                  </m:sub>
                  <m:sup>
                    <m:r>
                      <w:del w:id="840" w:author="陳雅虹" w:date="2015-07-16T15:17:00Z">
                        <m:rPr>
                          <m:nor/>
                        </m:rPr>
                        <w:rPr>
                          <w:rFonts w:ascii="Cambria Math" w:hAnsi="Cambria Math"/>
                          <w:i/>
                          <w:color w:val="000000"/>
                        </w:rPr>
                        <m:t>K</m:t>
                      </w:del>
                    </m:r>
                  </m:sup>
                  <m:e>
                    <m:sSup>
                      <m:sSupPr>
                        <m:ctrlPr>
                          <w:del w:id="841" w:author="陳雅虹" w:date="2015-07-16T15:17:00Z">
                            <w:rPr>
                              <w:rFonts w:ascii="Cambria Math" w:hAnsi="Cambria Math"/>
                              <w:i/>
                              <w:color w:val="000000"/>
                              <w:spacing w:val="-1"/>
                            </w:rPr>
                          </w:del>
                        </m:ctrlPr>
                      </m:sSupPr>
                      <m:e>
                        <m:sSub>
                          <m:sSubPr>
                            <m:ctrlPr>
                              <w:del w:id="842" w:author="陳雅虹" w:date="2015-07-16T15:17:00Z">
                                <w:rPr>
                                  <w:rFonts w:ascii="Cambria Math" w:hAnsi="Cambria Math"/>
                                  <w:i/>
                                  <w:color w:val="000000"/>
                                  <w:spacing w:val="-1"/>
                                </w:rPr>
                              </w:del>
                            </m:ctrlPr>
                          </m:sSubPr>
                          <m:e>
                            <m:r>
                              <w:del w:id="843" w:author="陳雅虹" w:date="2015-07-16T15:17:00Z">
                                <m:rPr>
                                  <m:nor/>
                                </m:rPr>
                                <w:rPr>
                                  <w:rFonts w:ascii="Cambria Math" w:hAnsi="Cambria Math"/>
                                  <w:i/>
                                  <w:color w:val="000000"/>
                                </w:rPr>
                                <m:t>π</m:t>
                              </w:del>
                            </m:r>
                          </m:e>
                          <m:sub>
                            <m:r>
                              <w:del w:id="844" w:author="陳雅虹" w:date="2015-07-16T15:17:00Z">
                                <m:rPr>
                                  <m:nor/>
                                </m:rPr>
                                <w:rPr>
                                  <w:rFonts w:ascii="Cambria Math" w:hAnsi="Cambria Math"/>
                                  <w:i/>
                                  <w:color w:val="000000"/>
                                </w:rPr>
                                <m:t>i</m:t>
                              </w:del>
                            </m:r>
                          </m:sub>
                        </m:sSub>
                      </m:e>
                      <m:sup>
                        <m:r>
                          <w:del w:id="845" w:author="陳雅虹" w:date="2015-07-16T15:17:00Z">
                            <m:rPr>
                              <m:nor/>
                            </m:rPr>
                            <w:rPr>
                              <w:rFonts w:ascii="Cambria Math" w:hAnsi="Cambria Math"/>
                              <w:color w:val="000000"/>
                            </w:rPr>
                            <m:t>(</m:t>
                          </w:del>
                        </m:r>
                        <m:sSub>
                          <m:sSubPr>
                            <m:ctrlPr>
                              <w:del w:id="846" w:author="陳雅虹" w:date="2015-07-16T15:17:00Z">
                                <w:rPr>
                                  <w:rFonts w:ascii="Cambria Math" w:hAnsi="Cambria Math"/>
                                  <w:i/>
                                  <w:color w:val="000000"/>
                                  <w:spacing w:val="-1"/>
                                </w:rPr>
                              </w:del>
                            </m:ctrlPr>
                          </m:sSubPr>
                          <m:e>
                            <m:r>
                              <w:del w:id="847" w:author="陳雅虹" w:date="2015-07-16T15:17:00Z">
                                <m:rPr>
                                  <m:nor/>
                                </m:rPr>
                                <w:rPr>
                                  <w:rFonts w:ascii="Cambria Math" w:hAnsi="Cambria Math"/>
                                  <w:i/>
                                  <w:color w:val="000000"/>
                                </w:rPr>
                                <m:t>α</m:t>
                              </w:del>
                            </m:r>
                          </m:e>
                          <m:sub>
                            <m:r>
                              <w:del w:id="848" w:author="陳雅虹" w:date="2015-07-16T15:17:00Z">
                                <m:rPr>
                                  <m:nor/>
                                </m:rPr>
                                <w:rPr>
                                  <w:rFonts w:ascii="Cambria Math" w:hAnsi="Cambria Math"/>
                                  <w:i/>
                                  <w:color w:val="000000"/>
                                </w:rPr>
                                <m:t>i</m:t>
                              </w:del>
                            </m:r>
                          </m:sub>
                        </m:sSub>
                        <m:r>
                          <w:del w:id="849" w:author="陳雅虹" w:date="2015-07-16T15:17:00Z">
                            <m:rPr>
                              <m:nor/>
                            </m:rPr>
                            <w:rPr>
                              <w:rFonts w:ascii="Cambria Math" w:hAnsi="Cambria Math"/>
                              <w:color w:val="000000"/>
                            </w:rPr>
                            <m:t>-1)</m:t>
                          </w:del>
                        </m:r>
                      </m:sup>
                    </m:sSup>
                  </m:e>
                </m:nary>
              </m:oMath>
            </m:oMathPara>
          </w:p>
        </w:tc>
        <w:tc>
          <w:tcPr>
            <w:tcW w:w="696" w:type="dxa"/>
            <w:tcBorders>
              <w:top w:val="nil"/>
              <w:left w:val="nil"/>
              <w:bottom w:val="nil"/>
              <w:right w:val="nil"/>
            </w:tcBorders>
          </w:tcPr>
          <w:p w14:paraId="597733A1" w14:textId="6228E5DF" w:rsidR="00A63C4F" w:rsidRPr="009261F5" w:rsidDel="00A17A30" w:rsidRDefault="009261F5">
            <w:pPr>
              <w:pStyle w:val="afff5"/>
              <w:rPr>
                <w:del w:id="850" w:author="陳雅虹" w:date="2015-07-16T15:17:00Z"/>
              </w:rPr>
              <w:pPrChange w:id="851" w:author="陳雅虹" w:date="2015-07-16T15:17:00Z">
                <w:pPr>
                  <w:keepNext/>
                  <w:jc w:val="center"/>
                </w:pPr>
              </w:pPrChange>
            </w:pPr>
            <w:del w:id="852" w:author="陳雅虹" w:date="2015-07-16T15:17:00Z">
              <w:r w:rsidDel="00A17A30">
                <w:rPr>
                  <w:rFonts w:hint="eastAsia"/>
                </w:rPr>
                <w:delText>(</w:delText>
              </w:r>
              <w:r w:rsidR="008444E1" w:rsidDel="00A17A30">
                <w:fldChar w:fldCharType="begin"/>
              </w:r>
              <w:r w:rsidR="008444E1" w:rsidDel="00A17A30">
                <w:delInstrText xml:space="preserve"> STYLEREF 1 \s </w:delInstrText>
              </w:r>
              <w:r w:rsidR="008444E1" w:rsidDel="00A17A30">
                <w:fldChar w:fldCharType="separate"/>
              </w:r>
              <w:r w:rsidR="009667C1" w:rsidDel="00A17A30">
                <w:rPr>
                  <w:noProof/>
                </w:rPr>
                <w:delText>2</w:delText>
              </w:r>
              <w:r w:rsidR="008444E1" w:rsidDel="00A17A30">
                <w:rPr>
                  <w:noProof/>
                </w:rPr>
                <w:fldChar w:fldCharType="end"/>
              </w:r>
              <w:r w:rsidDel="00A17A30">
                <w:noBreakHyphen/>
              </w:r>
              <w:r w:rsidR="008444E1" w:rsidDel="00A17A30">
                <w:fldChar w:fldCharType="begin"/>
              </w:r>
              <w:r w:rsidR="008444E1" w:rsidDel="00A17A30">
                <w:delInstrText xml:space="preserve"> SEQ _ \* ARABIC \s 1 </w:delInstrText>
              </w:r>
              <w:r w:rsidR="008444E1" w:rsidDel="00A17A30">
                <w:fldChar w:fldCharType="separate"/>
              </w:r>
              <w:r w:rsidR="009667C1" w:rsidDel="00A17A30">
                <w:rPr>
                  <w:noProof/>
                </w:rPr>
                <w:delText>2</w:delText>
              </w:r>
              <w:r w:rsidR="008444E1" w:rsidDel="00A17A30">
                <w:rPr>
                  <w:noProof/>
                </w:rPr>
                <w:fldChar w:fldCharType="end"/>
              </w:r>
              <w:r w:rsidDel="00A17A30">
                <w:rPr>
                  <w:rFonts w:hint="eastAsia"/>
                </w:rPr>
                <w:delText>)</w:delText>
              </w:r>
            </w:del>
          </w:p>
        </w:tc>
      </w:tr>
    </w:tbl>
    <w:p w14:paraId="7887AF69" w14:textId="3EADAFB9" w:rsidR="00A63C4F" w:rsidDel="00A17A30" w:rsidRDefault="00A63C4F" w:rsidP="00A17A30">
      <w:pPr>
        <w:pStyle w:val="afff5"/>
        <w:rPr>
          <w:del w:id="853" w:author="陳雅虹" w:date="2015-07-16T15:17:00Z"/>
          <w:rFonts w:eastAsiaTheme="minorEastAsia"/>
        </w:rPr>
      </w:pPr>
      <w:del w:id="854" w:author="陳雅虹" w:date="2015-07-16T15:17:00Z">
        <w:r w:rsidDel="00A17A30">
          <w:delText>So</w:delText>
        </w:r>
        <m:oMath>
          <m:r>
            <m:rPr>
              <m:nor/>
            </m:rPr>
            <w:rPr>
              <w:rFonts w:ascii="Cambria Math" w:hAnsi="Cambria Math"/>
              <w:i/>
              <w:color w:val="000000"/>
            </w:rPr>
            <m:t>π</m:t>
          </m:r>
        </m:oMath>
        <w:r w:rsidDel="00A17A30">
          <w:rPr>
            <w:rFonts w:eastAsiaTheme="minorEastAsia" w:hint="eastAsia"/>
            <w:color w:val="000000"/>
          </w:rPr>
          <w:delText xml:space="preserve"> is map</w:delText>
        </w:r>
        <w:r w:rsidDel="00A17A30">
          <w:rPr>
            <w:rFonts w:eastAsiaTheme="minorEastAsia"/>
            <w:color w:val="000000"/>
          </w:rPr>
          <w:delText>ping</w:delText>
        </w:r>
        <w:r w:rsidDel="00A17A30">
          <w:rPr>
            <w:rFonts w:eastAsiaTheme="minorEastAsia" w:hint="eastAsia"/>
            <w:color w:val="000000"/>
          </w:rPr>
          <w:delText xml:space="preserve"> to</w:delText>
        </w:r>
        <w:r w:rsidDel="00A17A30">
          <w:rPr>
            <w:rFonts w:eastAsiaTheme="minorEastAsia"/>
            <w:color w:val="000000"/>
          </w:rPr>
          <w:delText xml:space="preserve"> the probabilities </w:delText>
        </w:r>
        <w:r w:rsidRPr="000223DB" w:rsidDel="00A17A30">
          <w:rPr>
            <w:rFonts w:eastAsiaTheme="minorEastAsia"/>
            <w:i/>
            <w:color w:val="000000"/>
          </w:rPr>
          <w:delText>p</w:delText>
        </w:r>
        <w:r w:rsidDel="00A17A30">
          <w:rPr>
            <w:rFonts w:eastAsiaTheme="minorEastAsia"/>
            <w:color w:val="000000"/>
          </w:rPr>
          <w:delText xml:space="preserve"> of</w:delText>
        </w:r>
        <w:r w:rsidDel="00A17A30">
          <w:rPr>
            <w:rFonts w:eastAsiaTheme="minorEastAsia" w:hint="eastAsia"/>
            <w:color w:val="000000"/>
          </w:rPr>
          <w:delText xml:space="preserve"> mu</w:delText>
        </w:r>
        <w:r w:rsidDel="00A17A30">
          <w:rPr>
            <w:rFonts w:eastAsiaTheme="minorEastAsia"/>
            <w:color w:val="000000"/>
          </w:rPr>
          <w:delText>l</w:delText>
        </w:r>
        <w:r w:rsidDel="00A17A30">
          <w:rPr>
            <w:rFonts w:eastAsiaTheme="minorEastAsia" w:hint="eastAsia"/>
            <w:color w:val="000000"/>
          </w:rPr>
          <w:delText>tinomi</w:delText>
        </w:r>
        <w:r w:rsidDel="00A17A30">
          <w:rPr>
            <w:rFonts w:eastAsiaTheme="minorEastAsia"/>
            <w:color w:val="000000"/>
          </w:rPr>
          <w:delText>a</w:delText>
        </w:r>
        <w:r w:rsidDel="00A17A30">
          <w:rPr>
            <w:rFonts w:eastAsiaTheme="minorEastAsia" w:hint="eastAsia"/>
            <w:color w:val="000000"/>
          </w:rPr>
          <w:delText>l</w:delText>
        </w:r>
        <w:r w:rsidDel="00A17A30">
          <w:rPr>
            <w:rFonts w:eastAsiaTheme="minorEastAsia"/>
            <w:color w:val="000000"/>
          </w:rPr>
          <w:delText>. We say that Dirichlet is the conjugate prior of multinomial. And t</w:delText>
        </w:r>
        <w:r w:rsidRPr="00DB3F92" w:rsidDel="00A17A30">
          <w:delText xml:space="preserve">he support of </w:delText>
        </w:r>
        <m:oMath>
          <m:r>
            <m:rPr>
              <m:nor/>
            </m:rPr>
            <w:rPr>
              <w:i/>
            </w:rPr>
            <m:t>K</m:t>
          </m:r>
        </m:oMath>
        <w:r w:rsidRPr="00DB3F92" w:rsidDel="00A17A30">
          <w:delText xml:space="preserve"> dimensional Dirichlet distribution is the</w:delText>
        </w:r>
        <w:r w:rsidDel="00A17A30">
          <w:delText xml:space="preserve"> </w:delText>
        </w:r>
        <m:oMath>
          <m:r>
            <m:rPr>
              <m:nor/>
            </m:rPr>
            <w:rPr>
              <w:i/>
            </w:rPr>
            <m:t>K</m:t>
          </m:r>
          <m:r>
            <m:rPr>
              <m:nor/>
            </m:rPr>
            <m:t>-1</m:t>
          </m:r>
        </m:oMath>
        <w:r w:rsidRPr="00DB3F92" w:rsidDel="00A17A30">
          <w:delText xml:space="preserve"> dimensional probability simplex. Let </w:delText>
        </w:r>
        <m:oMath>
          <m:r>
            <m:rPr>
              <m:nor/>
            </m:rPr>
            <m:t>Π=(</m:t>
          </m:r>
          <m:sSub>
            <m:sSubPr>
              <m:ctrlPr>
                <w:rPr>
                  <w:rFonts w:ascii="Cambria Math" w:hAnsi="Cambria Math"/>
                  <w:i/>
                </w:rPr>
              </m:ctrlPr>
            </m:sSubPr>
            <m:e>
              <m:r>
                <m:rPr>
                  <m:nor/>
                </m:rPr>
                <w:rPr>
                  <w:i/>
                </w:rPr>
                <m:t>π</m:t>
              </m:r>
            </m:e>
            <m:sub>
              <m:r>
                <m:rPr>
                  <m:nor/>
                </m:rPr>
                <m:t>1</m:t>
              </m:r>
            </m:sub>
          </m:sSub>
          <m:r>
            <m:rPr>
              <m:nor/>
            </m:rPr>
            <m:t>,…,</m:t>
          </m:r>
          <m:sSub>
            <m:sSubPr>
              <m:ctrlPr>
                <w:rPr>
                  <w:rFonts w:ascii="Cambria Math" w:hAnsi="Cambria Math"/>
                  <w:i/>
                </w:rPr>
              </m:ctrlPr>
            </m:sSubPr>
            <m:e>
              <m:r>
                <m:rPr>
                  <m:nor/>
                </m:rPr>
                <w:rPr>
                  <w:i/>
                </w:rPr>
                <m:t>π</m:t>
              </m:r>
            </m:e>
            <m:sub>
              <m:r>
                <m:rPr>
                  <m:nor/>
                </m:rPr>
                <w:rPr>
                  <w:i/>
                </w:rPr>
                <m:t>K</m:t>
              </m:r>
            </m:sub>
          </m:sSub>
          <m:r>
            <m:rPr>
              <m:nor/>
            </m:rPr>
            <m:t>)~Dir(</m:t>
          </m:r>
          <m:r>
            <m:rPr>
              <m:nor/>
            </m:rPr>
            <w:rPr>
              <w:i/>
            </w:rPr>
            <m:t>α</m:t>
          </m:r>
          <m:r>
            <m:rPr>
              <m:nor/>
            </m:rPr>
            <m:t>)</m:t>
          </m:r>
        </m:oMath>
        <w:r w:rsidRPr="00DB3F92" w:rsidDel="00A17A30">
          <w:delText xml:space="preserve">, meaning that the first </w:delText>
        </w:r>
        <m:oMath>
          <m:r>
            <m:rPr>
              <m:nor/>
            </m:rPr>
            <w:rPr>
              <w:i/>
            </w:rPr>
            <m:t>K</m:t>
          </m:r>
          <m:r>
            <m:rPr>
              <m:nor/>
            </m:rPr>
            <m:t>-1</m:t>
          </m:r>
        </m:oMath>
        <w:r w:rsidDel="00A17A30">
          <w:rPr>
            <w:rFonts w:eastAsiaTheme="minorEastAsia" w:hint="eastAsia"/>
          </w:rPr>
          <w:delText xml:space="preserve"> </w:delText>
        </w:r>
        <w:r w:rsidRPr="00DB3F92" w:rsidDel="00A17A30">
          <w:delText>components have the above density and</w:delText>
        </w:r>
        <w:r w:rsidDel="00A17A30">
          <w:delText xml:space="preserve"> the weight of </w:delText>
        </w:r>
        <m:oMath>
          <m:sSub>
            <m:sSubPr>
              <m:ctrlPr>
                <w:rPr>
                  <w:rFonts w:ascii="Cambria Math" w:hAnsi="Cambria Math"/>
                </w:rPr>
              </m:ctrlPr>
            </m:sSubPr>
            <m:e>
              <m:r>
                <m:rPr>
                  <m:nor/>
                </m:rPr>
                <w:rPr>
                  <w:rFonts w:ascii="Cambria Math" w:hAnsi="Cambria Math"/>
                </w:rPr>
                <m:t>π</m:t>
              </m:r>
            </m:e>
            <m:sub>
              <m:r>
                <m:rPr>
                  <m:nor/>
                </m:rPr>
                <w:rPr>
                  <w:i/>
                </w:rPr>
                <m:t>K</m:t>
              </m:r>
            </m:sub>
          </m:sSub>
        </m:oMath>
        <w:r w:rsidRPr="00DB3F92" w:rsidDel="00A17A30">
          <w:delText xml:space="preserve"> </w:delText>
        </w:r>
        <w:r w:rsidDel="00A17A30">
          <w:rPr>
            <w:rFonts w:eastAsiaTheme="minorEastAsia"/>
          </w:rPr>
          <w:delText>should be defined as follows:</w:delText>
        </w:r>
      </w:del>
    </w:p>
    <w:tbl>
      <w:tblPr>
        <w:tblStyle w:val="ae"/>
        <w:tblW w:w="0" w:type="auto"/>
        <w:tblLook w:val="04A0" w:firstRow="1" w:lastRow="0" w:firstColumn="1" w:lastColumn="0" w:noHBand="0" w:noVBand="1"/>
      </w:tblPr>
      <w:tblGrid>
        <w:gridCol w:w="8024"/>
        <w:gridCol w:w="696"/>
      </w:tblGrid>
      <w:tr w:rsidR="00A63C4F" w:rsidDel="00A17A30" w14:paraId="2D296D61" w14:textId="64C395CF" w:rsidTr="001E7E9D">
        <w:trPr>
          <w:del w:id="855" w:author="陳雅虹" w:date="2015-07-16T15:17:00Z"/>
        </w:trPr>
        <w:tc>
          <w:tcPr>
            <w:tcW w:w="8024" w:type="dxa"/>
            <w:tcBorders>
              <w:top w:val="nil"/>
              <w:left w:val="nil"/>
              <w:bottom w:val="nil"/>
              <w:right w:val="nil"/>
            </w:tcBorders>
          </w:tcPr>
          <w:p w14:paraId="2D0429D7" w14:textId="6D3F3C99" w:rsidR="00A63C4F" w:rsidDel="00A17A30" w:rsidRDefault="00A63C4F">
            <w:pPr>
              <w:pStyle w:val="afff5"/>
              <w:rPr>
                <w:del w:id="856" w:author="陳雅虹" w:date="2015-07-16T15:17:00Z"/>
              </w:rPr>
              <w:pPrChange w:id="857" w:author="陳雅虹" w:date="2015-07-16T15:17:00Z">
                <w:pPr>
                  <w:jc w:val="center"/>
                </w:pPr>
              </w:pPrChange>
            </w:pPr>
            <m:oMathPara>
              <m:oMath>
                <m:r>
                  <w:del w:id="858" w:author="陳雅虹" w:date="2015-07-16T15:17:00Z">
                    <w:rPr>
                      <w:rFonts w:ascii="Cambria Math" w:eastAsiaTheme="minorEastAsia" w:hAnsi="Cambria Math"/>
                    </w:rPr>
                    <m:t>P</m:t>
                  </w:del>
                </m:r>
                <m:d>
                  <m:dPr>
                    <m:ctrlPr>
                      <w:del w:id="859" w:author="陳雅虹" w:date="2015-07-16T15:17:00Z">
                        <w:rPr>
                          <w:rFonts w:ascii="Cambria Math" w:hAnsi="Cambria Math"/>
                          <w:i/>
                          <w:color w:val="000000"/>
                          <w:spacing w:val="-1"/>
                        </w:rPr>
                      </w:del>
                    </m:ctrlPr>
                  </m:dPr>
                  <m:e>
                    <m:sSub>
                      <m:sSubPr>
                        <m:ctrlPr>
                          <w:del w:id="860" w:author="陳雅虹" w:date="2015-07-16T15:17:00Z">
                            <w:rPr>
                              <w:rFonts w:ascii="Cambria Math" w:hAnsi="Cambria Math"/>
                              <w:i/>
                              <w:color w:val="000000"/>
                              <w:spacing w:val="-1"/>
                            </w:rPr>
                          </w:del>
                        </m:ctrlPr>
                      </m:sSubPr>
                      <m:e>
                        <m:r>
                          <w:del w:id="861" w:author="陳雅虹" w:date="2015-07-16T15:17:00Z">
                            <m:rPr>
                              <m:nor/>
                            </m:rPr>
                            <w:rPr>
                              <w:rFonts w:ascii="Cambria Math" w:hAnsi="Cambria Math"/>
                              <w:i/>
                              <w:color w:val="000000"/>
                            </w:rPr>
                            <m:t>α</m:t>
                          </w:del>
                        </m:r>
                      </m:e>
                      <m:sub>
                        <m:r>
                          <w:del w:id="862" w:author="陳雅虹" w:date="2015-07-16T15:17:00Z">
                            <m:rPr>
                              <m:nor/>
                            </m:rPr>
                            <w:rPr>
                              <w:rFonts w:ascii="Cambria Math" w:hAnsi="Cambria Math"/>
                              <w:color w:val="000000"/>
                            </w:rPr>
                            <m:t>1</m:t>
                          </w:del>
                        </m:r>
                      </m:sub>
                    </m:sSub>
                    <m:r>
                      <w:del w:id="863" w:author="陳雅虹" w:date="2015-07-16T15:17:00Z">
                        <m:rPr>
                          <m:nor/>
                        </m:rPr>
                        <w:rPr>
                          <w:rFonts w:ascii="Cambria Math" w:hAnsi="Cambria Math"/>
                          <w:color w:val="000000"/>
                        </w:rPr>
                        <m:t>,…,</m:t>
                      </w:del>
                    </m:r>
                    <m:sSub>
                      <m:sSubPr>
                        <m:ctrlPr>
                          <w:del w:id="864" w:author="陳雅虹" w:date="2015-07-16T15:17:00Z">
                            <w:rPr>
                              <w:rFonts w:ascii="Cambria Math" w:hAnsi="Cambria Math"/>
                              <w:i/>
                              <w:color w:val="000000"/>
                              <w:spacing w:val="-1"/>
                            </w:rPr>
                          </w:del>
                        </m:ctrlPr>
                      </m:sSubPr>
                      <m:e>
                        <m:r>
                          <w:del w:id="865" w:author="陳雅虹" w:date="2015-07-16T15:17:00Z">
                            <m:rPr>
                              <m:nor/>
                            </m:rPr>
                            <w:rPr>
                              <w:rFonts w:ascii="Cambria Math" w:hAnsi="Cambria Math"/>
                              <w:i/>
                              <w:color w:val="000000"/>
                            </w:rPr>
                            <m:t>α</m:t>
                          </w:del>
                        </m:r>
                      </m:e>
                      <m:sub>
                        <m:r>
                          <w:del w:id="866" w:author="陳雅虹" w:date="2015-07-16T15:17:00Z">
                            <m:rPr>
                              <m:nor/>
                            </m:rPr>
                            <w:rPr>
                              <w:rFonts w:ascii="Cambria Math" w:hAnsi="Cambria Math"/>
                              <w:i/>
                              <w:color w:val="000000"/>
                            </w:rPr>
                            <m:t>K</m:t>
                          </w:del>
                        </m:r>
                      </m:sub>
                    </m:sSub>
                  </m:e>
                </m:d>
                <m:r>
                  <w:del w:id="867" w:author="陳雅虹" w:date="2015-07-16T15:17:00Z">
                    <m:rPr>
                      <m:nor/>
                    </m:rPr>
                    <w:rPr>
                      <w:rFonts w:ascii="Cambria Math" w:hAnsi="Cambria Math"/>
                      <w:color w:val="000000"/>
                    </w:rPr>
                    <m:t xml:space="preserve"> = </m:t>
                  </w:del>
                </m:r>
                <m:f>
                  <m:fPr>
                    <m:ctrlPr>
                      <w:del w:id="868" w:author="陳雅虹" w:date="2015-07-16T15:17:00Z">
                        <w:rPr>
                          <w:rFonts w:ascii="Cambria Math" w:hAnsi="Cambria Math"/>
                          <w:i/>
                          <w:color w:val="000000"/>
                          <w:spacing w:val="-1"/>
                        </w:rPr>
                      </w:del>
                    </m:ctrlPr>
                  </m:fPr>
                  <m:num>
                    <m:r>
                      <w:del w:id="869" w:author="陳雅虹" w:date="2015-07-16T15:17:00Z">
                        <m:rPr>
                          <m:nor/>
                        </m:rPr>
                        <w:rPr>
                          <w:rFonts w:ascii="Cambria Math" w:hAnsi="Cambria Math"/>
                          <w:color w:val="000000"/>
                        </w:rPr>
                        <m:t>Γ(</m:t>
                      </w:del>
                    </m:r>
                    <m:nary>
                      <m:naryPr>
                        <m:chr m:val="∑"/>
                        <m:limLoc m:val="subSup"/>
                        <m:ctrlPr>
                          <w:del w:id="870" w:author="陳雅虹" w:date="2015-07-16T15:17:00Z">
                            <w:rPr>
                              <w:rFonts w:ascii="Cambria Math" w:hAnsi="Cambria Math"/>
                              <w:color w:val="000000"/>
                              <w:spacing w:val="-1"/>
                            </w:rPr>
                          </w:del>
                        </m:ctrlPr>
                      </m:naryPr>
                      <m:sub>
                        <m:r>
                          <w:del w:id="871" w:author="陳雅虹" w:date="2015-07-16T15:17:00Z">
                            <m:rPr>
                              <m:nor/>
                            </m:rPr>
                            <w:rPr>
                              <w:rFonts w:ascii="Cambria Math" w:hAnsi="Cambria Math"/>
                              <w:i/>
                              <w:color w:val="000000"/>
                            </w:rPr>
                            <m:t>i</m:t>
                          </w:del>
                        </m:r>
                      </m:sub>
                      <m:sup>
                        <m:r>
                          <w:del w:id="872" w:author="陳雅虹" w:date="2015-07-16T15:17:00Z">
                            <m:rPr>
                              <m:nor/>
                            </m:rPr>
                            <w:rPr>
                              <w:rFonts w:ascii="Cambria Math" w:hAnsi="Cambria Math"/>
                              <w:i/>
                              <w:color w:val="000000"/>
                            </w:rPr>
                            <m:t>K</m:t>
                          </w:del>
                        </m:r>
                      </m:sup>
                      <m:e>
                        <m:sSub>
                          <m:sSubPr>
                            <m:ctrlPr>
                              <w:del w:id="873" w:author="陳雅虹" w:date="2015-07-16T15:17:00Z">
                                <w:rPr>
                                  <w:rFonts w:ascii="Cambria Math" w:hAnsi="Cambria Math"/>
                                  <w:i/>
                                  <w:color w:val="000000"/>
                                  <w:spacing w:val="-1"/>
                                </w:rPr>
                              </w:del>
                            </m:ctrlPr>
                          </m:sSubPr>
                          <m:e>
                            <m:r>
                              <w:del w:id="874" w:author="陳雅虹" w:date="2015-07-16T15:17:00Z">
                                <m:rPr>
                                  <m:nor/>
                                </m:rPr>
                                <w:rPr>
                                  <w:rFonts w:ascii="Cambria Math" w:hAnsi="Cambria Math"/>
                                  <w:i/>
                                  <w:color w:val="000000"/>
                                </w:rPr>
                                <m:t>α</m:t>
                              </w:del>
                            </m:r>
                          </m:e>
                          <m:sub>
                            <m:r>
                              <w:del w:id="875" w:author="陳雅虹" w:date="2015-07-16T15:17:00Z">
                                <m:rPr>
                                  <m:nor/>
                                </m:rPr>
                                <w:rPr>
                                  <w:rFonts w:ascii="Cambria Math" w:hAnsi="Cambria Math"/>
                                  <w:i/>
                                  <w:color w:val="000000"/>
                                </w:rPr>
                                <m:t>i</m:t>
                              </w:del>
                            </m:r>
                          </m:sub>
                        </m:sSub>
                      </m:e>
                    </m:nary>
                    <m:r>
                      <w:del w:id="876" w:author="陳雅虹" w:date="2015-07-16T15:17:00Z">
                        <m:rPr>
                          <m:nor/>
                        </m:rPr>
                        <w:rPr>
                          <w:rFonts w:ascii="Cambria Math" w:hAnsi="Cambria Math"/>
                          <w:color w:val="000000"/>
                        </w:rPr>
                        <m:t>)</m:t>
                      </w:del>
                    </m:r>
                  </m:num>
                  <m:den>
                    <m:nary>
                      <m:naryPr>
                        <m:chr m:val="∏"/>
                        <m:limLoc m:val="undOvr"/>
                        <m:ctrlPr>
                          <w:del w:id="877" w:author="陳雅虹" w:date="2015-07-16T15:17:00Z">
                            <w:rPr>
                              <w:rFonts w:ascii="Cambria Math" w:hAnsi="Cambria Math"/>
                              <w:color w:val="000000"/>
                              <w:spacing w:val="-1"/>
                            </w:rPr>
                          </w:del>
                        </m:ctrlPr>
                      </m:naryPr>
                      <m:sub>
                        <m:r>
                          <w:del w:id="878" w:author="陳雅虹" w:date="2015-07-16T15:17:00Z">
                            <m:rPr>
                              <m:nor/>
                            </m:rPr>
                            <w:rPr>
                              <w:rFonts w:ascii="Cambria Math" w:hAnsi="Cambria Math"/>
                              <w:i/>
                              <w:color w:val="000000"/>
                            </w:rPr>
                            <m:t>i</m:t>
                          </w:del>
                        </m:r>
                      </m:sub>
                      <m:sup>
                        <m:r>
                          <w:del w:id="879" w:author="陳雅虹" w:date="2015-07-16T15:17:00Z">
                            <m:rPr>
                              <m:nor/>
                            </m:rPr>
                            <w:rPr>
                              <w:rFonts w:ascii="Cambria Math" w:hAnsi="Cambria Math"/>
                              <w:i/>
                              <w:color w:val="000000"/>
                            </w:rPr>
                            <m:t>K</m:t>
                          </w:del>
                        </m:r>
                      </m:sup>
                      <m:e>
                        <m:r>
                          <w:del w:id="880" w:author="陳雅虹" w:date="2015-07-16T15:17:00Z">
                            <m:rPr>
                              <m:nor/>
                            </m:rPr>
                            <w:rPr>
                              <w:rFonts w:ascii="Cambria Math" w:hAnsi="Cambria Math"/>
                              <w:color w:val="000000"/>
                            </w:rPr>
                            <m:t>(Γ(</m:t>
                          </w:del>
                        </m:r>
                        <m:sSub>
                          <m:sSubPr>
                            <m:ctrlPr>
                              <w:del w:id="881" w:author="陳雅虹" w:date="2015-07-16T15:17:00Z">
                                <w:rPr>
                                  <w:rFonts w:ascii="Cambria Math" w:hAnsi="Cambria Math"/>
                                  <w:i/>
                                  <w:color w:val="000000"/>
                                  <w:spacing w:val="-1"/>
                                </w:rPr>
                              </w:del>
                            </m:ctrlPr>
                          </m:sSubPr>
                          <m:e>
                            <m:r>
                              <w:del w:id="882" w:author="陳雅虹" w:date="2015-07-16T15:17:00Z">
                                <m:rPr>
                                  <m:nor/>
                                </m:rPr>
                                <w:rPr>
                                  <w:rFonts w:ascii="Cambria Math" w:hAnsi="Cambria Math"/>
                                  <w:i/>
                                  <w:color w:val="000000"/>
                                </w:rPr>
                                <m:t>α</m:t>
                              </w:del>
                            </m:r>
                          </m:e>
                          <m:sub>
                            <m:r>
                              <w:del w:id="883" w:author="陳雅虹" w:date="2015-07-16T15:17:00Z">
                                <m:rPr>
                                  <m:nor/>
                                </m:rPr>
                                <w:rPr>
                                  <w:rFonts w:ascii="Cambria Math" w:hAnsi="Cambria Math"/>
                                  <w:i/>
                                  <w:color w:val="000000"/>
                                </w:rPr>
                                <m:t>i</m:t>
                              </w:del>
                            </m:r>
                          </m:sub>
                        </m:sSub>
                        <m:r>
                          <w:del w:id="884" w:author="陳雅虹" w:date="2015-07-16T15:17:00Z">
                            <m:rPr>
                              <m:nor/>
                            </m:rPr>
                            <w:rPr>
                              <w:rFonts w:ascii="Cambria Math" w:hAnsi="Cambria Math"/>
                              <w:color w:val="000000"/>
                            </w:rPr>
                            <m:t>))</m:t>
                          </w:del>
                        </m:r>
                      </m:e>
                    </m:nary>
                  </m:den>
                </m:f>
                <m:nary>
                  <m:naryPr>
                    <m:chr m:val="∑"/>
                    <m:limLoc m:val="undOvr"/>
                    <m:ctrlPr>
                      <w:del w:id="885" w:author="陳雅虹" w:date="2015-07-16T15:17:00Z">
                        <w:rPr>
                          <w:rFonts w:ascii="Cambria Math" w:hAnsi="Cambria Math"/>
                          <w:i/>
                          <w:color w:val="000000"/>
                          <w:spacing w:val="-1"/>
                        </w:rPr>
                      </w:del>
                    </m:ctrlPr>
                  </m:naryPr>
                  <m:sub>
                    <m:r>
                      <w:del w:id="886" w:author="陳雅虹" w:date="2015-07-16T15:17:00Z">
                        <m:rPr>
                          <m:nor/>
                        </m:rPr>
                        <w:rPr>
                          <w:rFonts w:ascii="Cambria Math" w:hAnsi="Cambria Math"/>
                          <w:i/>
                          <w:color w:val="000000"/>
                        </w:rPr>
                        <m:t>i</m:t>
                      </w:del>
                    </m:r>
                    <m:r>
                      <w:del w:id="887" w:author="陳雅虹" w:date="2015-07-16T15:17:00Z">
                        <m:rPr>
                          <m:nor/>
                        </m:rPr>
                        <w:rPr>
                          <w:rFonts w:ascii="Cambria Math" w:hAnsi="Cambria Math"/>
                          <w:color w:val="000000"/>
                        </w:rPr>
                        <m:t>=1</m:t>
                      </w:del>
                    </m:r>
                  </m:sub>
                  <m:sup>
                    <m:r>
                      <w:del w:id="888" w:author="陳雅虹" w:date="2015-07-16T15:17:00Z">
                        <m:rPr>
                          <m:nor/>
                        </m:rPr>
                        <w:rPr>
                          <w:rFonts w:ascii="Cambria Math" w:hAnsi="Cambria Math"/>
                          <w:i/>
                          <w:color w:val="000000"/>
                        </w:rPr>
                        <m:t>K</m:t>
                      </w:del>
                    </m:r>
                  </m:sup>
                  <m:e>
                    <m:sSup>
                      <m:sSupPr>
                        <m:ctrlPr>
                          <w:del w:id="889" w:author="陳雅虹" w:date="2015-07-16T15:17:00Z">
                            <w:rPr>
                              <w:rFonts w:ascii="Cambria Math" w:hAnsi="Cambria Math"/>
                              <w:i/>
                              <w:color w:val="000000"/>
                              <w:spacing w:val="-1"/>
                            </w:rPr>
                          </w:del>
                        </m:ctrlPr>
                      </m:sSupPr>
                      <m:e>
                        <m:sSub>
                          <m:sSubPr>
                            <m:ctrlPr>
                              <w:del w:id="890" w:author="陳雅虹" w:date="2015-07-16T15:17:00Z">
                                <w:rPr>
                                  <w:rFonts w:ascii="Cambria Math" w:hAnsi="Cambria Math"/>
                                  <w:i/>
                                  <w:color w:val="000000"/>
                                  <w:spacing w:val="-1"/>
                                </w:rPr>
                              </w:del>
                            </m:ctrlPr>
                          </m:sSubPr>
                          <m:e>
                            <m:r>
                              <w:del w:id="891" w:author="陳雅虹" w:date="2015-07-16T15:17:00Z">
                                <m:rPr>
                                  <m:nor/>
                                </m:rPr>
                                <w:rPr>
                                  <w:rFonts w:ascii="Cambria Math" w:hAnsi="Cambria Math"/>
                                  <w:i/>
                                  <w:color w:val="000000"/>
                                </w:rPr>
                                <m:t>π</m:t>
                              </w:del>
                            </m:r>
                          </m:e>
                          <m:sub>
                            <m:r>
                              <w:del w:id="892" w:author="陳雅虹" w:date="2015-07-16T15:17:00Z">
                                <m:rPr>
                                  <m:nor/>
                                </m:rPr>
                                <w:rPr>
                                  <w:rFonts w:ascii="Cambria Math" w:hAnsi="Cambria Math"/>
                                  <w:i/>
                                  <w:color w:val="000000"/>
                                </w:rPr>
                                <m:t>i</m:t>
                              </w:del>
                            </m:r>
                          </m:sub>
                        </m:sSub>
                      </m:e>
                      <m:sup>
                        <m:r>
                          <w:del w:id="893" w:author="陳雅虹" w:date="2015-07-16T15:17:00Z">
                            <m:rPr>
                              <m:nor/>
                            </m:rPr>
                            <w:rPr>
                              <w:rFonts w:ascii="Cambria Math" w:hAnsi="Cambria Math"/>
                              <w:color w:val="000000"/>
                            </w:rPr>
                            <m:t>(</m:t>
                          </w:del>
                        </m:r>
                        <m:sSub>
                          <m:sSubPr>
                            <m:ctrlPr>
                              <w:del w:id="894" w:author="陳雅虹" w:date="2015-07-16T15:17:00Z">
                                <w:rPr>
                                  <w:rFonts w:ascii="Cambria Math" w:hAnsi="Cambria Math"/>
                                  <w:i/>
                                  <w:color w:val="000000"/>
                                  <w:spacing w:val="-1"/>
                                </w:rPr>
                              </w:del>
                            </m:ctrlPr>
                          </m:sSubPr>
                          <m:e>
                            <m:r>
                              <w:del w:id="895" w:author="陳雅虹" w:date="2015-07-16T15:17:00Z">
                                <m:rPr>
                                  <m:nor/>
                                </m:rPr>
                                <w:rPr>
                                  <w:rFonts w:ascii="Cambria Math" w:hAnsi="Cambria Math"/>
                                  <w:i/>
                                  <w:color w:val="000000"/>
                                </w:rPr>
                                <m:t>α</m:t>
                              </w:del>
                            </m:r>
                          </m:e>
                          <m:sub>
                            <m:r>
                              <w:del w:id="896" w:author="陳雅虹" w:date="2015-07-16T15:17:00Z">
                                <m:rPr>
                                  <m:nor/>
                                </m:rPr>
                                <w:rPr>
                                  <w:rFonts w:ascii="Cambria Math" w:hAnsi="Cambria Math"/>
                                  <w:i/>
                                  <w:color w:val="000000"/>
                                </w:rPr>
                                <m:t>i</m:t>
                              </w:del>
                            </m:r>
                          </m:sub>
                        </m:sSub>
                        <m:r>
                          <w:del w:id="897" w:author="陳雅虹" w:date="2015-07-16T15:17:00Z">
                            <m:rPr>
                              <m:nor/>
                            </m:rPr>
                            <w:rPr>
                              <w:rFonts w:ascii="Cambria Math" w:hAnsi="Cambria Math"/>
                              <w:color w:val="000000"/>
                            </w:rPr>
                            <m:t>-1)</m:t>
                          </w:del>
                        </m:r>
                      </m:sup>
                    </m:sSup>
                  </m:e>
                </m:nary>
              </m:oMath>
            </m:oMathPara>
          </w:p>
        </w:tc>
        <w:tc>
          <w:tcPr>
            <w:tcW w:w="696" w:type="dxa"/>
            <w:tcBorders>
              <w:top w:val="nil"/>
              <w:left w:val="nil"/>
              <w:bottom w:val="nil"/>
              <w:right w:val="nil"/>
            </w:tcBorders>
          </w:tcPr>
          <w:p w14:paraId="13C5FA8B" w14:textId="1042910F" w:rsidR="00A63C4F" w:rsidDel="00A17A30" w:rsidRDefault="00A63C4F">
            <w:pPr>
              <w:pStyle w:val="afff5"/>
              <w:rPr>
                <w:del w:id="898" w:author="陳雅虹" w:date="2015-07-16T15:17:00Z"/>
              </w:rPr>
              <w:pPrChange w:id="899" w:author="陳雅虹" w:date="2015-07-16T15:17:00Z">
                <w:pPr>
                  <w:jc w:val="center"/>
                </w:pPr>
              </w:pPrChange>
            </w:pPr>
            <w:del w:id="900" w:author="陳雅虹" w:date="2015-07-16T15:17:00Z">
              <w:r w:rsidDel="00A17A30">
                <w:rPr>
                  <w:rFonts w:hint="eastAsia"/>
                </w:rPr>
                <w:delText>(</w:delText>
              </w:r>
              <w:r w:rsidR="008444E1" w:rsidDel="00A17A30">
                <w:fldChar w:fldCharType="begin"/>
              </w:r>
              <w:r w:rsidR="008444E1" w:rsidDel="00A17A30">
                <w:delInstrText xml:space="preserve"> STYLEREF 1 \s </w:delInstrText>
              </w:r>
              <w:r w:rsidR="008444E1" w:rsidDel="00A17A30">
                <w:fldChar w:fldCharType="separate"/>
              </w:r>
              <w:r w:rsidR="009667C1" w:rsidDel="00A17A30">
                <w:rPr>
                  <w:noProof/>
                </w:rPr>
                <w:delText>2</w:delText>
              </w:r>
              <w:r w:rsidR="008444E1" w:rsidDel="00A17A30">
                <w:rPr>
                  <w:noProof/>
                </w:rPr>
                <w:fldChar w:fldCharType="end"/>
              </w:r>
              <w:r w:rsidR="009261F5" w:rsidDel="00A17A30">
                <w:noBreakHyphen/>
              </w:r>
              <w:r w:rsidR="008444E1" w:rsidDel="00A17A30">
                <w:fldChar w:fldCharType="begin"/>
              </w:r>
              <w:r w:rsidR="008444E1" w:rsidDel="00A17A30">
                <w:delInstrText xml:space="preserve"> SEQ _ \* ARABIC \s 1 </w:delInstrText>
              </w:r>
              <w:r w:rsidR="008444E1" w:rsidDel="00A17A30">
                <w:fldChar w:fldCharType="separate"/>
              </w:r>
              <w:r w:rsidR="009667C1" w:rsidDel="00A17A30">
                <w:rPr>
                  <w:noProof/>
                </w:rPr>
                <w:delText>3</w:delText>
              </w:r>
              <w:r w:rsidR="008444E1" w:rsidDel="00A17A30">
                <w:rPr>
                  <w:noProof/>
                </w:rPr>
                <w:fldChar w:fldCharType="end"/>
              </w:r>
              <w:r w:rsidR="009261F5" w:rsidDel="00A17A30">
                <w:delText>)</w:delText>
              </w:r>
            </w:del>
          </w:p>
        </w:tc>
      </w:tr>
    </w:tbl>
    <w:p w14:paraId="61BD280F" w14:textId="1A973F0F" w:rsidR="00A63C4F" w:rsidRPr="00DB3F92" w:rsidDel="00A17A30" w:rsidRDefault="00A63C4F" w:rsidP="00A17A30">
      <w:pPr>
        <w:pStyle w:val="afff5"/>
        <w:rPr>
          <w:del w:id="901" w:author="陳雅虹" w:date="2015-07-16T15:17:00Z"/>
        </w:rPr>
      </w:pPr>
      <w:del w:id="902" w:author="陳雅虹" w:date="2015-07-16T15:17:00Z">
        <w:r w:rsidRPr="007126A3" w:rsidDel="00A17A30">
          <w:rPr>
            <w:rFonts w:eastAsiaTheme="minorEastAsia"/>
            <w:i/>
          </w:rPr>
          <w:delText>e</w:delText>
        </w:r>
        <w:r w:rsidRPr="007126A3" w:rsidDel="00A17A30">
          <w:rPr>
            <w:i/>
          </w:rPr>
          <w:delText>.g.</w:delText>
        </w:r>
        <w:r w:rsidRPr="00DB3F92" w:rsidDel="00A17A30">
          <w:rPr>
            <w:rFonts w:hint="eastAsia"/>
          </w:rPr>
          <w:delText>, a</w:delText>
        </w:r>
        <w:r w:rsidRPr="00DB3F92" w:rsidDel="00A17A30">
          <w:delText xml:space="preserve"> set of</w:delText>
        </w:r>
        <w:r w:rsidRPr="00DB3F92" w:rsidDel="00A17A30">
          <w:rPr>
            <w:rFonts w:hint="eastAsia"/>
          </w:rPr>
          <w:delText xml:space="preserve"> parameter </w:delText>
        </w:r>
        <m:oMath>
          <m:r>
            <m:rPr>
              <m:nor/>
            </m:rPr>
            <m:t>Θ=(</m:t>
          </m:r>
          <m:sSub>
            <m:sSubPr>
              <m:ctrlPr>
                <w:rPr>
                  <w:rFonts w:ascii="Cambria Math" w:hAnsi="Cambria Math"/>
                  <w:i/>
                </w:rPr>
              </m:ctrlPr>
            </m:sSubPr>
            <m:e>
              <m:r>
                <m:rPr>
                  <m:nor/>
                </m:rPr>
                <w:rPr>
                  <w:i/>
                </w:rPr>
                <m:t>θ</m:t>
              </m:r>
            </m:e>
            <m:sub>
              <m:r>
                <m:rPr>
                  <m:nor/>
                </m:rPr>
                <m:t>1</m:t>
              </m:r>
            </m:sub>
          </m:sSub>
          <m:r>
            <m:rPr>
              <m:nor/>
            </m:rPr>
            <m:t>,…,</m:t>
          </m:r>
          <m:sSub>
            <m:sSubPr>
              <m:ctrlPr>
                <w:rPr>
                  <w:rFonts w:ascii="Cambria Math" w:hAnsi="Cambria Math"/>
                  <w:i/>
                </w:rPr>
              </m:ctrlPr>
            </m:sSubPr>
            <m:e>
              <m:r>
                <m:rPr>
                  <m:nor/>
                </m:rPr>
                <w:rPr>
                  <w:i/>
                </w:rPr>
                <m:t>θ</m:t>
              </m:r>
            </m:e>
            <m:sub>
              <m:r>
                <m:rPr>
                  <m:nor/>
                </m:rPr>
                <w:rPr>
                  <w:i/>
                </w:rPr>
                <m:t>K</m:t>
              </m:r>
            </m:sub>
          </m:sSub>
          <m:r>
            <m:rPr>
              <m:nor/>
            </m:rPr>
            <m:t>)</m:t>
          </m:r>
        </m:oMath>
        <w:r w:rsidRPr="00DB3F92" w:rsidDel="00A17A30">
          <w:delText xml:space="preserve"> </w:delText>
        </w:r>
        <w:r w:rsidRPr="00DB3F92" w:rsidDel="00A17A30">
          <w:rPr>
            <w:rFonts w:hint="eastAsia"/>
          </w:rPr>
          <w:delText>describe</w:delText>
        </w:r>
        <w:r w:rsidRPr="00DB3F92" w:rsidDel="00A17A30">
          <w:delText>s</w:delText>
        </w:r>
        <w:r w:rsidRPr="00DB3F92" w:rsidDel="00A17A30">
          <w:rPr>
            <w:rFonts w:hint="eastAsia"/>
          </w:rPr>
          <w:delText xml:space="preserve"> a </w:delText>
        </w:r>
        <w:r w:rsidDel="00A17A30">
          <w:delText>Dirichlet distribution with</w:delText>
        </w:r>
        <w:r w:rsidRPr="00DB3F92" w:rsidDel="00A17A30">
          <w:delText xml:space="preserve"> </w:delText>
        </w:r>
        <m:oMath>
          <m:r>
            <m:rPr>
              <m:sty m:val="p"/>
            </m:rPr>
            <w:rPr>
              <w:rFonts w:ascii="Cambria Math" w:hAnsi="Cambria Math"/>
            </w:rPr>
            <m:t xml:space="preserve"> </m:t>
          </m:r>
          <m:r>
            <m:rPr>
              <m:nor/>
            </m:rPr>
            <w:rPr>
              <w:i/>
            </w:rPr>
            <m:t>P</m:t>
          </m:r>
          <m:d>
            <m:dPr>
              <m:ctrlPr>
                <w:rPr>
                  <w:rFonts w:ascii="Cambria Math" w:hAnsi="Cambria Math"/>
                  <w:i/>
                </w:rPr>
              </m:ctrlPr>
            </m:dPr>
            <m:e>
              <m:r>
                <m:rPr>
                  <m:nor/>
                </m:rPr>
                <w:rPr>
                  <w:i/>
                </w:rPr>
                <m:t>θ</m:t>
              </m:r>
              <m:r>
                <m:rPr>
                  <m:nor/>
                </m:rPr>
                <m:t>=</m:t>
              </m:r>
              <m:sSub>
                <m:sSubPr>
                  <m:ctrlPr>
                    <w:rPr>
                      <w:rFonts w:ascii="Cambria Math" w:hAnsi="Cambria Math"/>
                      <w:i/>
                    </w:rPr>
                  </m:ctrlPr>
                </m:sSubPr>
                <m:e>
                  <m:r>
                    <m:rPr>
                      <m:nor/>
                    </m:rPr>
                    <w:rPr>
                      <w:i/>
                    </w:rPr>
                    <m:t>θ</m:t>
                  </m:r>
                </m:e>
                <m:sub>
                  <m:r>
                    <m:rPr>
                      <m:nor/>
                    </m:rPr>
                    <w:rPr>
                      <w:i/>
                    </w:rPr>
                    <m:t>i</m:t>
                  </m:r>
                </m:sub>
              </m:sSub>
            </m:e>
          </m:d>
          <m:r>
            <m:rPr>
              <m:nor/>
            </m:rPr>
            <w:rPr>
              <w:rFonts w:ascii="Cambria Math"/>
            </w:rPr>
            <m:t xml:space="preserve"> </m:t>
          </m:r>
          <m:r>
            <m:rPr>
              <m:nor/>
            </m:rPr>
            <m:t>=</m:t>
          </m:r>
          <m:r>
            <m:rPr>
              <m:nor/>
            </m:rPr>
            <w:rPr>
              <w:rFonts w:ascii="Cambria Math"/>
            </w:rPr>
            <m:t xml:space="preserve"> </m:t>
          </m:r>
          <m:sSub>
            <m:sSubPr>
              <m:ctrlPr>
                <w:rPr>
                  <w:rFonts w:ascii="Cambria Math" w:hAnsi="Cambria Math"/>
                  <w:i/>
                </w:rPr>
              </m:ctrlPr>
            </m:sSubPr>
            <m:e>
              <m:r>
                <m:rPr>
                  <m:nor/>
                </m:rPr>
                <w:rPr>
                  <w:i/>
                </w:rPr>
                <m:t>π</m:t>
              </m:r>
            </m:e>
            <m:sub>
              <m:r>
                <m:rPr>
                  <m:nor/>
                </m:rPr>
                <w:rPr>
                  <w:i/>
                </w:rPr>
                <m:t>i</m:t>
              </m:r>
            </m:sub>
          </m:sSub>
        </m:oMath>
        <w:r w:rsidRPr="00DB3F92" w:rsidDel="00A17A30">
          <w:delText>. When</w:delText>
        </w:r>
        <w:r w:rsidDel="00A17A30">
          <w:delText xml:space="preserve"> the set of concentration parameter is</w:delText>
        </w:r>
        <w:r w:rsidRPr="00DB3F92" w:rsidDel="00A17A30">
          <w:delText xml:space="preserve"> </w:delText>
        </w:r>
        <m:oMath>
          <m:d>
            <m:dPr>
              <m:ctrlPr>
                <w:rPr>
                  <w:rFonts w:ascii="Cambria Math" w:hAnsi="Cambria Math"/>
                  <w:i/>
                </w:rPr>
              </m:ctrlPr>
            </m:dPr>
            <m:e>
              <m:sSub>
                <m:sSubPr>
                  <m:ctrlPr>
                    <w:rPr>
                      <w:rFonts w:ascii="Cambria Math" w:hAnsi="Cambria Math"/>
                      <w:i/>
                    </w:rPr>
                  </m:ctrlPr>
                </m:sSubPr>
                <m:e>
                  <m:r>
                    <m:rPr>
                      <m:nor/>
                    </m:rPr>
                    <w:rPr>
                      <w:i/>
                    </w:rPr>
                    <m:t>α</m:t>
                  </m:r>
                </m:e>
                <m:sub>
                  <m:r>
                    <m:rPr>
                      <m:nor/>
                    </m:rPr>
                    <m:t>1</m:t>
                  </m:r>
                </m:sub>
              </m:sSub>
              <m:r>
                <m:rPr>
                  <m:nor/>
                </m:rPr>
                <m:t>,…,</m:t>
              </m:r>
              <m:sSub>
                <m:sSubPr>
                  <m:ctrlPr>
                    <w:rPr>
                      <w:rFonts w:ascii="Cambria Math" w:hAnsi="Cambria Math"/>
                      <w:i/>
                    </w:rPr>
                  </m:ctrlPr>
                </m:sSubPr>
                <m:e>
                  <m:r>
                    <m:rPr>
                      <m:nor/>
                    </m:rPr>
                    <w:rPr>
                      <w:i/>
                    </w:rPr>
                    <m:t>α</m:t>
                  </m:r>
                </m:e>
                <m:sub>
                  <m:r>
                    <m:rPr>
                      <m:nor/>
                    </m:rPr>
                    <w:rPr>
                      <w:i/>
                    </w:rPr>
                    <m:t>K</m:t>
                  </m:r>
                </m:sub>
              </m:sSub>
            </m:e>
          </m:d>
          <m:r>
            <m:rPr>
              <m:nor/>
            </m:rPr>
            <m:t>=(1,…,1)</m:t>
          </m:r>
        </m:oMath>
        <w:r w:rsidRPr="00DB3F92" w:rsidDel="00A17A30">
          <w:delText xml:space="preserve">, the distribution of </w:delText>
        </w:r>
        <m:oMath>
          <m:sSub>
            <m:sSubPr>
              <m:ctrlPr>
                <w:rPr>
                  <w:rFonts w:ascii="Cambria Math" w:hAnsi="Cambria Math"/>
                  <w:i/>
                </w:rPr>
              </m:ctrlPr>
            </m:sSubPr>
            <m:e>
              <m:r>
                <m:rPr>
                  <m:nor/>
                </m:rPr>
                <m:t>(</m:t>
              </m:r>
              <m:r>
                <m:rPr>
                  <m:nor/>
                </m:rPr>
                <w:rPr>
                  <w:i/>
                </w:rPr>
                <m:t>π</m:t>
              </m:r>
            </m:e>
            <m:sub>
              <m:r>
                <m:rPr>
                  <m:nor/>
                </m:rPr>
                <m:t>1</m:t>
              </m:r>
            </m:sub>
          </m:sSub>
          <m:r>
            <m:rPr>
              <m:nor/>
            </m:rPr>
            <m:t>,…,</m:t>
          </m:r>
          <m:sSub>
            <m:sSubPr>
              <m:ctrlPr>
                <w:rPr>
                  <w:rFonts w:ascii="Cambria Math" w:hAnsi="Cambria Math"/>
                  <w:i/>
                </w:rPr>
              </m:ctrlPr>
            </m:sSubPr>
            <m:e>
              <m:r>
                <m:rPr>
                  <m:nor/>
                </m:rPr>
                <w:rPr>
                  <w:i/>
                </w:rPr>
                <m:t>π</m:t>
              </m:r>
            </m:e>
            <m:sub>
              <m:r>
                <m:rPr>
                  <m:nor/>
                </m:rPr>
                <w:rPr>
                  <w:i/>
                </w:rPr>
                <m:t>K</m:t>
              </m:r>
            </m:sub>
          </m:sSub>
          <m:r>
            <m:rPr>
              <m:nor/>
            </m:rPr>
            <m:t>)</m:t>
          </m:r>
        </m:oMath>
        <w:r w:rsidRPr="00DB3F92" w:rsidDel="00A17A30">
          <w:delText xml:space="preserve"> is uniform.</w:delText>
        </w:r>
      </w:del>
    </w:p>
    <w:p w14:paraId="67D977C1" w14:textId="55831041" w:rsidR="00C44D88" w:rsidDel="00A17A30" w:rsidRDefault="00C44D88" w:rsidP="00B41728">
      <w:pPr>
        <w:pStyle w:val="31"/>
        <w:rPr>
          <w:del w:id="903" w:author="陳雅虹" w:date="2015-07-16T15:18:00Z"/>
        </w:rPr>
      </w:pPr>
      <w:del w:id="904" w:author="陳雅虹" w:date="2015-07-16T15:18:00Z">
        <w:r w:rsidRPr="00C44D88" w:rsidDel="00A17A30">
          <w:delText>Dirichlet Process</w:delText>
        </w:r>
      </w:del>
    </w:p>
    <w:p w14:paraId="20A3246C" w14:textId="249B4E1D" w:rsidR="00295926" w:rsidRPr="00A63C4F" w:rsidRDefault="00A63C4F" w:rsidP="009659A6">
      <w:pPr>
        <w:pStyle w:val="afff5"/>
      </w:pPr>
      <w:r>
        <w:rPr>
          <w:rFonts w:hint="eastAsia"/>
        </w:rPr>
        <w:t xml:space="preserve">The </w:t>
      </w:r>
      <w:proofErr w:type="spellStart"/>
      <w:r>
        <w:rPr>
          <w:rFonts w:hint="eastAsia"/>
        </w:rPr>
        <w:t>Dirichlet</w:t>
      </w:r>
      <w:proofErr w:type="spellEnd"/>
      <w:r>
        <w:rPr>
          <w:rFonts w:hint="eastAsia"/>
        </w:rPr>
        <w:t xml:space="preserve"> process assumes </w:t>
      </w:r>
      <w:r>
        <w:t xml:space="preserve">dimension of the </w:t>
      </w:r>
      <w:proofErr w:type="spellStart"/>
      <w:r>
        <w:t>Dirichlet</w:t>
      </w:r>
      <w:proofErr w:type="spellEnd"/>
      <w:r>
        <w:t xml:space="preserve"> distribution is infinite, so the non-parametric learning model can be built based on this characteristic. </w:t>
      </w:r>
      <w:r w:rsidRPr="00DB3F92">
        <w:t xml:space="preserve">The </w:t>
      </w:r>
      <w:proofErr w:type="spellStart"/>
      <w:r w:rsidRPr="00DB3F92">
        <w:t>Dirichlet</w:t>
      </w:r>
      <w:proofErr w:type="spellEnd"/>
      <w:r w:rsidRPr="00DB3F92">
        <w:t xml:space="preserve"> process is an infinite-dimensional generalization of the </w:t>
      </w:r>
      <w:proofErr w:type="spellStart"/>
      <w:r w:rsidRPr="00DB3F92">
        <w:t>Dirichlet</w:t>
      </w:r>
      <w:proofErr w:type="spellEnd"/>
      <w:r w:rsidRPr="00DB3F92">
        <w:t xml:space="preserve"> distribution and it is denoted as </w:t>
      </w:r>
      <w:proofErr w:type="gramStart"/>
      <m:oMath>
        <m:r>
          <m:rPr>
            <m:nor/>
          </m:rPr>
          <m:t>DP(</m:t>
        </m:r>
        <w:proofErr w:type="gramEnd"/>
        <m:r>
          <m:rPr>
            <m:nor/>
          </m:rPr>
          <w:rPr>
            <w:i/>
          </w:rPr>
          <m:t>α</m:t>
        </m:r>
        <m:r>
          <m:rPr>
            <m:nor/>
          </m:rPr>
          <m:t>,</m:t>
        </m:r>
        <m:r>
          <m:rPr>
            <m:nor/>
          </m:rPr>
          <w:rPr>
            <w:i/>
          </w:rPr>
          <m:t>H</m:t>
        </m:r>
        <m:r>
          <m:rPr>
            <m:nor/>
          </m:rPr>
          <m:t>)</m:t>
        </m:r>
      </m:oMath>
      <w:r w:rsidRPr="00DB3F92">
        <w:t xml:space="preserve">, where </w:t>
      </w:r>
      <m:oMath>
        <m:r>
          <w:rPr>
            <w:rFonts w:ascii="Cambria Math" w:hAnsi="Cambria Math"/>
          </w:rPr>
          <m:t>α</m:t>
        </m:r>
      </m:oMath>
      <w:r w:rsidRPr="00DB3F92">
        <w:t xml:space="preserve"> is a positive real number called the concentration parameter and </w:t>
      </w:r>
      <m:oMath>
        <m:r>
          <w:rPr>
            <w:rFonts w:ascii="Cambria Math" w:hAnsi="Cambria Math"/>
          </w:rPr>
          <m:t>H</m:t>
        </m:r>
      </m:oMath>
      <w:r w:rsidRPr="00DB3F92">
        <w:t xml:space="preserve"> is a bas</w:t>
      </w:r>
      <w:del w:id="905" w:author="陳雅虹" w:date="2015-07-16T15:19:00Z">
        <w:r w:rsidRPr="00DB3F92" w:rsidDel="00A17A30">
          <w:delText>e</w:delText>
        </w:r>
      </w:del>
      <w:proofErr w:type="spellStart"/>
      <w:ins w:id="906" w:author="陳雅虹" w:date="2015-07-16T15:19:00Z">
        <w:r w:rsidR="00A17A30">
          <w:t>ic</w:t>
        </w:r>
      </w:ins>
      <w:proofErr w:type="spellEnd"/>
      <w:r w:rsidRPr="00DB3F92">
        <w:t xml:space="preserve"> distribution. The bas</w:t>
      </w:r>
      <w:del w:id="907" w:author="陳雅虹" w:date="2015-07-16T15:19:00Z">
        <w:r w:rsidRPr="00DB3F92" w:rsidDel="00A17A30">
          <w:delText>e</w:delText>
        </w:r>
      </w:del>
      <w:proofErr w:type="gramStart"/>
      <w:ins w:id="908" w:author="陳雅虹" w:date="2015-07-16T15:19:00Z">
        <w:r w:rsidR="00A17A30">
          <w:t>ic</w:t>
        </w:r>
      </w:ins>
      <w:proofErr w:type="gramEnd"/>
      <w:r w:rsidRPr="00DB3F92">
        <w:t xml:space="preserve"> distribution is the expected value of the process</w:t>
      </w:r>
      <w:r>
        <w:rPr>
          <w:rFonts w:eastAsiaTheme="minorEastAsia" w:hint="eastAsia"/>
        </w:rPr>
        <w:t xml:space="preserve">, </w:t>
      </w:r>
      <w:r w:rsidRPr="007126A3">
        <w:rPr>
          <w:rFonts w:eastAsiaTheme="minorEastAsia"/>
          <w:i/>
        </w:rPr>
        <w:t>i.e</w:t>
      </w:r>
      <w:r>
        <w:rPr>
          <w:rFonts w:eastAsiaTheme="minorEastAsia" w:hint="eastAsia"/>
        </w:rPr>
        <w:t>.</w:t>
      </w:r>
      <w:r w:rsidRPr="00DB3F92">
        <w:t xml:space="preserve">, the </w:t>
      </w:r>
      <w:proofErr w:type="spellStart"/>
      <w:r w:rsidRPr="00DB3F92">
        <w:t>Dirichlet</w:t>
      </w:r>
      <w:proofErr w:type="spellEnd"/>
      <w:r w:rsidRPr="00DB3F92">
        <w:t xml:space="preserve"> process tr</w:t>
      </w:r>
      <w:r>
        <w:rPr>
          <w:rFonts w:eastAsiaTheme="minorEastAsia" w:hint="eastAsia"/>
        </w:rPr>
        <w:t>ies</w:t>
      </w:r>
      <w:r w:rsidRPr="00DB3F92">
        <w:t xml:space="preserve"> to draw distributions around the bas</w:t>
      </w:r>
      <w:del w:id="909" w:author="陳雅虹" w:date="2015-07-16T15:19:00Z">
        <w:r w:rsidRPr="00DB3F92" w:rsidDel="00A17A30">
          <w:delText>e</w:delText>
        </w:r>
      </w:del>
      <w:ins w:id="910" w:author="陳雅虹" w:date="2015-07-16T15:19:00Z">
        <w:r w:rsidR="00A17A30">
          <w:t>ic</w:t>
        </w:r>
      </w:ins>
      <w:r w:rsidRPr="00DB3F92">
        <w:t xml:space="preserve"> distribution. And</w:t>
      </w:r>
      <w:r>
        <w:rPr>
          <w:rFonts w:eastAsiaTheme="minorEastAsia" w:hint="eastAsia"/>
        </w:rPr>
        <w:t>,</w:t>
      </w:r>
      <w:r w:rsidRPr="00DB3F92">
        <w:t xml:space="preserve"> the concentration parameter used to specify the strong level of the </w:t>
      </w:r>
      <w:r w:rsidRPr="00DB3F92">
        <w:rPr>
          <w:rFonts w:hint="eastAsia"/>
        </w:rPr>
        <w:t>discretization</w:t>
      </w:r>
      <w:r w:rsidRPr="00DB3F92">
        <w:t xml:space="preserve">, such as in the limit of </w:t>
      </w:r>
      <m:oMath>
        <m:r>
          <m:rPr>
            <m:nor/>
          </m:rPr>
          <w:rPr>
            <w:i/>
          </w:rPr>
          <m:t>α</m:t>
        </m:r>
        <m:r>
          <m:rPr>
            <m:nor/>
          </m:rPr>
          <m:t>→0</m:t>
        </m:r>
      </m:oMath>
      <w:r w:rsidRPr="00DB3F92">
        <w:t xml:space="preserve"> means the realizations are all concentrated on a single value</w:t>
      </w:r>
      <w:r>
        <w:rPr>
          <w:rFonts w:eastAsiaTheme="minorEastAsia" w:hint="eastAsia"/>
        </w:rPr>
        <w:t>. On the contrary</w:t>
      </w:r>
      <w:r w:rsidRPr="00DB3F92">
        <w:t xml:space="preserve">, in the </w:t>
      </w:r>
      <w:r>
        <w:rPr>
          <w:rFonts w:eastAsiaTheme="minorEastAsia" w:hint="eastAsia"/>
        </w:rPr>
        <w:t xml:space="preserve">case where </w:t>
      </w:r>
      <w:r w:rsidRPr="00DB3F92">
        <w:t xml:space="preserve">limit of </w:t>
      </w:r>
      <m:oMath>
        <m:r>
          <w:rPr>
            <w:rFonts w:ascii="Cambria Math" w:hAnsi="Cambria Math"/>
          </w:rPr>
          <m:t>α→∞</m:t>
        </m:r>
      </m:oMath>
      <w:r w:rsidRPr="00DB3F92">
        <w:t xml:space="preserve"> means the realizations become continuous</w:t>
      </w:r>
      <w:r w:rsidRPr="00DB3F92">
        <w:rPr>
          <w:rFonts w:hint="eastAsia"/>
        </w:rPr>
        <w:t>.</w:t>
      </w:r>
    </w:p>
    <w:p w14:paraId="7A4EB152" w14:textId="1C2F8FE8" w:rsidR="00F96053" w:rsidRPr="00DB3F92" w:rsidRDefault="00F96053" w:rsidP="00F96053">
      <w:pPr>
        <w:pStyle w:val="afff5"/>
        <w:rPr>
          <w:color w:val="000000"/>
        </w:rPr>
      </w:pPr>
      <w:r w:rsidRPr="00DB3F92">
        <w:rPr>
          <w:rFonts w:hint="eastAsia"/>
          <w:color w:val="000000"/>
        </w:rPr>
        <w:t xml:space="preserve">If </w:t>
      </w:r>
      <w:r w:rsidRPr="00DB3F92">
        <w:rPr>
          <w:color w:val="000000"/>
        </w:rPr>
        <w:t>a distributio</w:t>
      </w:r>
      <w:r>
        <w:rPr>
          <w:color w:val="000000"/>
        </w:rPr>
        <w:t>n</w:t>
      </w:r>
      <m:oMath>
        <m:r>
          <w:rPr>
            <w:rFonts w:ascii="Cambria Math" w:hAnsi="Cambria Math"/>
            <w:color w:val="000000"/>
          </w:rPr>
          <m:t xml:space="preserve"> G</m:t>
        </m:r>
        <m:d>
          <m:dPr>
            <m:ctrlPr>
              <w:rPr>
                <w:rFonts w:ascii="Cambria Math" w:hAnsi="Cambria Math"/>
                <w:i/>
                <w:color w:val="000000"/>
              </w:rPr>
            </m:ctrlPr>
          </m:dPr>
          <m:e>
            <m:r>
              <w:rPr>
                <w:rFonts w:ascii="Cambria Math" w:hAnsi="Cambria Math"/>
                <w:color w:val="000000"/>
              </w:rPr>
              <m:t>θ</m:t>
            </m:r>
          </m:e>
        </m:d>
      </m:oMath>
      <w:r w:rsidRPr="00DB3F92">
        <w:rPr>
          <w:color w:val="000000"/>
        </w:rPr>
        <w:t xml:space="preserve"> </w:t>
      </w:r>
      <w:proofErr w:type="gramStart"/>
      <w:r w:rsidRPr="00DB3F92">
        <w:rPr>
          <w:color w:val="000000"/>
        </w:rPr>
        <w:t xml:space="preserve">is </w:t>
      </w:r>
      <w:proofErr w:type="gramEnd"/>
      <m:oMath>
        <m:r>
          <m:rPr>
            <m:sty m:val="p"/>
          </m:rPr>
          <w:rPr>
            <w:rFonts w:ascii="Cambria Math" w:eastAsiaTheme="minorEastAsia" w:hAnsi="Cambria Math" w:hint="eastAsia"/>
            <w:color w:val="000000"/>
          </w:rPr>
          <m:t xml:space="preserve"> </m:t>
        </m:r>
        <m:r>
          <w:rPr>
            <w:rFonts w:ascii="Cambria Math" w:hAnsi="Cambria Math"/>
            <w:color w:val="000000"/>
          </w:rPr>
          <m:t>G</m:t>
        </m:r>
        <m:d>
          <m:dPr>
            <m:ctrlPr>
              <w:rPr>
                <w:rFonts w:ascii="Cambria Math" w:hAnsi="Cambria Math"/>
                <w:i/>
                <w:color w:val="000000"/>
              </w:rPr>
            </m:ctrlPr>
          </m:dPr>
          <m:e>
            <m:r>
              <w:rPr>
                <w:rFonts w:ascii="Cambria Math" w:hAnsi="Cambria Math"/>
                <w:color w:val="000000"/>
              </w:rPr>
              <m:t>θ</m:t>
            </m:r>
          </m:e>
        </m:d>
        <m:r>
          <w:rPr>
            <w:rFonts w:ascii="Cambria Math" w:hAnsi="Cambria Math"/>
            <w:color w:val="000000"/>
          </w:rPr>
          <m:t xml:space="preserve"> ~ DP(α,</m:t>
        </m:r>
        <m:r>
          <w:rPr>
            <w:rFonts w:ascii="Cambria Math" w:eastAsiaTheme="minorEastAsia" w:hAnsi="Cambria Math" w:hint="eastAsia"/>
            <w:color w:val="000000"/>
          </w:rPr>
          <m:t xml:space="preserve"> </m:t>
        </m:r>
        <m:r>
          <w:rPr>
            <w:rFonts w:ascii="Cambria Math" w:hAnsi="Cambria Math"/>
            <w:color w:val="000000"/>
          </w:rPr>
          <m:t>H)</m:t>
        </m:r>
      </m:oMath>
      <w:r w:rsidRPr="00DB3F92">
        <w:rPr>
          <w:color w:val="000000"/>
        </w:rPr>
        <w:t>, it is a Dirichlet process.</w:t>
      </w:r>
    </w:p>
    <w:tbl>
      <w:tblPr>
        <w:tblStyle w:val="ae"/>
        <w:tblW w:w="0" w:type="auto"/>
        <w:tblLook w:val="04A0" w:firstRow="1" w:lastRow="0" w:firstColumn="1" w:lastColumn="0" w:noHBand="0" w:noVBand="1"/>
      </w:tblPr>
      <w:tblGrid>
        <w:gridCol w:w="8024"/>
        <w:gridCol w:w="696"/>
      </w:tblGrid>
      <w:tr w:rsidR="00F96053" w14:paraId="2717D88B" w14:textId="77777777" w:rsidTr="002803B3">
        <w:tc>
          <w:tcPr>
            <w:tcW w:w="8024" w:type="dxa"/>
            <w:tcBorders>
              <w:top w:val="nil"/>
              <w:left w:val="nil"/>
              <w:bottom w:val="nil"/>
              <w:right w:val="nil"/>
            </w:tcBorders>
          </w:tcPr>
          <w:p w14:paraId="46C35FA2" w14:textId="6469239A" w:rsidR="00F96053" w:rsidRDefault="00A17A30" w:rsidP="002803B3">
            <w:pPr>
              <w:jc w:val="center"/>
            </w:pPr>
            <m:oMathPara>
              <m:oMath>
                <m:r>
                  <w:rPr>
                    <w:rFonts w:ascii="Cambria Math" w:hAnsi="Cambria Math"/>
                    <w:color w:val="000000"/>
                  </w:rPr>
                  <m:t>G</m:t>
                </m:r>
                <m:d>
                  <m:dPr>
                    <m:ctrlPr>
                      <w:rPr>
                        <w:rFonts w:ascii="Cambria Math" w:hAnsi="Cambria Math"/>
                        <w:i/>
                        <w:color w:val="000000"/>
                      </w:rPr>
                    </m:ctrlPr>
                  </m:dPr>
                  <m:e>
                    <m:r>
                      <w:rPr>
                        <w:rFonts w:ascii="Cambria Math" w:hAnsi="Cambria Math"/>
                        <w:color w:val="000000"/>
                      </w:rPr>
                      <m:t>θ</m:t>
                    </m:r>
                  </m:e>
                </m:d>
                <m:r>
                  <w:rPr>
                    <w:rFonts w:ascii="Cambria Math" w:eastAsiaTheme="minorEastAsia" w:hAnsi="Cambria Math" w:hint="eastAsia"/>
                    <w:color w:val="000000"/>
                  </w:rPr>
                  <m:t xml:space="preserve"> </m:t>
                </m:r>
                <m:r>
                  <w:rPr>
                    <w:rFonts w:ascii="Cambria Math" w:hAnsi="Cambria Math"/>
                    <w:color w:val="000000"/>
                  </w:rPr>
                  <m:t>=</m:t>
                </m:r>
                <m:r>
                  <w:rPr>
                    <w:rFonts w:ascii="Cambria Math" w:eastAsiaTheme="minorEastAsia" w:hAnsi="Cambria Math" w:hint="eastAsia"/>
                    <w:color w:val="000000"/>
                  </w:rPr>
                  <m:t xml:space="preserve">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m:t>
                    </m:r>
                  </m:sup>
                  <m:e>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i</m:t>
                            </m:r>
                          </m:sub>
                        </m:sSub>
                      </m:e>
                      <m:sup>
                        <m:r>
                          <w:rPr>
                            <w:rFonts w:ascii="Cambria Math" w:hAnsi="Cambria Math"/>
                            <w:color w:val="000000"/>
                          </w:rPr>
                          <m:t>δ(θ=</m:t>
                        </m:r>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i</m:t>
                            </m:r>
                          </m:sub>
                        </m:sSub>
                        <m:r>
                          <w:rPr>
                            <w:rFonts w:ascii="Cambria Math" w:hAnsi="Cambria Math"/>
                            <w:color w:val="000000"/>
                          </w:rPr>
                          <m:t>)</m:t>
                        </m:r>
                      </m:sup>
                    </m:sSup>
                  </m:e>
                </m:nary>
              </m:oMath>
            </m:oMathPara>
          </w:p>
        </w:tc>
        <w:tc>
          <w:tcPr>
            <w:tcW w:w="696" w:type="dxa"/>
            <w:tcBorders>
              <w:top w:val="nil"/>
              <w:left w:val="nil"/>
              <w:bottom w:val="nil"/>
              <w:right w:val="nil"/>
            </w:tcBorders>
          </w:tcPr>
          <w:p w14:paraId="50389E25" w14:textId="248DA61E" w:rsidR="00F96053" w:rsidRDefault="00F96053" w:rsidP="009261F5">
            <w:pPr>
              <w:jc w:val="center"/>
            </w:pPr>
            <w:r>
              <w:rPr>
                <w:rFonts w:hint="eastAsia"/>
              </w:rPr>
              <w:t>(</w:t>
            </w:r>
            <w:fldSimple w:instr=" STYLEREF 1 \s ">
              <w:r w:rsidR="00394E54">
                <w:rPr>
                  <w:noProof/>
                </w:rPr>
                <w:t>2</w:t>
              </w:r>
            </w:fldSimple>
            <w:r w:rsidR="009261F5">
              <w:noBreakHyphen/>
            </w:r>
            <w:fldSimple w:instr=" SEQ _ \* ARABIC \s 1 ">
              <w:r w:rsidR="00394E54">
                <w:rPr>
                  <w:noProof/>
                </w:rPr>
                <w:t>1</w:t>
              </w:r>
            </w:fldSimple>
            <w:r>
              <w:rPr>
                <w:rFonts w:hint="eastAsia"/>
              </w:rPr>
              <w:t>)</w:t>
            </w:r>
          </w:p>
        </w:tc>
      </w:tr>
    </w:tbl>
    <w:p w14:paraId="68113DB0" w14:textId="454A3075" w:rsidR="00F96053" w:rsidRPr="00DB3F92" w:rsidRDefault="00F96053">
      <w:pPr>
        <w:pStyle w:val="afff5"/>
        <w:ind w:firstLine="0"/>
        <w:rPr>
          <w:color w:val="000000"/>
        </w:rPr>
        <w:pPrChange w:id="911" w:author="陳雅虹" w:date="2015-07-16T15:19:00Z">
          <w:pPr>
            <w:pStyle w:val="afff5"/>
          </w:pPr>
        </w:pPrChange>
      </w:pPr>
      <w:del w:id="912" w:author="陳雅虹" w:date="2015-07-16T15:19:00Z">
        <w:r w:rsidDel="00A17A30">
          <w:rPr>
            <w:color w:val="000000"/>
          </w:rPr>
          <w:delText>W</w:delText>
        </w:r>
        <w:r w:rsidRPr="00DB3F92" w:rsidDel="00A17A30">
          <w:rPr>
            <w:color w:val="000000"/>
          </w:rPr>
          <w:delText xml:space="preserve">here </w:delText>
        </w:r>
      </w:del>
      <w:proofErr w:type="gramStart"/>
      <w:ins w:id="913" w:author="陳雅虹" w:date="2015-07-16T15:19:00Z">
        <w:r w:rsidR="00A17A30">
          <w:rPr>
            <w:color w:val="000000"/>
          </w:rPr>
          <w:t>w</w:t>
        </w:r>
        <w:r w:rsidR="00A17A30" w:rsidRPr="00DB3F92">
          <w:rPr>
            <w:color w:val="000000"/>
          </w:rPr>
          <w:t>here</w:t>
        </w:r>
        <w:proofErr w:type="gramEnd"/>
        <w:r w:rsidR="00A17A30" w:rsidRPr="00DB3F92">
          <w:rPr>
            <w:color w:val="000000"/>
          </w:rPr>
          <w:t xml:space="preserve"> </w:t>
        </w:r>
      </w:ins>
      <m:oMath>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K</m:t>
            </m:r>
          </m:sub>
        </m:sSub>
        <m:r>
          <w:rPr>
            <w:rFonts w:ascii="Cambria Math" w:hAnsi="Cambria Math"/>
            <w:color w:val="000000"/>
          </w:rPr>
          <m:t xml:space="preserve"> ~ H</m:t>
        </m:r>
      </m:oMath>
      <w:r w:rsidRPr="00DB3F92">
        <w:rPr>
          <w:color w:val="000000"/>
        </w:rPr>
        <w:t xml:space="preserve"> and a Dirac delta function </w:t>
      </w:r>
      <m:oMath>
        <m:r>
          <m:rPr>
            <m:sty m:val="p"/>
          </m:rPr>
          <w:rPr>
            <w:rFonts w:ascii="Cambria Math" w:eastAsiaTheme="minorEastAsia" w:hAnsi="Cambria Math" w:hint="eastAsia"/>
            <w:color w:val="000000"/>
          </w:rPr>
          <m:t xml:space="preserve"> </m:t>
        </m:r>
        <m:r>
          <w:rPr>
            <w:rFonts w:ascii="Cambria Math" w:hAnsi="Cambria Math"/>
            <w:color w:val="000000"/>
          </w:rPr>
          <m:t>δ(θ</m:t>
        </m:r>
        <m:r>
          <w:rPr>
            <w:rFonts w:ascii="Cambria Math" w:eastAsiaTheme="minorEastAsia" w:hAnsi="Cambria Math" w:hint="eastAsia"/>
            <w:color w:val="000000"/>
          </w:rPr>
          <m:t xml:space="preserve"> </m:t>
        </m:r>
        <m:r>
          <w:rPr>
            <w:rFonts w:ascii="Cambria Math" w:hAnsi="Cambria Math"/>
            <w:color w:val="000000"/>
          </w:rPr>
          <m:t>=</m:t>
        </m:r>
        <m:r>
          <w:rPr>
            <w:rFonts w:ascii="Cambria Math" w:eastAsiaTheme="minorEastAsia" w:hAnsi="Cambria Math" w:hint="eastAsia"/>
            <w:color w:val="000000"/>
          </w:rPr>
          <m:t xml:space="preserve"> </m:t>
        </m:r>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i</m:t>
            </m:r>
          </m:sub>
        </m:sSub>
        <m:r>
          <w:rPr>
            <w:rFonts w:ascii="Cambria Math" w:hAnsi="Cambria Math"/>
            <w:color w:val="000000"/>
          </w:rPr>
          <m:t>)</m:t>
        </m:r>
      </m:oMath>
      <w:r w:rsidRPr="00DB3F92">
        <w:rPr>
          <w:color w:val="000000"/>
        </w:rPr>
        <w:t xml:space="preserve">. To construct infinity sequence of mixture weight </w:t>
      </w:r>
      <m:oMath>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i</m:t>
            </m:r>
          </m:sub>
        </m:sSub>
      </m:oMath>
      <w:r w:rsidRPr="00DB3F92">
        <w:rPr>
          <w:color w:val="000000"/>
        </w:rPr>
        <w:t xml:space="preserve"> using the stick-breaking scheme, that represented </w:t>
      </w:r>
      <w:proofErr w:type="gramStart"/>
      <w:r w:rsidRPr="00DB3F92">
        <w:rPr>
          <w:color w:val="000000"/>
        </w:rPr>
        <w:t xml:space="preserve">as </w:t>
      </w:r>
      <w:proofErr w:type="gramEnd"/>
      <m:oMath>
        <m:r>
          <m:rPr>
            <m:sty m:val="p"/>
          </m:rPr>
          <w:rPr>
            <w:rFonts w:ascii="Cambria Math" w:eastAsiaTheme="minorEastAsia" w:hAnsi="Cambria Math" w:hint="eastAsia"/>
            <w:color w:val="000000"/>
          </w:rPr>
          <m:t xml:space="preserve"> </m:t>
        </m:r>
        <m:r>
          <w:rPr>
            <w:rFonts w:ascii="Cambria Math" w:hAnsi="Cambria Math"/>
            <w:color w:val="000000"/>
          </w:rPr>
          <m:t>G</m:t>
        </m:r>
        <m:d>
          <m:dPr>
            <m:ctrlPr>
              <w:rPr>
                <w:rFonts w:ascii="Cambria Math" w:hAnsi="Cambria Math"/>
                <w:i/>
                <w:color w:val="000000"/>
              </w:rPr>
            </m:ctrlPr>
          </m:dPr>
          <m:e>
            <m:r>
              <w:rPr>
                <w:rFonts w:ascii="Cambria Math" w:hAnsi="Cambria Math"/>
                <w:color w:val="000000"/>
              </w:rPr>
              <m:t>θ</m:t>
            </m:r>
          </m:e>
        </m:d>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m:t>
            </m:r>
          </m:sup>
          <m:e>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δ</m:t>
                </m:r>
              </m:e>
              <m:sub>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i</m:t>
                    </m:r>
                  </m:sub>
                </m:sSub>
              </m:sub>
            </m:sSub>
            <m:r>
              <w:rPr>
                <w:rFonts w:ascii="Cambria Math" w:hAnsi="Cambria Math"/>
                <w:color w:val="000000"/>
              </w:rPr>
              <m:t>(π)</m:t>
            </m:r>
          </m:e>
        </m:nary>
      </m:oMath>
      <w:r w:rsidRPr="00DB3F92">
        <w:rPr>
          <w:color w:val="000000"/>
        </w:rPr>
        <w:t xml:space="preserve">, where </w:t>
      </w:r>
      <m:oMath>
        <m:sSubSup>
          <m:sSubSupPr>
            <m:ctrlPr>
              <w:rPr>
                <w:rFonts w:ascii="Cambria Math" w:hAnsi="Cambria Math"/>
                <w:i/>
                <w:color w:val="000000"/>
              </w:rPr>
            </m:ctrlPr>
          </m:sSubSupPr>
          <m:e>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i</m:t>
                </m:r>
              </m:sub>
            </m:sSub>
            <m:r>
              <w:rPr>
                <w:rFonts w:ascii="Cambria Math" w:hAnsi="Cambria Math"/>
                <w:color w:val="000000"/>
              </w:rPr>
              <m:t>}</m:t>
            </m:r>
          </m:e>
          <m:sub>
            <m:r>
              <w:rPr>
                <w:rFonts w:ascii="Cambria Math" w:hAnsi="Cambria Math"/>
                <w:color w:val="000000"/>
              </w:rPr>
              <m:t>i=1</m:t>
            </m:r>
          </m:sub>
          <m:sup>
            <m:r>
              <w:rPr>
                <w:rFonts w:ascii="Cambria Math" w:hAnsi="Cambria Math"/>
                <w:color w:val="000000"/>
              </w:rPr>
              <m:t>∞</m:t>
            </m:r>
          </m:sup>
        </m:sSubSup>
      </m:oMath>
      <w:r w:rsidRPr="00DB3F92">
        <w:rPr>
          <w:color w:val="000000"/>
        </w:rPr>
        <w:t xml:space="preserve"> are sampling from the base distribution </w:t>
      </w:r>
      <m:oMath>
        <m:r>
          <m:rPr>
            <m:nor/>
          </m:rPr>
          <w:rPr>
            <w:i/>
            <w:color w:val="000000"/>
          </w:rPr>
          <m:t>H</m:t>
        </m:r>
      </m:oMath>
      <w:r w:rsidRPr="00DB3F92">
        <w:rPr>
          <w:color w:val="000000"/>
        </w:rPr>
        <w:t xml:space="preserve">. The Dirac </w:t>
      </w:r>
      <w:r w:rsidRPr="00DB3F92">
        <w:rPr>
          <w:color w:val="000000"/>
        </w:rPr>
        <w:lastRenderedPageBreak/>
        <w:t xml:space="preserve">delta function </w:t>
      </w:r>
      <m:oMath>
        <m:sSub>
          <m:sSubPr>
            <m:ctrlPr>
              <w:rPr>
                <w:rFonts w:ascii="Cambria Math" w:hAnsi="Cambria Math"/>
                <w:i/>
                <w:color w:val="000000"/>
              </w:rPr>
            </m:ctrlPr>
          </m:sSubPr>
          <m:e>
            <m:r>
              <w:rPr>
                <w:rFonts w:ascii="Cambria Math" w:hAnsi="Cambria Math"/>
                <w:color w:val="000000"/>
              </w:rPr>
              <m:t>δ</m:t>
            </m:r>
          </m:e>
          <m:sub>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i</m:t>
                </m:r>
              </m:sub>
            </m:sSub>
          </m:sub>
        </m:sSub>
      </m:oMath>
      <w:r w:rsidRPr="00DB3F92">
        <w:rPr>
          <w:color w:val="000000"/>
        </w:rPr>
        <w:t xml:space="preserve"> centers </w:t>
      </w:r>
      <w:proofErr w:type="gramStart"/>
      <w:r w:rsidRPr="00DB3F92">
        <w:rPr>
          <w:color w:val="000000"/>
        </w:rPr>
        <w:t xml:space="preserve">on </w:t>
      </w:r>
      <w:proofErr w:type="gramEnd"/>
      <m:oMath>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i</m:t>
            </m:r>
          </m:sub>
        </m:sSub>
      </m:oMath>
      <w:r w:rsidRPr="00DB3F92">
        <w:rPr>
          <w:color w:val="000000"/>
        </w:rPr>
        <w:t xml:space="preserve">. </w:t>
      </w:r>
      <w:proofErr w:type="gramStart"/>
      <w:r w:rsidRPr="00DB3F92">
        <w:rPr>
          <w:color w:val="000000"/>
        </w:rPr>
        <w:t xml:space="preserve">The </w:t>
      </w:r>
      <m:oMath>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i</m:t>
            </m:r>
          </m:sub>
        </m:sSub>
      </m:oMath>
      <w:r w:rsidRPr="00DB3F92">
        <w:rPr>
          <w:color w:val="000000"/>
        </w:rPr>
        <w:t xml:space="preserve"> are</w:t>
      </w:r>
      <w:proofErr w:type="gramEnd"/>
      <w:r w:rsidRPr="00DB3F92">
        <w:rPr>
          <w:color w:val="000000"/>
        </w:rPr>
        <w:t xml:space="preserve"> defined by a recursive scheme from the beta distribution. The parameter </w:t>
      </w:r>
      <m:oMath>
        <m:r>
          <w:rPr>
            <w:rFonts w:ascii="Cambria Math" w:hAnsi="Cambria Math"/>
            <w:color w:val="000000"/>
          </w:rPr>
          <m:t>α</m:t>
        </m:r>
      </m:oMath>
      <w:r w:rsidRPr="00DB3F92">
        <w:rPr>
          <w:color w:val="000000"/>
        </w:rPr>
        <w:t xml:space="preserve"> defines how c</w:t>
      </w:r>
      <w:proofErr w:type="spellStart"/>
      <w:r>
        <w:rPr>
          <w:color w:val="000000"/>
        </w:rPr>
        <w:t>oncentrated</w:t>
      </w:r>
      <w:proofErr w:type="spellEnd"/>
      <w:r>
        <w:rPr>
          <w:color w:val="000000"/>
        </w:rPr>
        <w:t xml:space="preserve"> the distribution is</w:t>
      </w:r>
      <w:r>
        <w:rPr>
          <w:rFonts w:asciiTheme="minorEastAsia" w:eastAsiaTheme="minorEastAsia" w:hAnsiTheme="minorEastAsia" w:hint="eastAsia"/>
          <w:color w:val="000000"/>
        </w:rPr>
        <w:t xml:space="preserve"> </w:t>
      </w:r>
      <w:r>
        <w:rPr>
          <w:rFonts w:eastAsiaTheme="minorEastAsia"/>
          <w:color w:val="000000"/>
        </w:rPr>
        <w:t xml:space="preserve">equation </w:t>
      </w:r>
      <w:r w:rsidR="009261F5">
        <w:rPr>
          <w:rFonts w:eastAsiaTheme="minorEastAsia"/>
          <w:color w:val="000000"/>
        </w:rPr>
        <w:fldChar w:fldCharType="begin"/>
      </w:r>
      <w:r w:rsidR="009261F5">
        <w:rPr>
          <w:rFonts w:eastAsiaTheme="minorEastAsia"/>
          <w:color w:val="000000"/>
        </w:rPr>
        <w:instrText xml:space="preserve"> REF _Ref423120086 \h </w:instrText>
      </w:r>
      <w:r w:rsidR="009261F5">
        <w:rPr>
          <w:rFonts w:eastAsiaTheme="minorEastAsia"/>
          <w:color w:val="000000"/>
        </w:rPr>
      </w:r>
      <w:r w:rsidR="009261F5">
        <w:rPr>
          <w:rFonts w:eastAsiaTheme="minorEastAsia"/>
          <w:color w:val="000000"/>
        </w:rPr>
        <w:fldChar w:fldCharType="separate"/>
      </w:r>
      <w:r w:rsidR="00394E54">
        <w:rPr>
          <w:rFonts w:hint="eastAsia"/>
        </w:rPr>
        <w:t>(</w:t>
      </w:r>
      <w:r w:rsidR="00394E54">
        <w:rPr>
          <w:noProof/>
        </w:rPr>
        <w:t>2</w:t>
      </w:r>
      <w:r w:rsidR="00394E54">
        <w:noBreakHyphen/>
      </w:r>
      <w:r w:rsidR="00394E54">
        <w:rPr>
          <w:noProof/>
        </w:rPr>
        <w:t>2</w:t>
      </w:r>
      <w:r w:rsidR="00394E54">
        <w:rPr>
          <w:rFonts w:hint="eastAsia"/>
        </w:rPr>
        <w:t>)</w:t>
      </w:r>
      <w:r w:rsidR="009261F5">
        <w:rPr>
          <w:rFonts w:eastAsiaTheme="minorEastAsia"/>
          <w:color w:val="000000"/>
        </w:rPr>
        <w:fldChar w:fldCharType="end"/>
      </w:r>
      <w:r>
        <w:rPr>
          <w:rFonts w:eastAsiaTheme="minorEastAsia"/>
          <w:color w:val="000000"/>
        </w:rPr>
        <w:t xml:space="preserve"> </w:t>
      </w:r>
      <w:proofErr w:type="gramStart"/>
      <w:r>
        <w:rPr>
          <w:rFonts w:eastAsiaTheme="minorEastAsia"/>
          <w:color w:val="000000"/>
        </w:rPr>
        <w:t xml:space="preserve">and </w:t>
      </w:r>
      <w:proofErr w:type="gramEnd"/>
      <m:oMath>
        <m:r>
          <w:rPr>
            <w:rFonts w:ascii="Cambria Math" w:hAnsi="Cambria Math"/>
            <w:color w:val="000000"/>
          </w:rPr>
          <m:t>i</m:t>
        </m:r>
        <m:r>
          <w:rPr>
            <w:rFonts w:ascii="Cambria Math"/>
            <w:color w:val="000000"/>
          </w:rPr>
          <m:t xml:space="preserve"> </m:t>
        </m:r>
        <m:r>
          <w:rPr>
            <w:rFonts w:ascii="Cambria Math" w:hAnsi="Cambria Math"/>
            <w:color w:val="000000"/>
          </w:rPr>
          <m:t>=</m:t>
        </m:r>
        <m:r>
          <w:rPr>
            <w:rFonts w:ascii="Cambria Math"/>
            <w:color w:val="000000"/>
          </w:rPr>
          <m:t xml:space="preserve"> </m:t>
        </m:r>
        <m:r>
          <w:rPr>
            <w:rFonts w:ascii="Cambria Math" w:hAnsi="Cambria Math"/>
            <w:color w:val="000000"/>
          </w:rPr>
          <m:t>2,3,…,∞</m:t>
        </m:r>
      </m:oMath>
      <w:r>
        <w:rPr>
          <w:rFonts w:eastAsiaTheme="minorEastAsia" w:hint="eastAsia"/>
          <w:color w:val="000000"/>
        </w:rPr>
        <w:t>.</w:t>
      </w:r>
    </w:p>
    <w:tbl>
      <w:tblPr>
        <w:tblStyle w:val="ae"/>
        <w:tblW w:w="0" w:type="auto"/>
        <w:tblLook w:val="04A0" w:firstRow="1" w:lastRow="0" w:firstColumn="1" w:lastColumn="0" w:noHBand="0" w:noVBand="1"/>
      </w:tblPr>
      <w:tblGrid>
        <w:gridCol w:w="8024"/>
        <w:gridCol w:w="696"/>
      </w:tblGrid>
      <w:tr w:rsidR="00F96053" w14:paraId="6F5C9308" w14:textId="77777777" w:rsidTr="002803B3">
        <w:tc>
          <w:tcPr>
            <w:tcW w:w="8024" w:type="dxa"/>
            <w:tcBorders>
              <w:top w:val="nil"/>
              <w:left w:val="nil"/>
              <w:bottom w:val="nil"/>
              <w:right w:val="nil"/>
            </w:tcBorders>
          </w:tcPr>
          <w:p w14:paraId="21151C9A" w14:textId="29DE2D46" w:rsidR="00F96053" w:rsidRPr="00A34FF6" w:rsidRDefault="00394E54" w:rsidP="00F96053">
            <w:pPr>
              <w:pStyle w:val="afff5"/>
              <w:ind w:firstLine="0"/>
              <w:rPr>
                <w:color w:val="000000"/>
              </w:rPr>
            </w:pPr>
            <m:oMathPara>
              <m:oMathParaPr>
                <m:jc m:val="center"/>
              </m:oMathParaPr>
              <m:oMath>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i</m:t>
                    </m:r>
                  </m:sub>
                </m:sSub>
                <m:r>
                  <w:rPr>
                    <w:rFonts w:ascii="Cambria Math" w:hAnsi="Cambria Math"/>
                    <w:color w:val="000000"/>
                  </w:rPr>
                  <m:t xml:space="preserve"> ~ Beta(1,α)</m:t>
                </m:r>
                <m:r>
                  <m:rPr>
                    <m:nor/>
                  </m:rPr>
                  <w:rPr>
                    <w:rFonts w:ascii="Cambria Math"/>
                    <w:color w:val="000000"/>
                  </w:rPr>
                  <m:t>,</m:t>
                </m:r>
              </m:oMath>
            </m:oMathPara>
          </w:p>
          <w:p w14:paraId="41F6F751" w14:textId="61660B12" w:rsidR="00F96053" w:rsidRPr="006B48FD" w:rsidRDefault="00394E54" w:rsidP="00F96053">
            <w:pPr>
              <w:pStyle w:val="afff5"/>
              <w:jc w:val="left"/>
              <w:rPr>
                <w:rFonts w:eastAsiaTheme="minorEastAsia"/>
                <w:color w:val="000000"/>
              </w:rPr>
            </w:pPr>
            <m:oMathPara>
              <m:oMath>
                <m:sSub>
                  <m:sSubPr>
                    <m:ctrlPr>
                      <w:rPr>
                        <w:rFonts w:ascii="Cambria Math" w:hAnsi="Cambria Math"/>
                        <w:i/>
                        <w:color w:val="000000"/>
                      </w:rPr>
                    </m:ctrlPr>
                  </m:sSubPr>
                  <m:e>
                    <m:r>
                      <w:rPr>
                        <w:rFonts w:ascii="Cambria Math" w:hAnsi="Cambria Math"/>
                        <w:color w:val="000000"/>
                      </w:rPr>
                      <m:t>π</m:t>
                    </m:r>
                  </m:e>
                  <m:sub>
                    <m:r>
                      <w:rPr>
                        <w:rFonts w:ascii="Cambria Math" w:hAnsi="Cambria Math"/>
                        <w:color w:val="000000"/>
                      </w:rPr>
                      <m:t>1</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i</m:t>
                    </m:r>
                  </m:sub>
                </m:sSub>
                <m:r>
                  <w:rPr>
                    <w:rFonts w:ascii="Cambria Math" w:hAnsi="Cambria Math"/>
                    <w:color w:val="000000"/>
                  </w:rPr>
                  <m:t xml:space="preserve">, </m:t>
                </m:r>
              </m:oMath>
            </m:oMathPara>
          </w:p>
          <w:p w14:paraId="371545FC" w14:textId="1FFDD58E" w:rsidR="00F96053" w:rsidRDefault="00F96053" w:rsidP="00F96053">
            <w:pPr>
              <w:jc w:val="center"/>
            </w:pPr>
            <w:r w:rsidRPr="005B520E">
              <w:tab/>
            </w:r>
            <m:oMath>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rPr>
                <m:t xml:space="preserve"> </m:t>
              </m:r>
              <m:r>
                <w:rPr>
                  <w:rFonts w:ascii="Cambria Math" w:hAnsi="Cambria Math"/>
                </w:rPr>
                <m:t>=</m:t>
              </m:r>
              <m:r>
                <w:rPr>
                  <w:rFonts w:asci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nary>
                <m:naryPr>
                  <m:chr m:val="∏"/>
                  <m:limLoc m:val="subSup"/>
                  <m:ctrlPr>
                    <w:rPr>
                      <w:rFonts w:ascii="Cambria Math" w:hAnsi="Cambria Math"/>
                      <w:i/>
                    </w:rPr>
                  </m:ctrlPr>
                </m:naryPr>
                <m:sub>
                  <m:r>
                    <w:rPr>
                      <w:rFonts w:ascii="Cambria Math" w:hAnsi="Cambria Math"/>
                    </w:rPr>
                    <m:t>j=1</m:t>
                  </m:r>
                </m:sub>
                <m:sup>
                  <m:r>
                    <w:rPr>
                      <w:rFonts w:ascii="Cambria Math" w:hAnsi="Cambria Math"/>
                    </w:rPr>
                    <m:t>i-1</m:t>
                  </m:r>
                </m:sup>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nary>
            </m:oMath>
          </w:p>
        </w:tc>
        <w:tc>
          <w:tcPr>
            <w:tcW w:w="696" w:type="dxa"/>
            <w:tcBorders>
              <w:top w:val="nil"/>
              <w:left w:val="nil"/>
              <w:bottom w:val="nil"/>
              <w:right w:val="nil"/>
            </w:tcBorders>
          </w:tcPr>
          <w:p w14:paraId="462AB488" w14:textId="13E19CCD" w:rsidR="00F96053" w:rsidRDefault="00F96053" w:rsidP="009261F5">
            <w:pPr>
              <w:jc w:val="center"/>
            </w:pPr>
            <w:bookmarkStart w:id="914" w:name="_Ref423120086"/>
            <w:r>
              <w:rPr>
                <w:rFonts w:hint="eastAsia"/>
              </w:rPr>
              <w:t>(</w:t>
            </w:r>
            <w:fldSimple w:instr=" STYLEREF 1 \s ">
              <w:r w:rsidR="00394E54">
                <w:rPr>
                  <w:noProof/>
                </w:rPr>
                <w:t>2</w:t>
              </w:r>
            </w:fldSimple>
            <w:r w:rsidR="009261F5">
              <w:noBreakHyphen/>
            </w:r>
            <w:fldSimple w:instr=" SEQ _ \* ARABIC \s 1 ">
              <w:r w:rsidR="00394E54">
                <w:rPr>
                  <w:noProof/>
                </w:rPr>
                <w:t>2</w:t>
              </w:r>
            </w:fldSimple>
            <w:r>
              <w:rPr>
                <w:rFonts w:hint="eastAsia"/>
              </w:rPr>
              <w:t>)</w:t>
            </w:r>
            <w:bookmarkEnd w:id="914"/>
          </w:p>
        </w:tc>
      </w:tr>
    </w:tbl>
    <w:p w14:paraId="12785290" w14:textId="645192C8" w:rsidR="00A63C4F" w:rsidRDefault="00686F8E" w:rsidP="009659A6">
      <w:pPr>
        <w:pStyle w:val="afff5"/>
      </w:pPr>
      <w:r>
        <w:t>I</w:t>
      </w:r>
      <w:r w:rsidRPr="00686F8E">
        <w:t>n many applications</w:t>
      </w:r>
      <w:r>
        <w:t>,</w:t>
      </w:r>
      <w:r w:rsidRPr="00686F8E">
        <w:t xml:space="preserve"> the infinite dimensional distributions appear only as an in</w:t>
      </w:r>
      <w:r>
        <w:t xml:space="preserve">termediary computational device. They </w:t>
      </w:r>
      <w:r w:rsidRPr="00686F8E">
        <w:t xml:space="preserve">are not required for the initial specification of prior beliefs or the statement of the final inference. The </w:t>
      </w:r>
      <w:proofErr w:type="spellStart"/>
      <w:r w:rsidRPr="00686F8E">
        <w:t>Dirichlet</w:t>
      </w:r>
      <w:proofErr w:type="spellEnd"/>
      <w:r w:rsidRPr="00686F8E">
        <w:t xml:space="preserve"> process </w:t>
      </w:r>
      <w:r>
        <w:t>is</w:t>
      </w:r>
      <w:r w:rsidRPr="00686F8E">
        <w:t xml:space="preserve"> used to </w:t>
      </w:r>
      <w:r>
        <w:t>avoid</w:t>
      </w:r>
      <w:r w:rsidRPr="00686F8E">
        <w:t xml:space="preserve"> infinite computational requirements</w:t>
      </w:r>
      <w:r>
        <w:t>.</w:t>
      </w:r>
    </w:p>
    <w:p w14:paraId="43509EE7" w14:textId="1A915BEF" w:rsidR="00686F8E" w:rsidRPr="00686F8E" w:rsidRDefault="00686F8E" w:rsidP="00E831AF">
      <w:pPr>
        <w:pStyle w:val="21"/>
      </w:pPr>
      <w:bookmarkStart w:id="915" w:name="_Toc424901453"/>
      <w:r>
        <w:rPr>
          <w:rFonts w:hint="eastAsia"/>
        </w:rPr>
        <w:t xml:space="preserve">Inference </w:t>
      </w:r>
      <w:r>
        <w:t>M</w:t>
      </w:r>
      <w:r>
        <w:rPr>
          <w:rFonts w:hint="eastAsia"/>
        </w:rPr>
        <w:t xml:space="preserve">odel of </w:t>
      </w:r>
      <w:r>
        <w:t>Machine Learning Techniques</w:t>
      </w:r>
      <w:bookmarkEnd w:id="915"/>
    </w:p>
    <w:p w14:paraId="0FE0FB3B" w14:textId="64A6020D" w:rsidR="00A63C4F" w:rsidRDefault="00686F8E" w:rsidP="00686F8E">
      <w:pPr>
        <w:pStyle w:val="afff5"/>
      </w:pPr>
      <w:r w:rsidRPr="00686F8E">
        <w:t>Machine learning</w:t>
      </w:r>
      <w:r w:rsidR="00180CE7">
        <w:t xml:space="preserve"> is a subject of computer science and it evolves from the study of artificial intelligent and pattern recognition. Machine learning</w:t>
      </w:r>
      <w:r w:rsidRPr="00686F8E">
        <w:t xml:space="preserve"> explores the construction and study of algorithms that learn</w:t>
      </w:r>
      <w:r w:rsidR="00E827F0">
        <w:t>s</w:t>
      </w:r>
      <w:r w:rsidRPr="00686F8E">
        <w:t xml:space="preserve"> from and make predictions on data.</w:t>
      </w:r>
      <w:r w:rsidR="00E827F0">
        <w:t xml:space="preserve"> The machine learning a</w:t>
      </w:r>
      <w:r w:rsidR="00E827F0" w:rsidRPr="00E827F0">
        <w:t>lgorithms build</w:t>
      </w:r>
      <w:r w:rsidR="00E827F0">
        <w:t xml:space="preserve"> a </w:t>
      </w:r>
      <w:r w:rsidR="00E827F0" w:rsidRPr="00E827F0">
        <w:t xml:space="preserve">model </w:t>
      </w:r>
      <w:r w:rsidR="00E827F0">
        <w:t xml:space="preserve">that </w:t>
      </w:r>
      <w:r w:rsidR="00E827F0" w:rsidRPr="00E827F0">
        <w:t xml:space="preserve">make data-driven predictions or </w:t>
      </w:r>
      <w:r w:rsidR="00E827F0">
        <w:t xml:space="preserve">inferences </w:t>
      </w:r>
      <w:r w:rsidR="00E827F0" w:rsidRPr="00E827F0">
        <w:t xml:space="preserve">from </w:t>
      </w:r>
      <w:r w:rsidR="00E827F0">
        <w:t>instance</w:t>
      </w:r>
      <w:r w:rsidR="002803B3">
        <w:t xml:space="preserve"> inputs</w:t>
      </w:r>
      <w:r w:rsidR="00E827F0">
        <w:t xml:space="preserve">. </w:t>
      </w:r>
      <w:r w:rsidR="002803B3">
        <w:t>Machine learning tasks are classified into three main categories, depending on the learning “signal” or “feedback” available to the learning model. Each is supervised learning, unsupervised learning and reinforcement learning. And I will briefly introduce them in the below.</w:t>
      </w:r>
    </w:p>
    <w:p w14:paraId="3093A893" w14:textId="15F5FBD2" w:rsidR="002803B3" w:rsidRDefault="002803B3" w:rsidP="001E25C5">
      <w:pPr>
        <w:pStyle w:val="afff5"/>
      </w:pPr>
      <w:r>
        <w:t>Supervised learning: Given the learning algorithm a “teacher”, then t</w:t>
      </w:r>
      <w:r w:rsidRPr="002803B3">
        <w:t>he computer is presented with example inputs and their desired outputs</w:t>
      </w:r>
      <w:r w:rsidR="001E25C5">
        <w:t>.</w:t>
      </w:r>
      <w:r w:rsidRPr="002803B3">
        <w:t xml:space="preserve"> </w:t>
      </w:r>
      <w:r w:rsidR="001E25C5">
        <w:t>A</w:t>
      </w:r>
      <w:r w:rsidRPr="002803B3">
        <w:t>nd the goal is to learn a general rule that maps inputs to outputs.</w:t>
      </w:r>
      <w:r>
        <w:t xml:space="preserve"> </w:t>
      </w:r>
      <w:r w:rsidR="001E25C5">
        <w:t>Teacher means a set of specific labels of the training data. In other words, supervised learning analyzes the training data and produc</w:t>
      </w:r>
      <w:r w:rsidR="001E25C5">
        <w:lastRenderedPageBreak/>
        <w:t>es an inferred function, which is called a classifier</w:t>
      </w:r>
    </w:p>
    <w:p w14:paraId="23555EBD" w14:textId="718FCCC1" w:rsidR="002803B3" w:rsidRDefault="002803B3" w:rsidP="00686F8E">
      <w:pPr>
        <w:pStyle w:val="afff5"/>
      </w:pPr>
      <w:r>
        <w:t xml:space="preserve">Unsupervised learning: </w:t>
      </w:r>
      <w:r w:rsidR="001E25C5">
        <w:t>It does not necessary</w:t>
      </w:r>
      <w:r w:rsidRPr="002803B3">
        <w:t xml:space="preserve"> labels to </w:t>
      </w:r>
      <w:r w:rsidR="001E25C5">
        <w:t xml:space="preserve">implement </w:t>
      </w:r>
      <w:r w:rsidRPr="002803B3">
        <w:t>the learni</w:t>
      </w:r>
      <w:r w:rsidR="001E25C5">
        <w:t>ng algorithm.</w:t>
      </w:r>
      <w:r w:rsidRPr="002803B3">
        <w:t xml:space="preserve"> </w:t>
      </w:r>
      <w:r w:rsidR="001E25C5">
        <w:t>L</w:t>
      </w:r>
      <w:r w:rsidRPr="002803B3">
        <w:t xml:space="preserve">eaving it on its own to find structure in its input. </w:t>
      </w:r>
      <w:r w:rsidR="001E25C5">
        <w:t>U</w:t>
      </w:r>
      <w:r w:rsidR="001E25C5" w:rsidRPr="001E25C5">
        <w:t xml:space="preserve">nsupervised learning is trying to find hidden structure in </w:t>
      </w:r>
      <w:r w:rsidR="001E25C5">
        <w:t xml:space="preserve">those </w:t>
      </w:r>
      <w:r w:rsidR="001E25C5" w:rsidRPr="001E25C5">
        <w:t>unlabeled data.</w:t>
      </w:r>
    </w:p>
    <w:p w14:paraId="4983E99D" w14:textId="679C4397" w:rsidR="002803B3" w:rsidRDefault="002803B3" w:rsidP="00686F8E">
      <w:pPr>
        <w:pStyle w:val="afff5"/>
      </w:pPr>
      <w:r>
        <w:t xml:space="preserve">Reinforcement learning: </w:t>
      </w:r>
      <w:r w:rsidR="00877924">
        <w:t xml:space="preserve">The environment is usually formulated as a Markov decision process (MDP). That the reinforcement learning </w:t>
      </w:r>
      <w:r w:rsidR="00877924" w:rsidRPr="00877924">
        <w:t>do</w:t>
      </w:r>
      <w:r w:rsidR="00877924">
        <w:t>es</w:t>
      </w:r>
      <w:r w:rsidR="00877924" w:rsidRPr="00877924">
        <w:t xml:space="preserve"> not </w:t>
      </w:r>
      <w:r w:rsidR="00877924">
        <w:t>require</w:t>
      </w:r>
      <w:r w:rsidR="00877924" w:rsidRPr="00877924">
        <w:t xml:space="preserve"> knowledge about the MDP and they target large MDPs where exact methods become infeasible</w:t>
      </w:r>
      <w:r w:rsidR="00877924">
        <w:t xml:space="preserve">. </w:t>
      </w:r>
      <w:r w:rsidR="00A87FB6">
        <w:t>In other words, a</w:t>
      </w:r>
      <w:r w:rsidR="00A87FB6" w:rsidRPr="002803B3">
        <w:t xml:space="preserve"> program </w:t>
      </w:r>
      <w:r w:rsidR="00DC198A">
        <w:t xml:space="preserve">of reinforcement learning technique </w:t>
      </w:r>
      <w:r w:rsidR="00A87FB6" w:rsidRPr="002803B3">
        <w:t>interacts with a dynamic environment in which it must perform a certain goal, without a teacher explicitly telling it whether it has come close to its goal or not.</w:t>
      </w:r>
    </w:p>
    <w:p w14:paraId="0B97663A" w14:textId="7E1D847C" w:rsidR="002803B3" w:rsidRDefault="00DC198A" w:rsidP="00686F8E">
      <w:pPr>
        <w:pStyle w:val="afff5"/>
      </w:pPr>
      <w:r>
        <w:rPr>
          <w:rFonts w:hint="eastAsia"/>
        </w:rPr>
        <w:t xml:space="preserve">In our activity-aware system, we </w:t>
      </w:r>
      <w:r>
        <w:t>use and modify some machine learning techniques in order to build the hierarchical activity recognition model, including two unsupervised learning algorithm, mixture model and k-nearest neighbor algorithm, and one supervised algorithm, support vector machine.</w:t>
      </w:r>
    </w:p>
    <w:p w14:paraId="55C7187A" w14:textId="77777777" w:rsidR="003A1E36" w:rsidRDefault="003A1E36" w:rsidP="002405E7">
      <w:pPr>
        <w:pStyle w:val="31"/>
      </w:pPr>
      <w:bookmarkStart w:id="916" w:name="_Toc424901454"/>
      <w:r>
        <w:t>K</w:t>
      </w:r>
      <w:r>
        <w:rPr>
          <w:rFonts w:hint="eastAsia"/>
        </w:rPr>
        <w:t>-</w:t>
      </w:r>
      <w:r>
        <w:t>Nearest Neighbors Algorithm</w:t>
      </w:r>
      <w:bookmarkEnd w:id="916"/>
    </w:p>
    <w:p w14:paraId="5202E9E5" w14:textId="5DF9EB7D" w:rsidR="003A1E36" w:rsidRDefault="003A1E36" w:rsidP="003A1E36">
      <w:pPr>
        <w:pStyle w:val="afff5"/>
      </w:pPr>
      <w:r>
        <w:t xml:space="preserve">K nearest neighbors (KNN) is a simple unsupervised learning </w:t>
      </w:r>
      <w:r w:rsidRPr="009717D5">
        <w:t>algorithm that stores all available cases and classifies new cases based on a similarity me</w:t>
      </w:r>
      <w:r>
        <w:t>asure, e.g., distance functions</w:t>
      </w:r>
      <w:r w:rsidRPr="009717D5">
        <w:t>. KNN has been used in statistical estimation and pattern recognition already in the beginning of 1970’s as a non-parametric technique</w:t>
      </w:r>
      <w:r w:rsidR="00921C83">
        <w:t xml:space="preserve"> </w:t>
      </w:r>
      <w:r w:rsidR="00921C83">
        <w:fldChar w:fldCharType="begin"/>
      </w:r>
      <w:r w:rsidR="007B07B5">
        <w:instrText xml:space="preserve"> ADDIN EN.CITE &lt;EndNote&gt;&lt;Cite&gt;&lt;Author&gt;Keller&lt;/Author&gt;&lt;Year&gt;1985&lt;/Year&gt;&lt;RecNum&gt;33&lt;/RecNum&gt;&lt;DisplayText&gt;[25]&lt;/DisplayText&gt;&lt;record&gt;&lt;rec-number&gt;33&lt;/rec-number&gt;&lt;foreign-keys&gt;&lt;key app="EN" db-id="sz22x0ppvatzs7ettfhxv2rxtpdfvwx2wzss"&gt;33&lt;/key&gt;&lt;/foreign-keys&gt;&lt;ref-type name="Journal Article"&gt;17&lt;/ref-type&gt;&lt;contributors&gt;&lt;authors&gt;&lt;author&gt;Keller, James M&lt;/author&gt;&lt;author&gt;Gray, Michael R&lt;/author&gt;&lt;author&gt;Givens, James A&lt;/author&gt;&lt;/authors&gt;&lt;/contributors&gt;&lt;titles&gt;&lt;title&gt;A fuzzy k-nearest neighbor algorithm&lt;/title&gt;&lt;secondary-title&gt;Systems, Man and Cybernetics, IEEE Transactions on&lt;/secondary-title&gt;&lt;/titles&gt;&lt;periodical&gt;&lt;full-title&gt;Systems, Man and Cybernetics, IEEE Transactions on&lt;/full-title&gt;&lt;/periodical&gt;&lt;pages&gt;580-585&lt;/pages&gt;&lt;number&gt;4&lt;/number&gt;&lt;dates&gt;&lt;year&gt;1985&lt;/year&gt;&lt;/dates&gt;&lt;isbn&gt;0018-9472&lt;/isbn&gt;&lt;urls&gt;&lt;/urls&gt;&lt;/record&gt;&lt;/Cite&gt;&lt;/EndNote&gt;</w:instrText>
      </w:r>
      <w:r w:rsidR="00921C83">
        <w:fldChar w:fldCharType="separate"/>
      </w:r>
      <w:r w:rsidR="007B07B5">
        <w:rPr>
          <w:noProof/>
        </w:rPr>
        <w:t>[</w:t>
      </w:r>
      <w:hyperlink w:anchor="_ENREF_25" w:tooltip="Keller, 1985 #33" w:history="1">
        <w:r w:rsidR="006F41DF">
          <w:rPr>
            <w:noProof/>
          </w:rPr>
          <w:t>25</w:t>
        </w:r>
      </w:hyperlink>
      <w:r w:rsidR="007B07B5">
        <w:rPr>
          <w:noProof/>
        </w:rPr>
        <w:t>]</w:t>
      </w:r>
      <w:r w:rsidR="00921C83">
        <w:fldChar w:fldCharType="end"/>
      </w:r>
      <w:r w:rsidRPr="009717D5">
        <w:t>.</w:t>
      </w:r>
      <w:r>
        <w:t xml:space="preserve"> </w:t>
      </w:r>
      <w:r w:rsidRPr="009717D5">
        <w:t>A case is classified by a majority vote of its neighbors, with the case being assigned to the class most common amongst its K nearest neighbors measured by a distance function. If K = 1, then the case is simply assigned to the class of its nearest neighbor.</w:t>
      </w:r>
      <w:r>
        <w:t xml:space="preserve"> Three distance functions are used to measure the similarity of each instance. They are Euclidean distance, Manhattan distance and </w:t>
      </w:r>
      <w:proofErr w:type="spellStart"/>
      <w:r>
        <w:t>Minkowski</w:t>
      </w:r>
      <w:proofErr w:type="spellEnd"/>
      <w:r>
        <w:t xml:space="preserve"> distance.</w:t>
      </w:r>
    </w:p>
    <w:tbl>
      <w:tblPr>
        <w:tblStyle w:val="ae"/>
        <w:tblW w:w="0" w:type="auto"/>
        <w:tblLook w:val="04A0" w:firstRow="1" w:lastRow="0" w:firstColumn="1" w:lastColumn="0" w:noHBand="0" w:noVBand="1"/>
      </w:tblPr>
      <w:tblGrid>
        <w:gridCol w:w="8024"/>
        <w:gridCol w:w="696"/>
      </w:tblGrid>
      <w:tr w:rsidR="003A1E36" w14:paraId="1B1050FC" w14:textId="77777777" w:rsidTr="000B66A2">
        <w:tc>
          <w:tcPr>
            <w:tcW w:w="8024" w:type="dxa"/>
            <w:tcBorders>
              <w:top w:val="nil"/>
              <w:left w:val="nil"/>
              <w:bottom w:val="nil"/>
              <w:right w:val="nil"/>
            </w:tcBorders>
          </w:tcPr>
          <w:p w14:paraId="54D3CD68" w14:textId="77777777" w:rsidR="003A1E36" w:rsidRDefault="003A1E36" w:rsidP="000B66A2">
            <w:pPr>
              <w:jc w:val="center"/>
            </w:pPr>
            <m:oMathPara>
              <m:oMath>
                <m:r>
                  <w:rPr>
                    <w:rFonts w:ascii="Cambria Math" w:hAnsi="Cambria Math"/>
                  </w:rPr>
                  <w:lastRenderedPageBreak/>
                  <m:t xml:space="preserve">Euclidean distance </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 </m:t>
                </m:r>
                <m:rad>
                  <m:radPr>
                    <m:degHide m:val="1"/>
                    <m:ctrlPr>
                      <w:rPr>
                        <w:rFonts w:ascii="Cambria Math" w:hAnsi="Cambria Math"/>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tc>
        <w:tc>
          <w:tcPr>
            <w:tcW w:w="696" w:type="dxa"/>
            <w:tcBorders>
              <w:top w:val="nil"/>
              <w:left w:val="nil"/>
              <w:bottom w:val="nil"/>
              <w:right w:val="nil"/>
            </w:tcBorders>
          </w:tcPr>
          <w:p w14:paraId="5C7BF91A" w14:textId="77777777" w:rsidR="003A1E36" w:rsidRDefault="003A1E36" w:rsidP="000B66A2">
            <w:pPr>
              <w:jc w:val="center"/>
            </w:pPr>
            <w:r>
              <w:rPr>
                <w:rFonts w:hint="eastAsia"/>
              </w:rPr>
              <w:t>(</w:t>
            </w:r>
            <w:fldSimple w:instr=" STYLEREF 1 \s ">
              <w:r w:rsidR="00394E54">
                <w:rPr>
                  <w:noProof/>
                </w:rPr>
                <w:t>2</w:t>
              </w:r>
            </w:fldSimple>
            <w:r>
              <w:noBreakHyphen/>
            </w:r>
            <w:fldSimple w:instr=" SEQ _ \* ARABIC \s 1 ">
              <w:r w:rsidR="00394E54">
                <w:rPr>
                  <w:noProof/>
                </w:rPr>
                <w:t>3</w:t>
              </w:r>
            </w:fldSimple>
            <w:r>
              <w:rPr>
                <w:rFonts w:hint="eastAsia"/>
              </w:rPr>
              <w:t>)</w:t>
            </w:r>
          </w:p>
        </w:tc>
      </w:tr>
      <w:tr w:rsidR="003A1E36" w14:paraId="79AE46AF" w14:textId="77777777" w:rsidTr="000B66A2">
        <w:tc>
          <w:tcPr>
            <w:tcW w:w="8024" w:type="dxa"/>
            <w:tcBorders>
              <w:top w:val="nil"/>
              <w:left w:val="nil"/>
              <w:bottom w:val="nil"/>
              <w:right w:val="nil"/>
            </w:tcBorders>
          </w:tcPr>
          <w:p w14:paraId="5BFF94A8" w14:textId="77777777" w:rsidR="003A1E36" w:rsidRDefault="003A1E36" w:rsidP="000B66A2">
            <w:pPr>
              <w:jc w:val="center"/>
              <w:rPr>
                <w:color w:val="000000"/>
              </w:rPr>
            </w:pPr>
            <m:oMathPara>
              <m:oMath>
                <m:r>
                  <w:rPr>
                    <w:rFonts w:ascii="Cambria Math" w:hAnsi="Cambria Math"/>
                  </w:rPr>
                  <m:t xml:space="preserve">Manhattan distance </m:t>
                </m:r>
                <m:sSub>
                  <m:sSubPr>
                    <m:ctrlPr>
                      <w:rPr>
                        <w:rFonts w:ascii="Cambria Math" w:hAnsi="Cambria Math"/>
                        <w:i/>
                      </w:rPr>
                    </m:ctrlPr>
                  </m:sSubPr>
                  <m:e>
                    <m:r>
                      <w:rPr>
                        <w:rFonts w:ascii="Cambria Math" w:hAnsi="Cambria Math"/>
                      </w:rPr>
                      <m:t>D</m:t>
                    </m:r>
                  </m:e>
                  <m:sub>
                    <m:r>
                      <w:rPr>
                        <w:rFonts w:ascii="Cambria Math" w:hAnsi="Cambria Math"/>
                      </w:rPr>
                      <m:t>Manhattan</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c>
          <w:tcPr>
            <w:tcW w:w="696" w:type="dxa"/>
            <w:tcBorders>
              <w:top w:val="nil"/>
              <w:left w:val="nil"/>
              <w:bottom w:val="nil"/>
              <w:right w:val="nil"/>
            </w:tcBorders>
          </w:tcPr>
          <w:p w14:paraId="76F6EB50" w14:textId="77777777" w:rsidR="003A1E36" w:rsidRDefault="003A1E36" w:rsidP="000B66A2">
            <w:pPr>
              <w:jc w:val="center"/>
            </w:pPr>
            <w:r>
              <w:rPr>
                <w:rFonts w:hint="eastAsia"/>
              </w:rPr>
              <w:t>(</w:t>
            </w:r>
            <w:fldSimple w:instr=" STYLEREF 1 \s ">
              <w:r w:rsidR="00394E54">
                <w:rPr>
                  <w:noProof/>
                </w:rPr>
                <w:t>2</w:t>
              </w:r>
            </w:fldSimple>
            <w:r>
              <w:noBreakHyphen/>
            </w:r>
            <w:fldSimple w:instr=" SEQ _ \* ARABIC \s 1 ">
              <w:r w:rsidR="00394E54">
                <w:rPr>
                  <w:noProof/>
                </w:rPr>
                <w:t>4</w:t>
              </w:r>
            </w:fldSimple>
            <w:r>
              <w:rPr>
                <w:rFonts w:hint="eastAsia"/>
              </w:rPr>
              <w:t>)</w:t>
            </w:r>
          </w:p>
        </w:tc>
      </w:tr>
      <w:tr w:rsidR="003A1E36" w14:paraId="6325384B" w14:textId="77777777" w:rsidTr="000B66A2">
        <w:tc>
          <w:tcPr>
            <w:tcW w:w="8024" w:type="dxa"/>
            <w:tcBorders>
              <w:top w:val="nil"/>
              <w:left w:val="nil"/>
              <w:bottom w:val="nil"/>
              <w:right w:val="nil"/>
            </w:tcBorders>
          </w:tcPr>
          <w:p w14:paraId="2DDA93B2" w14:textId="77777777" w:rsidR="003A1E36" w:rsidRDefault="003A1E36" w:rsidP="000B66A2">
            <w:pPr>
              <w:jc w:val="center"/>
              <w:rPr>
                <w:color w:val="000000"/>
              </w:rPr>
            </w:pPr>
            <m:oMathPara>
              <m:oMath>
                <m:r>
                  <w:rPr>
                    <w:rFonts w:ascii="Cambria Math" w:hAnsi="Cambria Math" w:hint="eastAsia"/>
                  </w:rPr>
                  <m:t>M</m:t>
                </m:r>
                <m:r>
                  <w:rPr>
                    <w:rFonts w:ascii="Cambria Math" w:hAnsi="Cambria Math"/>
                  </w:rPr>
                  <m:t xml:space="preserve">inkowski distance </m:t>
                </m:r>
                <m:sSub>
                  <m:sSubPr>
                    <m:ctrlPr>
                      <w:rPr>
                        <w:rFonts w:ascii="Cambria Math" w:hAnsi="Cambria Math"/>
                        <w:i/>
                      </w:rPr>
                    </m:ctrlPr>
                  </m:sSubPr>
                  <m:e>
                    <m:r>
                      <w:rPr>
                        <w:rFonts w:ascii="Cambria Math" w:hAnsi="Cambria Math"/>
                      </w:rPr>
                      <m:t>D</m:t>
                    </m:r>
                  </m:e>
                  <m:sub>
                    <m:r>
                      <w:rPr>
                        <w:rFonts w:ascii="Cambria Math" w:hAnsi="Cambria Math"/>
                      </w:rPr>
                      <m:t>Minkowski</m:t>
                    </m:r>
                  </m:sub>
                </m:sSub>
                <m:r>
                  <w:rPr>
                    <w:rFonts w:ascii="Cambria Math" w:hAnsi="Cambria Math"/>
                  </w:rPr>
                  <m:t xml:space="preserve">= </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r>
                              <w:rPr>
                                <w:rFonts w:ascii="Cambria Math" w:hAnsi="Cambria Math" w:hint="eastAsia"/>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e>
                          <m:sup>
                            <m:r>
                              <w:rPr>
                                <w:rFonts w:ascii="Cambria Math" w:hAnsi="Cambria Math"/>
                              </w:rPr>
                              <m:t>q</m:t>
                            </m:r>
                          </m:sup>
                        </m:sSup>
                      </m:e>
                    </m:nary>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q</m:t>
                        </m:r>
                      </m:den>
                    </m:f>
                  </m:sup>
                </m:sSup>
              </m:oMath>
            </m:oMathPara>
          </w:p>
        </w:tc>
        <w:tc>
          <w:tcPr>
            <w:tcW w:w="696" w:type="dxa"/>
            <w:tcBorders>
              <w:top w:val="nil"/>
              <w:left w:val="nil"/>
              <w:bottom w:val="nil"/>
              <w:right w:val="nil"/>
            </w:tcBorders>
          </w:tcPr>
          <w:p w14:paraId="3560F1B3" w14:textId="77777777" w:rsidR="003A1E36" w:rsidRDefault="003A1E36" w:rsidP="000B66A2">
            <w:pPr>
              <w:jc w:val="center"/>
            </w:pPr>
            <w:r>
              <w:rPr>
                <w:rFonts w:hint="eastAsia"/>
              </w:rPr>
              <w:t>(</w:t>
            </w:r>
            <w:fldSimple w:instr=" STYLEREF 1 \s ">
              <w:r w:rsidR="00394E54">
                <w:rPr>
                  <w:noProof/>
                </w:rPr>
                <w:t>2</w:t>
              </w:r>
            </w:fldSimple>
            <w:r>
              <w:noBreakHyphen/>
            </w:r>
            <w:fldSimple w:instr=" SEQ _ \* ARABIC \s 1 ">
              <w:r w:rsidR="00394E54">
                <w:rPr>
                  <w:noProof/>
                </w:rPr>
                <w:t>5</w:t>
              </w:r>
            </w:fldSimple>
            <w:r>
              <w:rPr>
                <w:rFonts w:hint="eastAsia"/>
              </w:rPr>
              <w:t>)</w:t>
            </w:r>
          </w:p>
        </w:tc>
      </w:tr>
    </w:tbl>
    <w:p w14:paraId="20A3327A" w14:textId="5BE2EA46" w:rsidR="003A1E36" w:rsidRDefault="003A1E36" w:rsidP="003A1E36">
      <w:pPr>
        <w:pStyle w:val="afff5"/>
      </w:pPr>
      <w:r w:rsidRPr="009717D5">
        <w:t>It should also be noted that all three distance measures are only valid for continuous variables. In the instance of categorical variables the Hamming distance must be used</w:t>
      </w:r>
      <w:r w:rsidR="00921C83">
        <w:t xml:space="preserve"> </w:t>
      </w:r>
      <w:r w:rsidR="00921C83">
        <w:fldChar w:fldCharType="begin"/>
      </w:r>
      <w:r w:rsidR="007B07B5">
        <w:instrText xml:space="preserve"> ADDIN EN.CITE &lt;EndNote&gt;&lt;Cite&gt;&lt;Author&gt;Jegou&lt;/Author&gt;&lt;Year&gt;2011&lt;/Year&gt;&lt;RecNum&gt;34&lt;/RecNum&gt;&lt;DisplayText&gt;[26]&lt;/DisplayText&gt;&lt;record&gt;&lt;rec-number&gt;34&lt;/rec-number&gt;&lt;foreign-keys&gt;&lt;key app="EN" db-id="sz22x0ppvatzs7ettfhxv2rxtpdfvwx2wzss"&gt;34&lt;/key&gt;&lt;/foreign-keys&gt;&lt;ref-type name="Journal Article"&gt;17&lt;/ref-type&gt;&lt;contributors&gt;&lt;authors&gt;&lt;author&gt;Jegou, Herve&lt;/author&gt;&lt;author&gt;Douze, Matthijs&lt;/author&gt;&lt;author&gt;Schmid, Cordelia&lt;/author&gt;&lt;/authors&gt;&lt;/contributors&gt;&lt;titles&gt;&lt;title&gt;Product quantization for nearest neighbor search&lt;/title&gt;&lt;secondary-title&gt;Pattern Analysis and Machine Intelligence, IEEE Transactions on&lt;/secondary-title&gt;&lt;/titles&gt;&lt;periodical&gt;&lt;full-title&gt;Pattern Analysis and Machine Intelligence, IEEE Transactions on&lt;/full-title&gt;&lt;/periodical&gt;&lt;pages&gt;117-128&lt;/pages&gt;&lt;volume&gt;33&lt;/volume&gt;&lt;number&gt;1&lt;/number&gt;&lt;dates&gt;&lt;year&gt;2011&lt;/year&gt;&lt;/dates&gt;&lt;isbn&gt;0162-8828&lt;/isbn&gt;&lt;urls&gt;&lt;/urls&gt;&lt;/record&gt;&lt;/Cite&gt;&lt;/EndNote&gt;</w:instrText>
      </w:r>
      <w:r w:rsidR="00921C83">
        <w:fldChar w:fldCharType="separate"/>
      </w:r>
      <w:r w:rsidR="007B07B5">
        <w:rPr>
          <w:noProof/>
        </w:rPr>
        <w:t>[</w:t>
      </w:r>
      <w:hyperlink w:anchor="_ENREF_26" w:tooltip="Jegou, 2011 #34" w:history="1">
        <w:r w:rsidR="006F41DF">
          <w:rPr>
            <w:noProof/>
          </w:rPr>
          <w:t>26</w:t>
        </w:r>
      </w:hyperlink>
      <w:r w:rsidR="007B07B5">
        <w:rPr>
          <w:noProof/>
        </w:rPr>
        <w:t>]</w:t>
      </w:r>
      <w:r w:rsidR="00921C83">
        <w:fldChar w:fldCharType="end"/>
      </w:r>
      <w:r w:rsidRPr="009717D5">
        <w:t>. It also brings up the issue of standardization of the numerical variables between 0 and 1 when there is a mixture of numerical and categorical variables in the dataset.</w:t>
      </w:r>
    </w:p>
    <w:tbl>
      <w:tblPr>
        <w:tblStyle w:val="ae"/>
        <w:tblW w:w="0" w:type="auto"/>
        <w:tblLook w:val="04A0" w:firstRow="1" w:lastRow="0" w:firstColumn="1" w:lastColumn="0" w:noHBand="0" w:noVBand="1"/>
      </w:tblPr>
      <w:tblGrid>
        <w:gridCol w:w="8024"/>
        <w:gridCol w:w="696"/>
      </w:tblGrid>
      <w:tr w:rsidR="003A1E36" w14:paraId="4D931F1A" w14:textId="77777777" w:rsidTr="000B66A2">
        <w:tc>
          <w:tcPr>
            <w:tcW w:w="8024" w:type="dxa"/>
            <w:tcBorders>
              <w:top w:val="nil"/>
              <w:left w:val="nil"/>
              <w:bottom w:val="nil"/>
              <w:right w:val="nil"/>
            </w:tcBorders>
          </w:tcPr>
          <w:p w14:paraId="2FD438AE" w14:textId="77777777" w:rsidR="003A1E36" w:rsidRPr="002C026E" w:rsidRDefault="003A1E36" w:rsidP="000B66A2">
            <w:pPr>
              <w:jc w:val="center"/>
            </w:pPr>
            <m:oMathPara>
              <m:oMath>
                <m:r>
                  <w:rPr>
                    <w:rFonts w:ascii="Cambria Math" w:hAnsi="Cambria Math"/>
                  </w:rPr>
                  <m:t xml:space="preserve">Hamming distance </m:t>
                </m:r>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7B8F3430" w14:textId="77777777" w:rsidR="003A1E36" w:rsidRPr="002C026E" w:rsidRDefault="003A1E36" w:rsidP="000B66A2">
            <w:pPr>
              <w:jc w:val="center"/>
            </w:pPr>
            <m:oMathPara>
              <m:oMath>
                <m:r>
                  <m:rPr>
                    <m:sty m:val="p"/>
                  </m:rPr>
                  <w:rPr>
                    <w:rFonts w:ascii="Cambria Math" w:hAnsi="Cambria Math"/>
                  </w:rPr>
                  <m:t>x=y→</m:t>
                </m:r>
                <m:sSub>
                  <m:sSubPr>
                    <m:ctrlPr>
                      <w:rPr>
                        <w:rFonts w:ascii="Cambria Math" w:hAnsi="Cambria Math"/>
                        <w:i/>
                      </w:rPr>
                    </m:ctrlPr>
                  </m:sSubPr>
                  <m:e>
                    <m:r>
                      <w:rPr>
                        <w:rFonts w:ascii="Cambria Math" w:hAnsi="Cambria Math"/>
                      </w:rPr>
                      <m:t>D</m:t>
                    </m:r>
                  </m:e>
                  <m:sub>
                    <m:r>
                      <w:rPr>
                        <w:rFonts w:ascii="Cambria Math" w:hAnsi="Cambria Math"/>
                      </w:rPr>
                      <m:t>H</m:t>
                    </m:r>
                  </m:sub>
                </m:sSub>
                <m:r>
                  <m:rPr>
                    <m:sty m:val="p"/>
                  </m:rPr>
                  <w:rPr>
                    <w:rFonts w:ascii="Cambria Math" w:hAnsi="Cambria Math"/>
                  </w:rPr>
                  <m:t>=0</m:t>
                </m:r>
              </m:oMath>
            </m:oMathPara>
          </w:p>
          <w:p w14:paraId="3FD2127E" w14:textId="77777777" w:rsidR="003A1E36" w:rsidRPr="002C026E" w:rsidRDefault="003A1E36" w:rsidP="000B66A2">
            <w:pPr>
              <w:jc w:val="center"/>
            </w:pPr>
            <m:oMathPara>
              <m:oMath>
                <m:r>
                  <m:rPr>
                    <m:sty m:val="p"/>
                  </m:rPr>
                  <w:rPr>
                    <w:rFonts w:ascii="Cambria Math" w:hAnsi="Cambria Math"/>
                  </w:rPr>
                  <m:t>x≠y→</m:t>
                </m:r>
                <m:sSub>
                  <m:sSubPr>
                    <m:ctrlPr>
                      <w:rPr>
                        <w:rFonts w:ascii="Cambria Math" w:hAnsi="Cambria Math"/>
                        <w:i/>
                      </w:rPr>
                    </m:ctrlPr>
                  </m:sSubPr>
                  <m:e>
                    <m:r>
                      <w:rPr>
                        <w:rFonts w:ascii="Cambria Math" w:hAnsi="Cambria Math"/>
                      </w:rPr>
                      <m:t>D</m:t>
                    </m:r>
                  </m:e>
                  <m:sub>
                    <m:r>
                      <w:rPr>
                        <w:rFonts w:ascii="Cambria Math" w:hAnsi="Cambria Math"/>
                      </w:rPr>
                      <m:t>H</m:t>
                    </m:r>
                  </m:sub>
                </m:sSub>
                <m:r>
                  <m:rPr>
                    <m:sty m:val="p"/>
                  </m:rPr>
                  <w:rPr>
                    <w:rFonts w:ascii="Cambria Math" w:hAnsi="Cambria Math"/>
                  </w:rPr>
                  <m:t>=1</m:t>
                </m:r>
              </m:oMath>
            </m:oMathPara>
          </w:p>
        </w:tc>
        <w:tc>
          <w:tcPr>
            <w:tcW w:w="696" w:type="dxa"/>
            <w:tcBorders>
              <w:top w:val="nil"/>
              <w:left w:val="nil"/>
              <w:bottom w:val="nil"/>
              <w:right w:val="nil"/>
            </w:tcBorders>
          </w:tcPr>
          <w:p w14:paraId="791C4BC1" w14:textId="77777777" w:rsidR="003A1E36" w:rsidRDefault="003A1E36" w:rsidP="000B66A2">
            <w:pPr>
              <w:jc w:val="center"/>
            </w:pPr>
            <w:r>
              <w:rPr>
                <w:rFonts w:hint="eastAsia"/>
              </w:rPr>
              <w:t>(</w:t>
            </w:r>
            <w:fldSimple w:instr=" STYLEREF 1 \s ">
              <w:r w:rsidR="00394E54">
                <w:rPr>
                  <w:noProof/>
                </w:rPr>
                <w:t>2</w:t>
              </w:r>
            </w:fldSimple>
            <w:r>
              <w:noBreakHyphen/>
            </w:r>
            <w:fldSimple w:instr=" SEQ _ \* ARABIC \s 1 ">
              <w:r w:rsidR="00394E54">
                <w:rPr>
                  <w:noProof/>
                </w:rPr>
                <w:t>6</w:t>
              </w:r>
            </w:fldSimple>
            <w:r>
              <w:rPr>
                <w:rFonts w:hint="eastAsia"/>
              </w:rPr>
              <w:t>)</w:t>
            </w:r>
          </w:p>
        </w:tc>
      </w:tr>
    </w:tbl>
    <w:p w14:paraId="33D6E2C9" w14:textId="5A4EC11D" w:rsidR="003A1E36" w:rsidRDefault="003A1E36" w:rsidP="00B814E2">
      <w:pPr>
        <w:pStyle w:val="afff5"/>
      </w:pPr>
      <w:r w:rsidRPr="00533A13">
        <w:t>Choosing the optimal value for K is best done by first inspecting the data. In general, a large K value is more precise as it reduces the overall noise but there is no guarantee. Cross-validation is another way to retrospectively determine a good K value by using an independent dataset to validate the K value.</w:t>
      </w:r>
    </w:p>
    <w:p w14:paraId="41626A7E" w14:textId="77777777" w:rsidR="002405E7" w:rsidRDefault="002405E7" w:rsidP="00B814E2">
      <w:pPr>
        <w:pStyle w:val="afff5"/>
      </w:pPr>
    </w:p>
    <w:p w14:paraId="47F75ADA" w14:textId="77777777" w:rsidR="002405E7" w:rsidRDefault="002405E7" w:rsidP="00B814E2">
      <w:pPr>
        <w:pStyle w:val="afff5"/>
      </w:pPr>
    </w:p>
    <w:p w14:paraId="776549D7" w14:textId="77777777" w:rsidR="002405E7" w:rsidRPr="00B814E2" w:rsidRDefault="002405E7" w:rsidP="00B814E2">
      <w:pPr>
        <w:pStyle w:val="afff5"/>
      </w:pPr>
    </w:p>
    <w:p w14:paraId="644E159D" w14:textId="260A8F05" w:rsidR="00DC198A" w:rsidRDefault="006A3439" w:rsidP="002405E7">
      <w:pPr>
        <w:pStyle w:val="31"/>
      </w:pPr>
      <w:bookmarkStart w:id="917" w:name="_Toc424901455"/>
      <w:r>
        <w:rPr>
          <w:rFonts w:hint="eastAsia"/>
        </w:rPr>
        <w:lastRenderedPageBreak/>
        <w:t>Mixture Model</w:t>
      </w:r>
      <w:bookmarkEnd w:id="917"/>
    </w:p>
    <w:p w14:paraId="70435F21" w14:textId="3AF69563" w:rsidR="006A3439" w:rsidRDefault="00BA7F8A" w:rsidP="006A3439">
      <w:pPr>
        <w:pStyle w:val="afff5"/>
      </w:pPr>
      <w:r>
        <w:t>A</w:t>
      </w:r>
      <w:r w:rsidRPr="00BA7F8A">
        <w:t xml:space="preserve"> mixture model is a probabilistic model for representing the presence of subpopulations within an overall population, without requiring that an observed data set should identify the sub-population to which an individual observation belongs</w:t>
      </w:r>
      <w:r w:rsidR="00921C83">
        <w:t xml:space="preserve"> </w:t>
      </w:r>
      <w:r w:rsidR="00921C83">
        <w:fldChar w:fldCharType="begin"/>
      </w:r>
      <w:r w:rsidR="007B07B5">
        <w:instrText xml:space="preserve"> ADDIN EN.CITE &lt;EndNote&gt;&lt;Cite&gt;&lt;Author&gt;Zivkovic&lt;/Author&gt;&lt;Year&gt;2004&lt;/Year&gt;&lt;RecNum&gt;35&lt;/RecNum&gt;&lt;DisplayText&gt;[27]&lt;/DisplayText&gt;&lt;record&gt;&lt;rec-number&gt;35&lt;/rec-number&gt;&lt;foreign-keys&gt;&lt;key app="EN" db-id="sz22x0ppvatzs7ettfhxv2rxtpdfvwx2wzss"&gt;35&lt;/key&gt;&lt;/foreign-keys&gt;&lt;ref-type name="Conference Proceedings"&gt;10&lt;/ref-type&gt;&lt;contributors&gt;&lt;authors&gt;&lt;author&gt;Zivkovic, Zoran&lt;/author&gt;&lt;/authors&gt;&lt;/contributors&gt;&lt;titles&gt;&lt;title&gt;Improved adaptive Gaussian mixture model for background subtraction&lt;/title&gt;&lt;secondary-title&gt;Pattern Recognition, 2004. ICPR 2004. Proceedings of the 17th International Conference on&lt;/secondary-title&gt;&lt;/titles&gt;&lt;pages&gt;28-31&lt;/pages&gt;&lt;volume&gt;2&lt;/volume&gt;&lt;dates&gt;&lt;year&gt;2004&lt;/year&gt;&lt;/dates&gt;&lt;publisher&gt;IEEE&lt;/publisher&gt;&lt;isbn&gt;0769521282&lt;/isbn&gt;&lt;urls&gt;&lt;/urls&gt;&lt;/record&gt;&lt;/Cite&gt;&lt;/EndNote&gt;</w:instrText>
      </w:r>
      <w:r w:rsidR="00921C83">
        <w:fldChar w:fldCharType="separate"/>
      </w:r>
      <w:r w:rsidR="007B07B5">
        <w:rPr>
          <w:noProof/>
        </w:rPr>
        <w:t>[</w:t>
      </w:r>
      <w:hyperlink w:anchor="_ENREF_27" w:tooltip="Zivkovic, 2004 #35" w:history="1">
        <w:r w:rsidR="006F41DF">
          <w:rPr>
            <w:noProof/>
          </w:rPr>
          <w:t>27</w:t>
        </w:r>
      </w:hyperlink>
      <w:r w:rsidR="007B07B5">
        <w:rPr>
          <w:noProof/>
        </w:rPr>
        <w:t>]</w:t>
      </w:r>
      <w:r w:rsidR="00921C83">
        <w:fldChar w:fldCharType="end"/>
      </w:r>
      <w:r w:rsidRPr="00BA7F8A">
        <w:t>.</w:t>
      </w:r>
      <w:r>
        <w:t xml:space="preserve"> It </w:t>
      </w:r>
      <w:r w:rsidRPr="00BA7F8A">
        <w:t>corresponds to the mixture distribution that represents the probability distribution of observations in the overall population</w:t>
      </w:r>
      <w:r>
        <w:t xml:space="preserve">. </w:t>
      </w:r>
      <w:r w:rsidR="00D0618C" w:rsidRPr="00D0618C">
        <w:t xml:space="preserve">A </w:t>
      </w:r>
      <w:r w:rsidR="00D0618C">
        <w:t>general</w:t>
      </w:r>
      <w:r w:rsidR="00D0618C" w:rsidRPr="00D0618C">
        <w:t xml:space="preserve"> mixture model</w:t>
      </w:r>
      <w:r w:rsidR="00D0618C">
        <w:t>, which is usually present the infinity-dimensional mixture model,</w:t>
      </w:r>
      <w:r w:rsidR="00D0618C" w:rsidRPr="00D0618C">
        <w:t xml:space="preserve"> is a hierarchical model consist</w:t>
      </w:r>
      <w:r w:rsidR="00D0618C">
        <w:t xml:space="preserve">ing of the following components. </w:t>
      </w:r>
      <w:r w:rsidR="00B4595B">
        <w:rPr>
          <w:i/>
          <w:iCs/>
        </w:rPr>
        <w:t>N</w:t>
      </w:r>
      <w:r w:rsidR="00B4595B">
        <w:t xml:space="preserve"> random variables corresponding to observations. It assumed to be distributed according to a mixture of </w:t>
      </w:r>
      <w:r w:rsidR="00B4595B">
        <w:rPr>
          <w:i/>
          <w:iCs/>
        </w:rPr>
        <w:t>K</w:t>
      </w:r>
      <w:r w:rsidR="00B4595B">
        <w:t xml:space="preserve"> components. </w:t>
      </w:r>
      <w:r w:rsidR="00B4595B" w:rsidRPr="00921C83">
        <w:rPr>
          <w:i/>
        </w:rPr>
        <w:t xml:space="preserve">N </w:t>
      </w:r>
      <w:r w:rsidR="00B4595B" w:rsidRPr="00B4595B">
        <w:t>corresponding random latent variables specifying the identity of the mixture component of each observation, each distributed according to a K-dimensional categorical distribution</w:t>
      </w:r>
      <w:r w:rsidR="00B4595B">
        <w:t xml:space="preserve">. </w:t>
      </w:r>
      <w:r w:rsidR="00B4595B" w:rsidRPr="00B4595B">
        <w:t>A set of K mixture weights, each of which is a probability (a real number between 0 and 1 inclusive), all of which sum to 1</w:t>
      </w:r>
      <w:r w:rsidR="00B4595B">
        <w:t xml:space="preserve">. </w:t>
      </w:r>
      <w:r w:rsidR="00B4595B" w:rsidRPr="00B4595B">
        <w:t>A set of K parameters, each specifying the parameter of the corresponding mixture component. In many cases, each "parameter" is actually a set of parameters.</w:t>
      </w:r>
      <w:r w:rsidR="00B4595B">
        <w:t xml:space="preserve"> That a basic parametric mixture model can be described as follows:</w:t>
      </w:r>
    </w:p>
    <w:p w14:paraId="40C46A08" w14:textId="77777777" w:rsidR="00B4595B" w:rsidRPr="00212724" w:rsidRDefault="00B4595B" w:rsidP="00B4595B">
      <w:pPr>
        <w:pStyle w:val="afff5"/>
        <w:rPr>
          <w:color w:val="000000"/>
        </w:rPr>
      </w:pPr>
      <m:oMathPara>
        <m:oMathParaPr>
          <m:jc m:val="left"/>
        </m:oMathParaPr>
        <m:oMath>
          <m:r>
            <m:rPr>
              <m:nor/>
            </m:rPr>
            <w:rPr>
              <w:i/>
              <w:color w:val="000000"/>
            </w:rPr>
            <m:t>K</m:t>
          </m:r>
          <m:r>
            <m:rPr>
              <m:nor/>
            </m:rPr>
            <w:rPr>
              <w:color w:val="000000"/>
            </w:rPr>
            <m:t xml:space="preserve"> =</m:t>
          </m:r>
          <m:r>
            <m:rPr>
              <m:nor/>
            </m:rPr>
            <w:rPr>
              <w:rFonts w:ascii="Cambria Math"/>
              <w:color w:val="000000"/>
            </w:rPr>
            <m:t xml:space="preserve"> </m:t>
          </m:r>
          <m:r>
            <m:rPr>
              <m:nor/>
            </m:rPr>
            <w:rPr>
              <w:color w:val="000000"/>
            </w:rPr>
            <m:t>number of mixture components</m:t>
          </m:r>
        </m:oMath>
      </m:oMathPara>
    </w:p>
    <w:p w14:paraId="4A2495A3" w14:textId="77777777" w:rsidR="00B4595B" w:rsidRPr="00212724" w:rsidRDefault="00B4595B" w:rsidP="00B4595B">
      <w:pPr>
        <w:pStyle w:val="afff5"/>
        <w:rPr>
          <w:color w:val="000000"/>
        </w:rPr>
      </w:pPr>
      <m:oMathPara>
        <m:oMathParaPr>
          <m:jc m:val="left"/>
        </m:oMathParaPr>
        <m:oMath>
          <m:r>
            <m:rPr>
              <m:nor/>
            </m:rPr>
            <w:rPr>
              <w:i/>
              <w:color w:val="000000"/>
            </w:rPr>
            <m:t>N</m:t>
          </m:r>
          <m:r>
            <m:rPr>
              <m:nor/>
            </m:rPr>
            <w:rPr>
              <w:color w:val="000000"/>
            </w:rPr>
            <m:t xml:space="preserve"> =</m:t>
          </m:r>
          <m:r>
            <m:rPr>
              <m:nor/>
            </m:rPr>
            <w:rPr>
              <w:rFonts w:ascii="Cambria Math"/>
              <w:color w:val="000000"/>
            </w:rPr>
            <m:t xml:space="preserve"> </m:t>
          </m:r>
          <m:r>
            <m:rPr>
              <m:nor/>
            </m:rPr>
            <w:rPr>
              <w:color w:val="000000"/>
            </w:rPr>
            <m:t>number of observations</m:t>
          </m:r>
        </m:oMath>
      </m:oMathPara>
    </w:p>
    <w:p w14:paraId="66BAB1C7" w14:textId="7EB46F8D" w:rsidR="00B4595B" w:rsidRPr="00212724" w:rsidRDefault="00394E54" w:rsidP="00244B05">
      <w:pPr>
        <w:pStyle w:val="afff5"/>
        <w:rPr>
          <w:color w:val="000000"/>
        </w:rPr>
      </w:pPr>
      <m:oMathPara>
        <m:oMathParaPr>
          <m:jc m:val="left"/>
        </m:oMathParaPr>
        <m:oMath>
          <m:sSub>
            <m:sSubPr>
              <m:ctrlPr>
                <w:rPr>
                  <w:rFonts w:ascii="Cambria Math" w:hAnsi="Cambria Math"/>
                  <w:i/>
                  <w:color w:val="000000"/>
                </w:rPr>
              </m:ctrlPr>
            </m:sSubPr>
            <m:e>
              <m:r>
                <m:rPr>
                  <m:nor/>
                </m:rPr>
                <w:rPr>
                  <w:i/>
                  <w:color w:val="000000"/>
                </w:rPr>
                <m:t>θ</m:t>
              </m:r>
            </m:e>
            <m:sub>
              <w:proofErr w:type="spellStart"/>
              <m:r>
                <m:rPr>
                  <m:nor/>
                </m:rPr>
                <w:rPr>
                  <w:i/>
                  <w:color w:val="000000"/>
                </w:rPr>
                <m:t>i</m:t>
              </m:r>
              <w:proofErr w:type="spellEnd"/>
            </m:sub>
          </m:sSub>
          <m:r>
            <m:rPr>
              <m:nor/>
            </m:rPr>
            <w:rPr>
              <w:i/>
              <w:color w:val="000000"/>
            </w:rPr>
            <m:t xml:space="preserve"> </m:t>
          </m:r>
          <m:r>
            <m:rPr>
              <m:nor/>
            </m:rPr>
            <w:rPr>
              <w:color w:val="000000"/>
            </w:rPr>
            <m:t>=</m:t>
          </m:r>
          <m:r>
            <m:rPr>
              <m:nor/>
            </m:rPr>
            <w:rPr>
              <w:rFonts w:ascii="Cambria Math"/>
              <w:color w:val="000000"/>
            </w:rPr>
            <m:t xml:space="preserve"> </m:t>
          </m:r>
          <m:r>
            <m:rPr>
              <m:nor/>
            </m:rPr>
            <w:rPr>
              <w:color w:val="000000"/>
            </w:rPr>
            <m:t>parameter of distribution of observation associated</m:t>
          </m:r>
          <m:r>
            <m:rPr>
              <m:sty m:val="p"/>
            </m:rPr>
            <w:rPr>
              <w:rFonts w:ascii="Cambria Math" w:eastAsiaTheme="minorEastAsia" w:hAnsi="Cambria Math"/>
              <w:color w:val="000000"/>
            </w:rPr>
            <m:t xml:space="preserve">  </m:t>
          </m:r>
          <m:r>
            <m:rPr>
              <m:nor/>
            </m:rPr>
            <w:rPr>
              <w:color w:val="000000"/>
            </w:rPr>
            <m:t xml:space="preserve">with component </m:t>
          </m:r>
          <w:proofErr w:type="spellStart"/>
          <m:r>
            <m:rPr>
              <m:nor/>
            </m:rPr>
            <w:rPr>
              <w:i/>
              <w:color w:val="000000"/>
            </w:rPr>
            <m:t>i</m:t>
          </m:r>
          <w:proofErr w:type="spellEnd"/>
          <m:r>
            <m:rPr>
              <m:nor/>
            </m:rPr>
            <w:rPr>
              <w:color w:val="000000"/>
            </w:rPr>
            <m:t xml:space="preserve">, for </m:t>
          </m:r>
          <w:proofErr w:type="spellStart"/>
          <m:r>
            <m:rPr>
              <m:nor/>
            </m:rPr>
            <w:rPr>
              <w:i/>
              <w:color w:val="000000"/>
            </w:rPr>
            <m:t>i</m:t>
          </m:r>
          <w:proofErr w:type="spellEnd"/>
          <m:r>
            <m:rPr>
              <m:nor/>
            </m:rPr>
            <w:rPr>
              <w:color w:val="000000"/>
            </w:rPr>
            <m:t xml:space="preserve"> = 1,…,</m:t>
          </m:r>
          <m:r>
            <m:rPr>
              <m:nor/>
            </m:rPr>
            <w:rPr>
              <w:i/>
              <w:color w:val="000000"/>
            </w:rPr>
            <m:t>K</m:t>
          </m:r>
          <m:r>
            <m:rPr>
              <m:nor/>
            </m:rPr>
            <w:rPr>
              <w:color w:val="000000"/>
            </w:rPr>
            <m:t>.</m:t>
          </m:r>
        </m:oMath>
      </m:oMathPara>
    </w:p>
    <w:p w14:paraId="5ECBF773" w14:textId="3D9F652E" w:rsidR="00B4595B" w:rsidRPr="005312E9" w:rsidRDefault="00394E54" w:rsidP="00244B05">
      <w:pPr>
        <w:pStyle w:val="afff5"/>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ϕ</m:t>
              </m:r>
            </m:e>
            <m:sub>
              <m:r>
                <w:rPr>
                  <w:rFonts w:ascii="Cambria Math" w:hAnsi="Cambria Math"/>
                  <w:color w:val="000000"/>
                </w:rPr>
                <m:t>i</m:t>
              </m:r>
            </m:sub>
          </m:sSub>
          <m:r>
            <m:rPr>
              <m:nor/>
            </m:rPr>
            <w:rPr>
              <w:i/>
              <w:color w:val="000000"/>
            </w:rPr>
            <m:t xml:space="preserve"> </m:t>
          </m:r>
          <m:r>
            <m:rPr>
              <m:nor/>
            </m:rPr>
            <w:rPr>
              <w:color w:val="000000"/>
            </w:rPr>
            <m:t>=</m:t>
          </m:r>
          <m:r>
            <m:rPr>
              <m:nor/>
            </m:rPr>
            <w:rPr>
              <w:rFonts w:ascii="Cambria Math"/>
              <w:color w:val="000000"/>
            </w:rPr>
            <m:t xml:space="preserve"> </m:t>
          </m:r>
          <m:r>
            <m:rPr>
              <m:nor/>
            </m:rPr>
            <w:rPr>
              <w:color w:val="000000"/>
            </w:rPr>
            <m:t>mixture weight,</m:t>
          </m:r>
          <m:r>
            <w:rPr>
              <w:rFonts w:ascii="Cambria Math" w:eastAsiaTheme="minorEastAsia" w:hAnsi="Cambria Math"/>
              <w:color w:val="000000"/>
            </w:rPr>
            <m:t xml:space="preserve"> </m:t>
          </m:r>
          <m:r>
            <m:rPr>
              <m:nor/>
            </m:rPr>
            <w:rPr>
              <w:i/>
              <w:color w:val="000000"/>
            </w:rPr>
            <m:t>i.e</m:t>
          </m:r>
          <m:r>
            <m:rPr>
              <m:nor/>
            </m:rPr>
            <w:rPr>
              <w:color w:val="000000"/>
            </w:rPr>
            <m:t xml:space="preserve">., prior probability of a particular component </m:t>
          </m:r>
          <w:proofErr w:type="spellStart"/>
          <m:r>
            <m:rPr>
              <m:nor/>
            </m:rPr>
            <w:rPr>
              <w:i/>
              <w:color w:val="000000"/>
            </w:rPr>
            <m:t>i</m:t>
          </m:r>
        </m:oMath>
      </m:oMathPara>
      <w:proofErr w:type="spellEnd"/>
    </w:p>
    <w:p w14:paraId="51E0D51C" w14:textId="77777777" w:rsidR="00B4595B" w:rsidRPr="00212724" w:rsidRDefault="00B4595B" w:rsidP="00B4595B">
      <w:pPr>
        <w:pStyle w:val="afff5"/>
        <w:rPr>
          <w:color w:val="000000"/>
        </w:rPr>
      </w:pPr>
      <m:oMathPara>
        <m:oMathParaPr>
          <m:jc m:val="left"/>
        </m:oMathParaPr>
        <m:oMath>
          <m:r>
            <m:rPr>
              <m:nor/>
            </m:rPr>
            <w:rPr>
              <w:color w:val="000000"/>
            </w:rPr>
            <m:t>Φ =</m:t>
          </m:r>
          <m:r>
            <m:rPr>
              <m:nor/>
            </m:rPr>
            <w:rPr>
              <w:rFonts w:ascii="Cambria Math"/>
              <w:color w:val="000000"/>
            </w:rPr>
            <m:t xml:space="preserve"> </m:t>
          </m:r>
          <m:r>
            <m:rPr>
              <m:nor/>
            </m:rPr>
            <w:rPr>
              <w:i/>
              <w:color w:val="000000"/>
            </w:rPr>
            <m:t>K</m:t>
          </m:r>
          <m:r>
            <m:rPr>
              <m:nor/>
            </m:rPr>
            <w:rPr>
              <w:color w:val="000000"/>
            </w:rPr>
            <m:t xml:space="preserve">-dimensional vector composed of all the individual </m:t>
          </m:r>
          <m:sSub>
            <m:sSubPr>
              <m:ctrlPr>
                <w:rPr>
                  <w:rFonts w:ascii="Cambria Math" w:hAnsi="Cambria Math"/>
                  <w:i/>
                  <w:color w:val="000000"/>
                </w:rPr>
              </m:ctrlPr>
            </m:sSubPr>
            <m:e>
              <m:r>
                <m:rPr>
                  <m:nor/>
                </m:rPr>
                <w:rPr>
                  <w:color w:val="000000"/>
                </w:rPr>
                <m:t>ϕ</m:t>
              </m:r>
            </m:e>
            <m:sub>
              <m:r>
                <m:rPr>
                  <m:nor/>
                </m:rPr>
                <w:rPr>
                  <w:color w:val="000000"/>
                </w:rPr>
                <m:t>1…</m:t>
              </m:r>
              <m:r>
                <m:rPr>
                  <m:nor/>
                </m:rPr>
                <w:rPr>
                  <w:i/>
                  <w:color w:val="000000"/>
                </w:rPr>
                <m:t>K</m:t>
              </m:r>
            </m:sub>
          </m:sSub>
        </m:oMath>
      </m:oMathPara>
    </w:p>
    <w:p w14:paraId="395C8750" w14:textId="7C4DBDCD" w:rsidR="00B4595B" w:rsidRPr="00212724" w:rsidRDefault="00394E54" w:rsidP="00B4595B">
      <w:pPr>
        <w:pStyle w:val="afff5"/>
        <w:rPr>
          <w:color w:val="000000"/>
          <w:szCs w:val="18"/>
        </w:rPr>
      </w:pPr>
      <m:oMathPara>
        <m:oMathParaPr>
          <m:jc m:val="left"/>
        </m:oMathParaPr>
        <m:oMath>
          <m:sSub>
            <m:sSubPr>
              <m:ctrlPr>
                <w:rPr>
                  <w:rFonts w:ascii="Cambria Math" w:hAnsi="Cambria Math"/>
                  <w:i/>
                  <w:color w:val="000000"/>
                  <w:szCs w:val="18"/>
                </w:rPr>
              </m:ctrlPr>
            </m:sSubPr>
            <m:e>
              <m:r>
                <w:rPr>
                  <w:rFonts w:ascii="Cambria Math" w:hAnsi="Cambria Math"/>
                  <w:color w:val="000000"/>
                  <w:szCs w:val="18"/>
                </w:rPr>
                <m:t>z</m:t>
              </m:r>
            </m:e>
            <m:sub>
              <m:r>
                <w:rPr>
                  <w:rFonts w:ascii="Cambria Math" w:hAnsi="Cambria Math"/>
                  <w:color w:val="000000"/>
                  <w:szCs w:val="18"/>
                </w:rPr>
                <m:t>i</m:t>
              </m:r>
            </m:sub>
          </m:sSub>
          <m:r>
            <w:rPr>
              <w:rFonts w:ascii="Cambria Math" w:hAnsi="Cambria Math"/>
              <w:color w:val="000000"/>
              <w:szCs w:val="18"/>
            </w:rPr>
            <m:t xml:space="preserve"> </m:t>
          </m:r>
          <m:r>
            <m:rPr>
              <m:nor/>
            </m:rPr>
            <w:rPr>
              <w:color w:val="000000"/>
              <w:szCs w:val="18"/>
            </w:rPr>
            <m:t>=</m:t>
          </m:r>
          <m:r>
            <m:rPr>
              <m:nor/>
            </m:rPr>
            <w:rPr>
              <w:rFonts w:ascii="Cambria Math"/>
              <w:color w:val="000000"/>
              <w:szCs w:val="18"/>
            </w:rPr>
            <m:t xml:space="preserve"> </m:t>
          </m:r>
          <m:r>
            <m:rPr>
              <m:nor/>
            </m:rPr>
            <w:rPr>
              <w:color w:val="000000"/>
              <w:szCs w:val="18"/>
            </w:rPr>
            <m:t xml:space="preserve">component of observation </m:t>
          </m:r>
          <w:proofErr w:type="spellStart"/>
          <m:r>
            <m:rPr>
              <m:nor/>
            </m:rPr>
            <w:rPr>
              <w:i/>
              <w:color w:val="000000"/>
              <w:szCs w:val="18"/>
            </w:rPr>
            <m:t>i</m:t>
          </m:r>
        </m:oMath>
      </m:oMathPara>
      <w:proofErr w:type="spellEnd"/>
    </w:p>
    <w:p w14:paraId="2DBFD05F" w14:textId="2C818A3B" w:rsidR="00B4595B" w:rsidRPr="00212724" w:rsidRDefault="00394E54" w:rsidP="00B4595B">
      <w:pPr>
        <w:pStyle w:val="afff5"/>
        <w:rPr>
          <w:color w:val="000000"/>
          <w:szCs w:val="18"/>
        </w:rPr>
      </w:pPr>
      <m:oMathPara>
        <m:oMathParaPr>
          <m:jc m:val="left"/>
        </m:oMathParaPr>
        <m:oMath>
          <m:sSub>
            <m:sSubPr>
              <m:ctrlPr>
                <w:rPr>
                  <w:rFonts w:ascii="Cambria Math" w:hAnsi="Cambria Math"/>
                  <w:i/>
                  <w:color w:val="000000"/>
                  <w:szCs w:val="18"/>
                </w:rPr>
              </m:ctrlPr>
            </m:sSubPr>
            <m:e>
              <m:r>
                <w:rPr>
                  <w:rFonts w:ascii="Cambria Math" w:hAnsi="Cambria Math"/>
                  <w:color w:val="000000"/>
                  <w:szCs w:val="18"/>
                </w:rPr>
                <m:t>x</m:t>
              </m:r>
            </m:e>
            <m:sub>
              <m:r>
                <w:rPr>
                  <w:rFonts w:ascii="Cambria Math" w:hAnsi="Cambria Math"/>
                  <w:color w:val="000000"/>
                  <w:szCs w:val="18"/>
                </w:rPr>
                <m:t>i</m:t>
              </m:r>
            </m:sub>
          </m:sSub>
          <m:r>
            <m:rPr>
              <m:nor/>
            </m:rPr>
            <w:rPr>
              <w:color w:val="000000"/>
              <w:szCs w:val="18"/>
            </w:rPr>
            <m:t xml:space="preserve"> =observation </m:t>
          </m:r>
          <w:proofErr w:type="spellStart"/>
          <m:r>
            <m:rPr>
              <m:nor/>
            </m:rPr>
            <w:rPr>
              <w:i/>
              <w:color w:val="000000"/>
              <w:szCs w:val="18"/>
            </w:rPr>
            <m:t>i</m:t>
          </m:r>
        </m:oMath>
      </m:oMathPara>
      <w:proofErr w:type="spellEnd"/>
    </w:p>
    <w:p w14:paraId="32A98ADA" w14:textId="038ED428" w:rsidR="00B4595B" w:rsidRPr="00212724" w:rsidRDefault="00B4595B" w:rsidP="00B4595B">
      <w:pPr>
        <w:pStyle w:val="afff5"/>
        <w:rPr>
          <w:color w:val="000000"/>
          <w:szCs w:val="18"/>
        </w:rPr>
      </w:pPr>
      <m:oMathPara>
        <m:oMathParaPr>
          <m:jc m:val="left"/>
        </m:oMathParaPr>
        <m:oMath>
          <m:r>
            <m:rPr>
              <m:nor/>
            </m:rPr>
            <w:rPr>
              <w:rFonts w:ascii="Cambria Math"/>
              <w:color w:val="000000"/>
              <w:szCs w:val="18"/>
            </w:rPr>
            <m:t xml:space="preserve"> </m:t>
          </m:r>
          <m:r>
            <w:rPr>
              <w:rFonts w:ascii="Cambria Math" w:hAnsi="Cambria Math"/>
              <w:color w:val="000000"/>
              <w:szCs w:val="18"/>
            </w:rPr>
            <m:t>f</m:t>
          </m:r>
          <m:d>
            <m:dPr>
              <m:ctrlPr>
                <w:rPr>
                  <w:rFonts w:ascii="Cambria Math" w:hAnsi="Cambria Math"/>
                  <w:i/>
                  <w:color w:val="000000"/>
                  <w:szCs w:val="18"/>
                </w:rPr>
              </m:ctrlPr>
            </m:dPr>
            <m:e>
              <m:r>
                <w:rPr>
                  <w:rFonts w:ascii="Cambria Math" w:hAnsi="Cambria Math"/>
                  <w:color w:val="000000"/>
                  <w:szCs w:val="18"/>
                </w:rPr>
                <m:t>x</m:t>
              </m:r>
            </m:e>
            <m:e>
              <m:r>
                <w:rPr>
                  <w:rFonts w:ascii="Cambria Math" w:hAnsi="Cambria Math"/>
                  <w:color w:val="000000"/>
                  <w:szCs w:val="18"/>
                </w:rPr>
                <m:t>θ</m:t>
              </m:r>
            </m:e>
          </m:d>
          <m:r>
            <w:rPr>
              <w:rFonts w:ascii="Cambria Math"/>
              <w:color w:val="000000"/>
              <w:szCs w:val="18"/>
            </w:rPr>
            <m:t xml:space="preserve"> </m:t>
          </m:r>
          <m:r>
            <m:rPr>
              <m:nor/>
            </m:rPr>
            <w:rPr>
              <w:color w:val="000000"/>
              <w:szCs w:val="18"/>
            </w:rPr>
            <m:t>=</m:t>
          </m:r>
          <m:r>
            <m:rPr>
              <m:nor/>
            </m:rPr>
            <w:rPr>
              <w:rFonts w:ascii="Cambria Math"/>
              <w:color w:val="000000"/>
              <w:szCs w:val="18"/>
            </w:rPr>
            <m:t xml:space="preserve"> </m:t>
          </m:r>
          <m:r>
            <m:rPr>
              <m:nor/>
            </m:rPr>
            <w:rPr>
              <w:color w:val="000000"/>
              <w:szCs w:val="18"/>
            </w:rPr>
            <m:t>probability</m:t>
          </m:r>
          <m:r>
            <m:rPr>
              <m:nor/>
            </m:rPr>
            <w:rPr>
              <w:rFonts w:ascii="Cambria Math"/>
              <w:color w:val="000000"/>
              <w:szCs w:val="18"/>
            </w:rPr>
            <m:t xml:space="preserve"> </m:t>
          </m:r>
          <m:r>
            <m:rPr>
              <m:nor/>
            </m:rPr>
            <w:rPr>
              <w:color w:val="000000"/>
              <w:szCs w:val="18"/>
            </w:rPr>
            <m:t>distribution of an observation</m:t>
          </m:r>
        </m:oMath>
      </m:oMathPara>
    </w:p>
    <w:p w14:paraId="20CABE9F" w14:textId="77777777" w:rsidR="002405E7" w:rsidRDefault="002405E7" w:rsidP="00B4595B">
      <w:pPr>
        <w:pStyle w:val="afff5"/>
        <w:rPr>
          <w:color w:val="000000"/>
          <w:szCs w:val="18"/>
        </w:rPr>
      </w:pPr>
    </w:p>
    <w:p w14:paraId="2D40ABD5" w14:textId="77777777" w:rsidR="00B4595B" w:rsidRPr="002405E7" w:rsidRDefault="00394E54" w:rsidP="00B4595B">
      <w:pPr>
        <w:pStyle w:val="afff5"/>
        <w:rPr>
          <w:color w:val="000000"/>
          <w:szCs w:val="18"/>
        </w:rPr>
      </w:pPr>
      <m:oMathPara>
        <m:oMathParaPr>
          <m:jc m:val="center"/>
        </m:oMathParaPr>
        <m:oMath>
          <m:sSub>
            <m:sSubPr>
              <m:ctrlPr>
                <w:rPr>
                  <w:rFonts w:ascii="Cambria Math" w:hAnsi="Cambria Math"/>
                  <w:i/>
                  <w:color w:val="000000"/>
                  <w:szCs w:val="18"/>
                </w:rPr>
              </m:ctrlPr>
            </m:sSubPr>
            <m:e>
              <m:r>
                <m:rPr>
                  <m:nor/>
                </m:rPr>
                <w:rPr>
                  <w:i/>
                  <w:color w:val="000000"/>
                  <w:szCs w:val="18"/>
                </w:rPr>
                <m:t>z</m:t>
              </m:r>
            </m:e>
            <m:sub>
              <w:proofErr w:type="spellStart"/>
              <m:r>
                <m:rPr>
                  <m:nor/>
                </m:rPr>
                <w:rPr>
                  <w:i/>
                  <w:color w:val="000000"/>
                  <w:szCs w:val="18"/>
                </w:rPr>
                <m:t>i</m:t>
              </m:r>
              <w:proofErr w:type="spellEnd"/>
            </m:sub>
          </m:sSub>
          <m:r>
            <m:rPr>
              <m:nor/>
            </m:rPr>
            <w:rPr>
              <w:color w:val="000000"/>
              <w:szCs w:val="18"/>
            </w:rPr>
            <m:t xml:space="preserve"> ~ Categorical(</m:t>
          </m:r>
          <m:r>
            <m:rPr>
              <m:nor/>
            </m:rPr>
            <w:rPr>
              <w:i/>
              <w:color w:val="000000"/>
              <w:szCs w:val="18"/>
            </w:rPr>
            <m:t>ϕ</m:t>
          </m:r>
          <m:r>
            <m:rPr>
              <m:nor/>
            </m:rPr>
            <w:rPr>
              <w:color w:val="000000"/>
              <w:szCs w:val="18"/>
            </w:rPr>
            <m:t>)</m:t>
          </m:r>
        </m:oMath>
      </m:oMathPara>
    </w:p>
    <w:p w14:paraId="250CCDAB" w14:textId="77777777" w:rsidR="00B4595B" w:rsidRPr="002405E7" w:rsidRDefault="00394E54" w:rsidP="00B4595B">
      <w:pPr>
        <w:pStyle w:val="afff5"/>
        <w:rPr>
          <w:color w:val="000000"/>
          <w:szCs w:val="18"/>
        </w:rPr>
      </w:pPr>
      <m:oMathPara>
        <m:oMathParaPr>
          <m:jc m:val="center"/>
        </m:oMathParaPr>
        <m:oMath>
          <m:sSub>
            <m:sSubPr>
              <m:ctrlPr>
                <w:rPr>
                  <w:rFonts w:ascii="Cambria Math" w:hAnsi="Cambria Math"/>
                  <w:i/>
                  <w:color w:val="000000"/>
                  <w:szCs w:val="18"/>
                </w:rPr>
              </m:ctrlPr>
            </m:sSubPr>
            <m:e>
              <m:r>
                <m:rPr>
                  <m:nor/>
                </m:rPr>
                <w:rPr>
                  <w:i/>
                  <w:color w:val="000000"/>
                  <w:szCs w:val="18"/>
                </w:rPr>
                <m:t>x</m:t>
              </m:r>
            </m:e>
            <m:sub>
              <w:proofErr w:type="spellStart"/>
              <m:r>
                <m:rPr>
                  <m:nor/>
                </m:rPr>
                <w:rPr>
                  <w:i/>
                  <w:color w:val="000000"/>
                  <w:szCs w:val="18"/>
                </w:rPr>
                <m:t>i</m:t>
              </m:r>
              <w:proofErr w:type="spellEnd"/>
            </m:sub>
          </m:sSub>
          <m:r>
            <m:rPr>
              <m:nor/>
            </m:rPr>
            <w:rPr>
              <w:i/>
              <w:color w:val="000000"/>
              <w:szCs w:val="18"/>
            </w:rPr>
            <m:t xml:space="preserve"> </m:t>
          </m:r>
          <m:r>
            <m:rPr>
              <m:nor/>
            </m:rPr>
            <w:rPr>
              <w:color w:val="000000"/>
              <w:szCs w:val="18"/>
            </w:rPr>
            <m:t xml:space="preserve">~ </m:t>
          </m:r>
          <m:r>
            <m:rPr>
              <m:nor/>
            </m:rPr>
            <w:rPr>
              <w:i/>
              <w:color w:val="000000"/>
              <w:szCs w:val="18"/>
            </w:rPr>
            <m:t>f</m:t>
          </m:r>
          <m:r>
            <m:rPr>
              <m:nor/>
            </m:rPr>
            <w:rPr>
              <w:color w:val="000000"/>
              <w:szCs w:val="18"/>
            </w:rPr>
            <m:t>(</m:t>
          </m:r>
          <m:sSub>
            <m:sSubPr>
              <m:ctrlPr>
                <w:rPr>
                  <w:rFonts w:ascii="Cambria Math" w:hAnsi="Cambria Math"/>
                  <w:i/>
                  <w:color w:val="000000"/>
                  <w:szCs w:val="18"/>
                </w:rPr>
              </m:ctrlPr>
            </m:sSubPr>
            <m:e>
              <m:r>
                <m:rPr>
                  <m:nor/>
                </m:rPr>
                <w:rPr>
                  <w:i/>
                  <w:color w:val="000000"/>
                  <w:szCs w:val="18"/>
                </w:rPr>
                <m:t>θ</m:t>
              </m:r>
            </m:e>
            <m:sub>
              <m:sSub>
                <m:sSubPr>
                  <m:ctrlPr>
                    <w:rPr>
                      <w:rFonts w:ascii="Cambria Math" w:hAnsi="Cambria Math"/>
                      <w:i/>
                      <w:color w:val="000000"/>
                      <w:szCs w:val="18"/>
                    </w:rPr>
                  </m:ctrlPr>
                </m:sSubPr>
                <m:e>
                  <m:r>
                    <m:rPr>
                      <m:nor/>
                    </m:rPr>
                    <w:rPr>
                      <w:i/>
                      <w:color w:val="000000"/>
                      <w:szCs w:val="18"/>
                    </w:rPr>
                    <m:t>z</m:t>
                  </m:r>
                </m:e>
                <m:sub>
                  <w:proofErr w:type="spellStart"/>
                  <m:r>
                    <m:rPr>
                      <m:nor/>
                    </m:rPr>
                    <w:rPr>
                      <w:i/>
                      <w:color w:val="000000"/>
                      <w:szCs w:val="18"/>
                    </w:rPr>
                    <m:t>i</m:t>
                  </m:r>
                  <w:proofErr w:type="spellEnd"/>
                </m:sub>
              </m:sSub>
            </m:sub>
          </m:sSub>
          <m:r>
            <m:rPr>
              <m:nor/>
            </m:rPr>
            <w:rPr>
              <w:color w:val="000000"/>
              <w:szCs w:val="18"/>
            </w:rPr>
            <m:t>)</m:t>
          </m:r>
        </m:oMath>
      </m:oMathPara>
    </w:p>
    <w:p w14:paraId="246CEE35" w14:textId="78C929D5" w:rsidR="00B4595B" w:rsidRPr="00FA0292" w:rsidRDefault="00FA0292" w:rsidP="00FA0292">
      <w:pPr>
        <w:pStyle w:val="afff5"/>
      </w:pPr>
      <w:r>
        <w:t>I</w:t>
      </w:r>
      <w:r w:rsidRPr="00FA0292">
        <w:t>n</w:t>
      </w:r>
      <w:r>
        <w:t xml:space="preserve"> the case of</w:t>
      </w:r>
      <w:r w:rsidRPr="00FA0292">
        <w:t xml:space="preserve"> Bayesian setting, the mixture weights and parameters </w:t>
      </w:r>
      <w:r>
        <w:t>are</w:t>
      </w:r>
      <w:r w:rsidRPr="00FA0292">
        <w:t xml:space="preserve"> random variables, and prior distributions </w:t>
      </w:r>
      <w:r>
        <w:t>are</w:t>
      </w:r>
      <w:r w:rsidRPr="00FA0292">
        <w:t xml:space="preserve"> placed over the variables. </w:t>
      </w:r>
      <w:r>
        <w:t>So t</w:t>
      </w:r>
      <w:r w:rsidRPr="00FA0292">
        <w:t xml:space="preserve">he weights are </w:t>
      </w:r>
      <w:r>
        <w:t>usually viewed as a k</w:t>
      </w:r>
      <w:r w:rsidRPr="00FA0292">
        <w:t xml:space="preserve">-dimensional random vector </w:t>
      </w:r>
      <w:r>
        <w:t xml:space="preserve">that </w:t>
      </w:r>
      <w:r w:rsidRPr="00FA0292">
        <w:t xml:space="preserve">drawn from a </w:t>
      </w:r>
      <w:proofErr w:type="spellStart"/>
      <w:r w:rsidRPr="00FA0292">
        <w:t>Dirichlet</w:t>
      </w:r>
      <w:proofErr w:type="spellEnd"/>
      <w:r w:rsidRPr="00FA0292">
        <w:t xml:space="preserve"> distribution</w:t>
      </w:r>
      <w:r>
        <w:t xml:space="preserve">. In other words, </w:t>
      </w:r>
      <w:r w:rsidRPr="00FA0292">
        <w:t>all parameters are associated with random variables</w:t>
      </w:r>
      <w:r>
        <w:t>. The form of Bayesian setting shows as below. And t</w:t>
      </w:r>
      <w:r>
        <w:rPr>
          <w:rFonts w:hint="eastAsia"/>
        </w:rPr>
        <w:t xml:space="preserve">he parameters of </w:t>
      </w:r>
      <m:oMath>
        <m:r>
          <w:rPr>
            <w:rFonts w:ascii="Cambria Math" w:hAnsi="Cambria Math"/>
            <w:color w:val="000000"/>
          </w:rPr>
          <m:t>K</m:t>
        </m:r>
      </m:oMath>
      <w:r>
        <w:rPr>
          <w:rFonts w:hint="eastAsia"/>
          <w:color w:val="000000"/>
        </w:rPr>
        <w:t xml:space="preserve">, </w:t>
      </w:r>
      <m:oMath>
        <m:r>
          <w:rPr>
            <w:rFonts w:ascii="Cambria Math" w:hAnsi="Cambria Math"/>
            <w:color w:val="000000"/>
          </w:rPr>
          <m:t>N</m:t>
        </m:r>
      </m:oMath>
      <w:r>
        <w:rPr>
          <w:rFonts w:hint="eastAsia"/>
          <w:color w:val="000000"/>
        </w:rPr>
        <w:t xml:space="preserve">, </w:t>
      </w:r>
      <m:oMath>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i</m:t>
            </m:r>
          </m:sub>
        </m:sSub>
      </m:oMath>
      <w:r>
        <w:rPr>
          <w:rFonts w:hint="eastAsia"/>
          <w:color w:val="000000"/>
        </w:rPr>
        <w:t>,</w:t>
      </w:r>
      <w:r>
        <w:rPr>
          <w:color w:val="000000"/>
        </w:rPr>
        <w:t xml:space="preserve"> </w:t>
      </w:r>
      <m:oMath>
        <m:sSub>
          <m:sSubPr>
            <m:ctrlPr>
              <w:rPr>
                <w:rFonts w:ascii="Cambria Math" w:hAnsi="Cambria Math"/>
                <w:i/>
                <w:color w:val="000000"/>
              </w:rPr>
            </m:ctrlPr>
          </m:sSubPr>
          <m:e>
            <m:r>
              <m:rPr>
                <m:nor/>
              </m:rPr>
              <w:rPr>
                <w:i/>
                <w:color w:val="000000"/>
              </w:rPr>
              <m:t>ϕ</m:t>
            </m:r>
          </m:e>
          <m:sub>
            <w:proofErr w:type="spellStart"/>
            <m:r>
              <m:rPr>
                <m:nor/>
              </m:rPr>
              <w:rPr>
                <w:i/>
                <w:color w:val="000000"/>
              </w:rPr>
              <m:t>i</m:t>
            </m:r>
            <w:proofErr w:type="spellEnd"/>
          </m:sub>
        </m:sSub>
      </m:oMath>
      <w:r>
        <w:rPr>
          <w:rFonts w:hint="eastAsia"/>
          <w:color w:val="000000"/>
        </w:rPr>
        <w:t>,</w:t>
      </w:r>
      <w:r>
        <w:rPr>
          <w:color w:val="000000"/>
        </w:rPr>
        <w:t xml:space="preserve"> </w:t>
      </w:r>
      <m:oMath>
        <m:r>
          <m:rPr>
            <m:nor/>
          </m:rPr>
          <w:rPr>
            <w:color w:val="000000"/>
          </w:rPr>
          <m:t>Φ</m:t>
        </m:r>
      </m:oMath>
      <w:r>
        <w:rPr>
          <w:rFonts w:hint="eastAsia"/>
          <w:color w:val="000000"/>
        </w:rPr>
        <w:t xml:space="preserve">, </w:t>
      </w:r>
      <m:oMath>
        <m:sSub>
          <m:sSubPr>
            <m:ctrlPr>
              <w:rPr>
                <w:rFonts w:ascii="Cambria Math" w:hAnsi="Cambria Math"/>
                <w:i/>
                <w:color w:val="000000"/>
                <w:szCs w:val="18"/>
              </w:rPr>
            </m:ctrlPr>
          </m:sSubPr>
          <m:e>
            <m:r>
              <w:rPr>
                <w:rFonts w:ascii="Cambria Math" w:hAnsi="Cambria Math"/>
                <w:color w:val="000000"/>
                <w:szCs w:val="18"/>
              </w:rPr>
              <m:t>z</m:t>
            </m:r>
          </m:e>
          <m:sub>
            <m:r>
              <w:rPr>
                <w:rFonts w:ascii="Cambria Math" w:hAnsi="Cambria Math"/>
                <w:color w:val="000000"/>
                <w:szCs w:val="18"/>
              </w:rPr>
              <m:t>i</m:t>
            </m:r>
          </m:sub>
        </m:sSub>
      </m:oMath>
      <w:r>
        <w:rPr>
          <w:rFonts w:hint="eastAsia"/>
          <w:color w:val="000000"/>
          <w:szCs w:val="18"/>
        </w:rPr>
        <w:t xml:space="preserve">, </w:t>
      </w:r>
      <m:oMath>
        <m:sSub>
          <m:sSubPr>
            <m:ctrlPr>
              <w:rPr>
                <w:rFonts w:ascii="Cambria Math" w:hAnsi="Cambria Math"/>
                <w:i/>
                <w:color w:val="000000"/>
                <w:szCs w:val="18"/>
              </w:rPr>
            </m:ctrlPr>
          </m:sSubPr>
          <m:e>
            <m:r>
              <w:rPr>
                <w:rFonts w:ascii="Cambria Math" w:hAnsi="Cambria Math"/>
                <w:color w:val="000000"/>
                <w:szCs w:val="18"/>
              </w:rPr>
              <m:t>x</m:t>
            </m:r>
          </m:e>
          <m:sub>
            <m:r>
              <w:rPr>
                <w:rFonts w:ascii="Cambria Math" w:hAnsi="Cambria Math"/>
                <w:color w:val="000000"/>
                <w:szCs w:val="18"/>
              </w:rPr>
              <m:t>i</m:t>
            </m:r>
          </m:sub>
        </m:sSub>
      </m:oMath>
      <w:r>
        <w:rPr>
          <w:rFonts w:hint="eastAsia"/>
          <w:color w:val="000000"/>
          <w:szCs w:val="18"/>
        </w:rPr>
        <w:t xml:space="preserve"> and </w:t>
      </w:r>
      <m:oMath>
        <m:r>
          <w:rPr>
            <w:rFonts w:ascii="Cambria Math" w:hAnsi="Cambria Math"/>
            <w:color w:val="000000"/>
            <w:szCs w:val="18"/>
          </w:rPr>
          <m:t>f</m:t>
        </m:r>
        <m:d>
          <m:dPr>
            <m:ctrlPr>
              <w:rPr>
                <w:rFonts w:ascii="Cambria Math" w:hAnsi="Cambria Math"/>
                <w:i/>
                <w:color w:val="000000"/>
                <w:szCs w:val="18"/>
              </w:rPr>
            </m:ctrlPr>
          </m:dPr>
          <m:e>
            <m:r>
              <w:rPr>
                <w:rFonts w:ascii="Cambria Math" w:hAnsi="Cambria Math"/>
                <w:color w:val="000000"/>
                <w:szCs w:val="18"/>
              </w:rPr>
              <m:t>x</m:t>
            </m:r>
          </m:e>
          <m:e>
            <m:r>
              <w:rPr>
                <w:rFonts w:ascii="Cambria Math" w:hAnsi="Cambria Math"/>
                <w:color w:val="000000"/>
                <w:szCs w:val="18"/>
              </w:rPr>
              <m:t>θ</m:t>
            </m:r>
          </m:e>
        </m:d>
      </m:oMath>
      <w:r>
        <w:rPr>
          <w:rFonts w:hint="eastAsia"/>
          <w:color w:val="000000"/>
          <w:szCs w:val="18"/>
        </w:rPr>
        <w:t xml:space="preserve"> are </w:t>
      </w:r>
      <w:r>
        <w:rPr>
          <w:color w:val="000000"/>
          <w:szCs w:val="18"/>
        </w:rPr>
        <w:t>same to the general mixture model’s parameters.</w:t>
      </w:r>
    </w:p>
    <w:p w14:paraId="0F574C72" w14:textId="1547AB57" w:rsidR="00FA0292" w:rsidRPr="00FA0292" w:rsidRDefault="00FA0292" w:rsidP="00FA0292">
      <w:pPr>
        <w:pStyle w:val="afff5"/>
        <w:rPr>
          <w:color w:val="000000"/>
          <w:szCs w:val="18"/>
        </w:rPr>
      </w:pPr>
      <m:oMathPara>
        <m:oMathParaPr>
          <m:jc m:val="left"/>
        </m:oMathParaPr>
        <m:oMath>
          <m:r>
            <w:rPr>
              <w:rFonts w:ascii="Cambria Math" w:hAnsi="Cambria Math"/>
              <w:color w:val="000000"/>
              <w:szCs w:val="18"/>
            </w:rPr>
            <m:t>α</m:t>
          </m:r>
          <m:r>
            <m:rPr>
              <m:nor/>
            </m:rPr>
            <w:rPr>
              <w:rFonts w:ascii="Cambria Math" w:hAnsi="Cambria Math"/>
              <w:i/>
              <w:color w:val="000000"/>
              <w:szCs w:val="18"/>
            </w:rPr>
            <m:t xml:space="preserve"> =</m:t>
          </m:r>
          <m:r>
            <m:rPr>
              <m:nor/>
            </m:rPr>
            <w:rPr>
              <w:rFonts w:ascii="Cambria Math" w:hAnsi="Cambria Math"/>
              <w:color w:val="000000"/>
              <w:szCs w:val="18"/>
            </w:rPr>
            <m:t xml:space="preserve"> shared hyper-parameter for component parameters </m:t>
          </m:r>
        </m:oMath>
      </m:oMathPara>
    </w:p>
    <w:p w14:paraId="7C0E0F55" w14:textId="25F68D8C" w:rsidR="00FA0292" w:rsidRPr="00FA0292" w:rsidRDefault="00FA0292" w:rsidP="00FA0292">
      <w:pPr>
        <w:pStyle w:val="afff5"/>
        <w:rPr>
          <w:color w:val="000000"/>
          <w:szCs w:val="18"/>
        </w:rPr>
      </w:pPr>
      <m:oMathPara>
        <m:oMathParaPr>
          <m:jc m:val="left"/>
        </m:oMathParaPr>
        <m:oMath>
          <m:r>
            <w:rPr>
              <w:rFonts w:ascii="Cambria Math" w:hAnsi="Cambria Math"/>
              <w:color w:val="000000"/>
              <w:szCs w:val="18"/>
            </w:rPr>
            <m:t>β</m:t>
          </m:r>
          <m:r>
            <m:rPr>
              <m:nor/>
            </m:rPr>
            <w:rPr>
              <w:rFonts w:ascii="Cambria Math" w:hAnsi="Cambria Math"/>
              <w:i/>
              <w:color w:val="000000"/>
              <w:szCs w:val="18"/>
            </w:rPr>
            <m:t xml:space="preserve"> = </m:t>
          </m:r>
          <m:r>
            <m:rPr>
              <m:nor/>
            </m:rPr>
            <w:rPr>
              <w:rFonts w:ascii="Cambria Math" w:hAnsi="Cambria Math"/>
              <w:color w:val="000000"/>
              <w:szCs w:val="18"/>
            </w:rPr>
            <m:t>shared hyper-parameter for mixture weights</m:t>
          </m:r>
        </m:oMath>
      </m:oMathPara>
    </w:p>
    <w:p w14:paraId="3A7D8568" w14:textId="7B380D35" w:rsidR="00FA0292" w:rsidRPr="00FA0292" w:rsidRDefault="002405E7" w:rsidP="00FA0292">
      <w:pPr>
        <w:pStyle w:val="afff5"/>
        <w:rPr>
          <w:color w:val="000000"/>
          <w:szCs w:val="18"/>
        </w:rPr>
      </w:pPr>
      <m:oMathPara>
        <m:oMathParaPr>
          <m:jc m:val="left"/>
        </m:oMathParaPr>
        <m:oMath>
          <m:r>
            <w:rPr>
              <w:rFonts w:ascii="Cambria Math" w:hAnsi="Cambria Math"/>
              <w:color w:val="000000"/>
              <w:szCs w:val="18"/>
            </w:rPr>
            <m:t>H</m:t>
          </m:r>
          <m:d>
            <m:dPr>
              <m:ctrlPr>
                <w:rPr>
                  <w:rFonts w:ascii="Cambria Math" w:hAnsi="Cambria Math"/>
                  <w:color w:val="000000"/>
                  <w:szCs w:val="18"/>
                </w:rPr>
              </m:ctrlPr>
            </m:dPr>
            <m:e>
              <m:r>
                <w:rPr>
                  <w:rFonts w:ascii="Cambria Math" w:hAnsi="Cambria Math"/>
                  <w:color w:val="000000"/>
                  <w:szCs w:val="18"/>
                </w:rPr>
                <m:t>θ</m:t>
              </m:r>
            </m:e>
            <m:e>
              <m:r>
                <w:rPr>
                  <w:rFonts w:ascii="Cambria Math" w:hAnsi="Cambria Math"/>
                  <w:color w:val="000000"/>
                  <w:szCs w:val="18"/>
                </w:rPr>
                <m:t>α</m:t>
              </m:r>
            </m:e>
          </m:d>
          <m:r>
            <w:rPr>
              <w:rFonts w:ascii="Cambria Math" w:hAnsi="Cambria Math"/>
              <w:color w:val="000000"/>
              <w:szCs w:val="18"/>
            </w:rPr>
            <m:t>=</m:t>
          </m:r>
          <m:r>
            <m:rPr>
              <m:sty m:val="p"/>
            </m:rPr>
            <w:rPr>
              <w:rFonts w:ascii="Cambria Math" w:hAnsi="Cambria Math"/>
              <w:color w:val="000000"/>
              <w:szCs w:val="18"/>
            </w:rPr>
            <m:t>prior probability distribution of component parameters</m:t>
          </m:r>
        </m:oMath>
      </m:oMathPara>
    </w:p>
    <w:p w14:paraId="6FA663F9" w14:textId="7EE25787" w:rsidR="00FA0292" w:rsidRPr="002405E7" w:rsidRDefault="002405E7" w:rsidP="00FA0292">
      <w:pPr>
        <w:pStyle w:val="afff5"/>
        <w:rPr>
          <w:i/>
          <w:color w:val="000000"/>
        </w:rPr>
      </w:pPr>
      <m:oMathPara>
        <m:oMathParaPr>
          <m:jc m:val="center"/>
        </m:oMathParaPr>
        <m:oMath>
          <m:r>
            <w:rPr>
              <w:rFonts w:ascii="Cambria Math" w:hAnsi="Cambria Math"/>
              <w:color w:val="000000"/>
            </w:rPr>
            <m:t xml:space="preserve">θ ~ </m:t>
          </m:r>
          <m:r>
            <w:rPr>
              <w:rFonts w:ascii="Cambria Math" w:hAnsi="Cambria Math"/>
              <w:color w:val="000000"/>
              <w:szCs w:val="18"/>
            </w:rPr>
            <m:t>H</m:t>
          </m:r>
          <m:d>
            <m:dPr>
              <m:ctrlPr>
                <w:rPr>
                  <w:rFonts w:ascii="Cambria Math" w:hAnsi="Cambria Math"/>
                  <w:color w:val="000000"/>
                  <w:szCs w:val="18"/>
                </w:rPr>
              </m:ctrlPr>
            </m:dPr>
            <m:e>
              <m:r>
                <w:rPr>
                  <w:rFonts w:ascii="Cambria Math" w:hAnsi="Cambria Math"/>
                  <w:color w:val="000000"/>
                  <w:szCs w:val="18"/>
                </w:rPr>
                <m:t>θ</m:t>
              </m:r>
            </m:e>
            <m:e>
              <m:r>
                <w:rPr>
                  <w:rFonts w:ascii="Cambria Math" w:hAnsi="Cambria Math"/>
                  <w:color w:val="000000"/>
                  <w:szCs w:val="18"/>
                </w:rPr>
                <m:t>α</m:t>
              </m:r>
            </m:e>
          </m:d>
        </m:oMath>
      </m:oMathPara>
    </w:p>
    <w:p w14:paraId="4F41637D" w14:textId="55627E84" w:rsidR="00FA0292" w:rsidRPr="002405E7" w:rsidRDefault="002405E7" w:rsidP="00FA0292">
      <w:pPr>
        <w:pStyle w:val="afff5"/>
        <w:rPr>
          <w:i/>
          <w:color w:val="000000"/>
        </w:rPr>
      </w:pPr>
      <m:oMathPara>
        <m:oMathParaPr>
          <m:jc m:val="center"/>
        </m:oMathParaPr>
        <m:oMath>
          <m:r>
            <m:rPr>
              <m:nor/>
            </m:rPr>
            <w:rPr>
              <w:rFonts w:ascii="Cambria Math" w:hAnsi="Cambria Math"/>
              <w:i/>
              <w:color w:val="000000"/>
            </w:rPr>
            <m:t>Φ</m:t>
          </m:r>
          <m:r>
            <m:rPr>
              <m:nor/>
            </m:rPr>
            <w:rPr>
              <w:rFonts w:ascii="Cambria Math"/>
              <w:color w:val="000000"/>
            </w:rPr>
            <m:t xml:space="preserve"> ~ </m:t>
          </m:r>
          <m:sSub>
            <m:sSubPr>
              <m:ctrlPr>
                <w:rPr>
                  <w:rFonts w:ascii="Cambria Math" w:hAnsi="Cambria Math"/>
                  <w:color w:val="000000"/>
                </w:rPr>
              </m:ctrlPr>
            </m:sSubPr>
            <m:e>
              <m:r>
                <m:rPr>
                  <m:nor/>
                </m:rPr>
                <w:rPr>
                  <w:rFonts w:ascii="Cambria Math"/>
                  <w:color w:val="000000"/>
                </w:rPr>
                <m:t>Symmetric-</m:t>
              </m:r>
              <w:proofErr w:type="spellStart"/>
              <m:r>
                <m:rPr>
                  <m:nor/>
                </m:rPr>
                <w:rPr>
                  <w:rFonts w:ascii="Cambria Math"/>
                  <w:color w:val="000000"/>
                </w:rPr>
                <m:t>Diric</m:t>
              </m:r>
              <m:r>
                <m:rPr>
                  <m:nor/>
                </m:rPr>
                <w:rPr>
                  <w:rFonts w:ascii="Cambria Math" w:hAnsi="Cambria Math" w:cs="MS Mincho"/>
                  <w:color w:val="000000"/>
                </w:rPr>
                <m:t>h</m:t>
              </m:r>
              <m:r>
                <m:rPr>
                  <m:nor/>
                </m:rPr>
                <w:rPr>
                  <w:rFonts w:ascii="Cambria Math"/>
                  <w:color w:val="000000"/>
                </w:rPr>
                <m:t>let</m:t>
              </m:r>
              <w:proofErr w:type="spellEnd"/>
            </m:e>
            <m:sub>
              <m:r>
                <m:rPr>
                  <m:nor/>
                </m:rPr>
                <w:rPr>
                  <w:rFonts w:ascii="Cambria Math"/>
                  <w:color w:val="000000"/>
                </w:rPr>
                <m:t>K</m:t>
              </m:r>
            </m:sub>
          </m:sSub>
          <m:r>
            <m:rPr>
              <m:nor/>
            </m:rPr>
            <w:rPr>
              <w:rFonts w:ascii="Cambria Math"/>
              <w:color w:val="000000"/>
            </w:rPr>
            <m:t>(</m:t>
          </m:r>
          <m:r>
            <m:rPr>
              <m:nor/>
            </m:rPr>
            <w:rPr>
              <w:rFonts w:ascii="Cambria Math" w:hAnsi="Cambria Math"/>
              <w:i/>
              <w:color w:val="000000"/>
            </w:rPr>
            <m:t>β</m:t>
          </m:r>
          <m:r>
            <m:rPr>
              <m:nor/>
            </m:rPr>
            <w:rPr>
              <w:rFonts w:ascii="Cambria Math"/>
              <w:color w:val="000000"/>
            </w:rPr>
            <m:t>)</m:t>
          </m:r>
        </m:oMath>
      </m:oMathPara>
    </w:p>
    <w:p w14:paraId="55E047C1" w14:textId="67D19349" w:rsidR="00607BE2" w:rsidRPr="002405E7" w:rsidRDefault="00394E54" w:rsidP="00607BE2">
      <w:pPr>
        <w:pStyle w:val="afff5"/>
        <w:rPr>
          <w:i/>
          <w:color w:val="000000"/>
          <w:szCs w:val="18"/>
        </w:rPr>
      </w:pPr>
      <m:oMathPara>
        <m:oMathParaPr>
          <m:jc m:val="center"/>
        </m:oMathParaPr>
        <m:oMath>
          <m:sSub>
            <m:sSubPr>
              <m:ctrlPr>
                <w:rPr>
                  <w:rFonts w:ascii="Cambria Math" w:hAnsi="Cambria Math"/>
                  <w:i/>
                  <w:color w:val="000000"/>
                  <w:szCs w:val="18"/>
                </w:rPr>
              </m:ctrlPr>
            </m:sSubPr>
            <m:e>
              <m:r>
                <w:rPr>
                  <w:rFonts w:ascii="Cambria Math" w:hAnsi="Cambria Math"/>
                  <w:color w:val="000000"/>
                  <w:szCs w:val="18"/>
                </w:rPr>
                <m:t>z</m:t>
              </m:r>
            </m:e>
            <m:sub>
              <m:r>
                <w:rPr>
                  <w:rFonts w:ascii="Cambria Math" w:hAnsi="Cambria Math"/>
                  <w:color w:val="000000"/>
                  <w:szCs w:val="18"/>
                </w:rPr>
                <m:t>i</m:t>
              </m:r>
            </m:sub>
          </m:sSub>
          <m:r>
            <w:rPr>
              <w:rFonts w:ascii="Cambria Math" w:hAnsi="Cambria Math"/>
              <w:color w:val="000000"/>
              <w:szCs w:val="18"/>
            </w:rPr>
            <m:t xml:space="preserve"> ~ Categorical(ϕ)</m:t>
          </m:r>
        </m:oMath>
      </m:oMathPara>
    </w:p>
    <w:p w14:paraId="182D9DD8" w14:textId="7BC47154" w:rsidR="00607BE2" w:rsidRPr="002405E7" w:rsidRDefault="00394E54" w:rsidP="00607BE2">
      <w:pPr>
        <w:pStyle w:val="afff5"/>
        <w:rPr>
          <w:i/>
          <w:color w:val="000000"/>
          <w:szCs w:val="18"/>
        </w:rPr>
      </w:pPr>
      <m:oMathPara>
        <m:oMathParaPr>
          <m:jc m:val="center"/>
        </m:oMathParaPr>
        <m:oMath>
          <m:sSub>
            <m:sSubPr>
              <m:ctrlPr>
                <w:rPr>
                  <w:rFonts w:ascii="Cambria Math" w:hAnsi="Cambria Math"/>
                  <w:i/>
                  <w:color w:val="000000"/>
                  <w:szCs w:val="18"/>
                </w:rPr>
              </m:ctrlPr>
            </m:sSubPr>
            <m:e>
              <m:r>
                <w:rPr>
                  <w:rFonts w:ascii="Cambria Math" w:hAnsi="Cambria Math"/>
                  <w:color w:val="000000"/>
                  <w:szCs w:val="18"/>
                </w:rPr>
                <m:t>x</m:t>
              </m:r>
            </m:e>
            <m:sub>
              <m:r>
                <w:rPr>
                  <w:rFonts w:ascii="Cambria Math" w:hAnsi="Cambria Math"/>
                  <w:color w:val="000000"/>
                  <w:szCs w:val="18"/>
                </w:rPr>
                <m:t>i</m:t>
              </m:r>
            </m:sub>
          </m:sSub>
          <m:r>
            <w:rPr>
              <w:rFonts w:ascii="Cambria Math" w:hAnsi="Cambria Math"/>
              <w:color w:val="000000"/>
              <w:szCs w:val="18"/>
            </w:rPr>
            <m:t xml:space="preserve"> ~ f(</m:t>
          </m:r>
          <m:sSub>
            <m:sSubPr>
              <m:ctrlPr>
                <w:rPr>
                  <w:rFonts w:ascii="Cambria Math" w:hAnsi="Cambria Math"/>
                  <w:i/>
                  <w:color w:val="000000"/>
                  <w:szCs w:val="18"/>
                </w:rPr>
              </m:ctrlPr>
            </m:sSubPr>
            <m:e>
              <m:r>
                <w:rPr>
                  <w:rFonts w:ascii="Cambria Math" w:hAnsi="Cambria Math"/>
                  <w:color w:val="000000"/>
                  <w:szCs w:val="18"/>
                </w:rPr>
                <m:t>θ</m:t>
              </m:r>
            </m:e>
            <m:sub>
              <m:sSub>
                <m:sSubPr>
                  <m:ctrlPr>
                    <w:rPr>
                      <w:rFonts w:ascii="Cambria Math" w:hAnsi="Cambria Math"/>
                      <w:i/>
                      <w:color w:val="000000"/>
                      <w:szCs w:val="18"/>
                    </w:rPr>
                  </m:ctrlPr>
                </m:sSubPr>
                <m:e>
                  <m:r>
                    <w:rPr>
                      <w:rFonts w:ascii="Cambria Math" w:hAnsi="Cambria Math"/>
                      <w:color w:val="000000"/>
                      <w:szCs w:val="18"/>
                    </w:rPr>
                    <m:t>z</m:t>
                  </m:r>
                </m:e>
                <m:sub>
                  <m:r>
                    <w:rPr>
                      <w:rFonts w:ascii="Cambria Math" w:hAnsi="Cambria Math"/>
                      <w:color w:val="000000"/>
                      <w:szCs w:val="18"/>
                    </w:rPr>
                    <m:t>i</m:t>
                  </m:r>
                </m:sub>
              </m:sSub>
            </m:sub>
          </m:sSub>
          <m:r>
            <w:rPr>
              <w:rFonts w:ascii="Cambria Math" w:hAnsi="Cambria Math"/>
              <w:color w:val="000000"/>
              <w:szCs w:val="18"/>
            </w:rPr>
            <m:t>)</m:t>
          </m:r>
        </m:oMath>
      </m:oMathPara>
    </w:p>
    <w:p w14:paraId="51F6E9CA" w14:textId="00F20C4D" w:rsidR="00607BE2" w:rsidRDefault="00607BE2" w:rsidP="00607BE2">
      <w:pPr>
        <w:pStyle w:val="afff5"/>
        <w:rPr>
          <w:color w:val="000000"/>
          <w:szCs w:val="18"/>
        </w:rPr>
      </w:pPr>
      <w:r>
        <w:t>Using</w:t>
      </w:r>
      <w:r w:rsidRPr="00607BE2">
        <w:t xml:space="preserve"> </w:t>
      </w:r>
      <m:oMath>
        <m:r>
          <w:rPr>
            <w:rFonts w:ascii="Cambria Math" w:hAnsi="Cambria Math"/>
            <w:color w:val="000000"/>
            <w:szCs w:val="18"/>
          </w:rPr>
          <m:t>f</m:t>
        </m:r>
        <m:d>
          <m:dPr>
            <m:ctrlPr>
              <w:rPr>
                <w:rFonts w:ascii="Cambria Math" w:hAnsi="Cambria Math"/>
                <w:i/>
                <w:color w:val="000000"/>
                <w:szCs w:val="18"/>
              </w:rPr>
            </m:ctrlPr>
          </m:dPr>
          <m:e>
            <m:r>
              <w:rPr>
                <w:rFonts w:ascii="Cambria Math" w:hAnsi="Cambria Math"/>
                <w:color w:val="000000"/>
                <w:szCs w:val="18"/>
              </w:rPr>
              <m:t>x</m:t>
            </m:r>
          </m:e>
          <m:e>
            <m:r>
              <w:rPr>
                <w:rFonts w:ascii="Cambria Math" w:hAnsi="Cambria Math"/>
                <w:color w:val="000000"/>
                <w:szCs w:val="18"/>
              </w:rPr>
              <m:t>θ</m:t>
            </m:r>
          </m:e>
        </m:d>
      </m:oMath>
      <w:r w:rsidRPr="00607BE2">
        <w:t xml:space="preserve"> and </w:t>
      </w:r>
      <m:oMath>
        <m:r>
          <w:rPr>
            <w:rFonts w:ascii="Cambria Math" w:hAnsi="Cambria Math"/>
            <w:color w:val="000000"/>
            <w:szCs w:val="18"/>
          </w:rPr>
          <m:t>H</m:t>
        </m:r>
        <m:d>
          <m:dPr>
            <m:ctrlPr>
              <w:rPr>
                <w:rFonts w:ascii="Cambria Math" w:hAnsi="Cambria Math"/>
                <w:color w:val="000000"/>
                <w:szCs w:val="18"/>
              </w:rPr>
            </m:ctrlPr>
          </m:dPr>
          <m:e>
            <m:r>
              <w:rPr>
                <w:rFonts w:ascii="Cambria Math" w:hAnsi="Cambria Math"/>
                <w:color w:val="000000"/>
                <w:szCs w:val="18"/>
              </w:rPr>
              <m:t>θ</m:t>
            </m:r>
          </m:e>
          <m:e>
            <m:r>
              <w:rPr>
                <w:rFonts w:ascii="Cambria Math" w:hAnsi="Cambria Math"/>
                <w:color w:val="000000"/>
                <w:szCs w:val="18"/>
              </w:rPr>
              <m:t>α</m:t>
            </m:r>
          </m:e>
        </m:d>
      </m:oMath>
      <w:r w:rsidRPr="00607BE2">
        <w:t xml:space="preserve"> to describe arbitrary distributions over observations and parameters</w:t>
      </w:r>
      <w:r>
        <w:t xml:space="preserve">. That </w:t>
      </w:r>
      <m:oMath>
        <m:r>
          <w:rPr>
            <w:rFonts w:ascii="Cambria Math" w:hAnsi="Cambria Math"/>
            <w:color w:val="000000"/>
            <w:szCs w:val="18"/>
          </w:rPr>
          <m:t>H</m:t>
        </m:r>
      </m:oMath>
      <w:r>
        <w:rPr>
          <w:rFonts w:hint="eastAsia"/>
          <w:color w:val="000000"/>
          <w:szCs w:val="18"/>
        </w:rPr>
        <w:t xml:space="preserve"> will be the </w:t>
      </w:r>
      <w:r>
        <w:rPr>
          <w:color w:val="000000"/>
          <w:szCs w:val="18"/>
        </w:rPr>
        <w:t xml:space="preserve">conjugate prior </w:t>
      </w:r>
      <w:proofErr w:type="gramStart"/>
      <w:r>
        <w:rPr>
          <w:color w:val="000000"/>
          <w:szCs w:val="18"/>
        </w:rPr>
        <w:t xml:space="preserve">of </w:t>
      </w:r>
      <w:proofErr w:type="gramEnd"/>
      <m:oMath>
        <m:r>
          <w:rPr>
            <w:rFonts w:ascii="Cambria Math" w:hAnsi="Cambria Math"/>
            <w:color w:val="000000"/>
            <w:szCs w:val="18"/>
          </w:rPr>
          <m:t>F</m:t>
        </m:r>
      </m:oMath>
      <w:r>
        <w:rPr>
          <w:rFonts w:hint="eastAsia"/>
          <w:color w:val="000000"/>
          <w:szCs w:val="18"/>
        </w:rPr>
        <w:t xml:space="preserve">. </w:t>
      </w:r>
      <w:r>
        <w:rPr>
          <w:color w:val="000000"/>
          <w:szCs w:val="18"/>
        </w:rPr>
        <w:t xml:space="preserve">And in the field of mixture model, </w:t>
      </w:r>
      <m:oMath>
        <m:r>
          <w:rPr>
            <w:rFonts w:ascii="Cambria Math" w:hAnsi="Cambria Math"/>
            <w:color w:val="000000"/>
            <w:szCs w:val="18"/>
          </w:rPr>
          <m:t>F</m:t>
        </m:r>
      </m:oMath>
      <w:r>
        <w:rPr>
          <w:rFonts w:hint="eastAsia"/>
          <w:color w:val="000000"/>
          <w:szCs w:val="18"/>
        </w:rPr>
        <w:t xml:space="preserve"> is typically using Gaussian distribution</w:t>
      </w:r>
      <w:r>
        <w:rPr>
          <w:color w:val="000000"/>
          <w:szCs w:val="18"/>
        </w:rPr>
        <w:t xml:space="preserve"> that called Gaussian mixture model (GMM)</w:t>
      </w:r>
      <w:r>
        <w:rPr>
          <w:rFonts w:hint="eastAsia"/>
          <w:color w:val="000000"/>
          <w:szCs w:val="18"/>
        </w:rPr>
        <w:t xml:space="preserve">. </w:t>
      </w:r>
      <w:r>
        <w:rPr>
          <w:color w:val="000000"/>
          <w:szCs w:val="18"/>
        </w:rPr>
        <w:t xml:space="preserve">But we will use </w:t>
      </w:r>
      <w:proofErr w:type="spellStart"/>
      <w:r>
        <w:rPr>
          <w:color w:val="000000"/>
          <w:szCs w:val="18"/>
        </w:rPr>
        <w:t>Dirichle</w:t>
      </w:r>
      <w:r w:rsidR="00FF2439">
        <w:rPr>
          <w:color w:val="000000"/>
          <w:szCs w:val="18"/>
        </w:rPr>
        <w:t>t</w:t>
      </w:r>
      <w:proofErr w:type="spellEnd"/>
      <w:r>
        <w:rPr>
          <w:color w:val="000000"/>
          <w:szCs w:val="18"/>
        </w:rPr>
        <w:t xml:space="preserve"> process as the based distribution </w:t>
      </w:r>
      <w:proofErr w:type="gramStart"/>
      <w:r>
        <w:rPr>
          <w:color w:val="000000"/>
          <w:szCs w:val="18"/>
        </w:rPr>
        <w:t xml:space="preserve">as </w:t>
      </w:r>
      <w:proofErr w:type="gramEnd"/>
      <m:oMath>
        <m:r>
          <w:rPr>
            <w:rFonts w:ascii="Cambria Math" w:hAnsi="Cambria Math"/>
            <w:color w:val="000000"/>
            <w:szCs w:val="18"/>
          </w:rPr>
          <m:t>F</m:t>
        </m:r>
      </m:oMath>
      <w:r>
        <w:rPr>
          <w:rFonts w:hint="eastAsia"/>
          <w:color w:val="000000"/>
          <w:szCs w:val="18"/>
        </w:rPr>
        <w:t>, and it is called Dirichlet process mixture model (</w:t>
      </w:r>
      <w:r>
        <w:rPr>
          <w:color w:val="000000"/>
          <w:szCs w:val="18"/>
        </w:rPr>
        <w:t>DPMM</w:t>
      </w:r>
      <w:r>
        <w:rPr>
          <w:rFonts w:hint="eastAsia"/>
          <w:color w:val="000000"/>
          <w:szCs w:val="18"/>
        </w:rPr>
        <w:t>)</w:t>
      </w:r>
      <w:r>
        <w:rPr>
          <w:color w:val="000000"/>
          <w:szCs w:val="18"/>
        </w:rPr>
        <w:t>. The detail implemen</w:t>
      </w:r>
      <w:r w:rsidR="002405E7">
        <w:rPr>
          <w:color w:val="000000"/>
          <w:szCs w:val="18"/>
        </w:rPr>
        <w:t>t process will describe in C</w:t>
      </w:r>
      <w:r>
        <w:rPr>
          <w:color w:val="000000"/>
          <w:szCs w:val="18"/>
        </w:rPr>
        <w:t>hapter3.</w:t>
      </w:r>
    </w:p>
    <w:p w14:paraId="37840691" w14:textId="77777777" w:rsidR="002405E7" w:rsidRDefault="002405E7" w:rsidP="00607BE2">
      <w:pPr>
        <w:pStyle w:val="afff5"/>
        <w:rPr>
          <w:color w:val="000000"/>
          <w:szCs w:val="18"/>
        </w:rPr>
      </w:pPr>
    </w:p>
    <w:p w14:paraId="5EFCBC25" w14:textId="77777777" w:rsidR="002405E7" w:rsidRDefault="002405E7" w:rsidP="00607BE2">
      <w:pPr>
        <w:pStyle w:val="afff5"/>
        <w:rPr>
          <w:color w:val="000000"/>
          <w:szCs w:val="18"/>
        </w:rPr>
      </w:pPr>
    </w:p>
    <w:p w14:paraId="68E6C955" w14:textId="796DEF87" w:rsidR="00F23E94" w:rsidRDefault="005F6D88" w:rsidP="002405E7">
      <w:pPr>
        <w:pStyle w:val="31"/>
      </w:pPr>
      <w:bookmarkStart w:id="918" w:name="_Toc424901456"/>
      <w:r>
        <w:lastRenderedPageBreak/>
        <w:t>Dynamic Bayesian Network</w:t>
      </w:r>
      <w:bookmarkEnd w:id="918"/>
    </w:p>
    <w:p w14:paraId="64853C17" w14:textId="1CE276BB" w:rsidR="00F23E94" w:rsidRDefault="00F23E94" w:rsidP="00F23E94">
      <w:pPr>
        <w:pStyle w:val="afff5"/>
      </w:pPr>
      <w:r>
        <w:t xml:space="preserve">Observing a sequence of emissions, but do not know the sequence of states. The </w:t>
      </w:r>
      <w:r w:rsidR="005F6D88" w:rsidRPr="005F6D88">
        <w:rPr>
          <w:iCs/>
        </w:rPr>
        <w:t>Dynamic Bayesian Network</w:t>
      </w:r>
      <w:r w:rsidRPr="00F23E94">
        <w:t xml:space="preserve"> </w:t>
      </w:r>
      <w:r>
        <w:t>(</w:t>
      </w:r>
      <w:r w:rsidR="005F6D88">
        <w:t>DBN</w:t>
      </w:r>
      <w:r>
        <w:t>) is that went through to generate the emissions</w:t>
      </w:r>
      <w:r w:rsidR="00921C83">
        <w:t xml:space="preserve"> </w:t>
      </w:r>
      <w:r w:rsidR="00921C83">
        <w:fldChar w:fldCharType="begin"/>
      </w:r>
      <w:r w:rsidR="007B07B5">
        <w:instrText xml:space="preserve"> ADDIN EN.CITE &lt;EndNote&gt;&lt;Cite&gt;&lt;Author&gt;Stephenson&lt;/Author&gt;&lt;Year&gt;2000&lt;/Year&gt;&lt;RecNum&gt;36&lt;/RecNum&gt;&lt;DisplayText&gt;[28]&lt;/DisplayText&gt;&lt;record&gt;&lt;rec-number&gt;36&lt;/rec-number&gt;&lt;foreign-keys&gt;&lt;key app="EN" db-id="sz22x0ppvatzs7ettfhxv2rxtpdfvwx2wzss"&gt;36&lt;/key&gt;&lt;/foreign-keys&gt;&lt;ref-type name="Journal Article"&gt;17&lt;/ref-type&gt;&lt;contributors&gt;&lt;authors&gt;&lt;author&gt;Stephenson, Todd A&lt;/author&gt;&lt;/authors&gt;&lt;/contributors&gt;&lt;titles&gt;&lt;title&gt;An introduction to Bayesian network theory and usage&lt;/title&gt;&lt;secondary-title&gt;IDIAP-RR 00-03&lt;/secondary-title&gt;&lt;/titles&gt;&lt;periodical&gt;&lt;full-title&gt;IDIAP-RR 00-03&lt;/full-title&gt;&lt;/periodical&gt;&lt;dates&gt;&lt;year&gt;2000&lt;/year&gt;&lt;/dates&gt;&lt;urls&gt;&lt;/urls&gt;&lt;/record&gt;&lt;/Cite&gt;&lt;/EndNote&gt;</w:instrText>
      </w:r>
      <w:r w:rsidR="00921C83">
        <w:fldChar w:fldCharType="separate"/>
      </w:r>
      <w:r w:rsidR="007B07B5">
        <w:rPr>
          <w:noProof/>
        </w:rPr>
        <w:t>[</w:t>
      </w:r>
      <w:hyperlink w:anchor="_ENREF_28" w:tooltip="Stephenson, 2000 #36" w:history="1">
        <w:r w:rsidR="006F41DF">
          <w:rPr>
            <w:noProof/>
          </w:rPr>
          <w:t>28</w:t>
        </w:r>
      </w:hyperlink>
      <w:r w:rsidR="007B07B5">
        <w:rPr>
          <w:noProof/>
        </w:rPr>
        <w:t>]</w:t>
      </w:r>
      <w:r w:rsidR="00921C83">
        <w:fldChar w:fldCharType="end"/>
      </w:r>
      <w:r>
        <w:t xml:space="preserve">. Analyses of </w:t>
      </w:r>
      <w:r w:rsidR="005F6D88">
        <w:t>DBN</w:t>
      </w:r>
      <w:r>
        <w:t xml:space="preserve"> seek to recover the sequence of states from the observed data. It is </w:t>
      </w:r>
      <w:r w:rsidR="005F6D88">
        <w:t>similar to Hidden Markov Model</w:t>
      </w:r>
      <w:r w:rsidRPr="00F23E94">
        <w:t>.</w:t>
      </w:r>
      <w:r>
        <w:t xml:space="preserve"> </w:t>
      </w:r>
      <w:r w:rsidRPr="00F23E94">
        <w:t>In a hidden Markov model, the state is not directly visible, but output, dependent on the state.</w:t>
      </w:r>
      <w:r>
        <w:t xml:space="preserve"> </w:t>
      </w:r>
      <w:r w:rsidRPr="00F23E94">
        <w:t>Each state has a probability distribution over the possible output tokens</w:t>
      </w:r>
      <w:r w:rsidR="00921C83">
        <w:t xml:space="preserve"> </w:t>
      </w:r>
      <w:r w:rsidR="00921C83">
        <w:fldChar w:fldCharType="begin"/>
      </w:r>
      <w:r w:rsidR="007B07B5">
        <w:instrText xml:space="preserve"> ADDIN EN.CITE &lt;EndNote&gt;&lt;Cite&gt;&lt;Author&gt;Zeng&lt;/Author&gt;&lt;Year&gt;2010&lt;/Year&gt;&lt;RecNum&gt;37&lt;/RecNum&gt;&lt;DisplayText&gt;[29]&lt;/DisplayText&gt;&lt;record&gt;&lt;rec-number&gt;37&lt;/rec-number&gt;&lt;foreign-keys&gt;&lt;key app="EN" db-id="sz22x0ppvatzs7ettfhxv2rxtpdfvwx2wzss"&gt;37&lt;/key&gt;&lt;/foreign-keys&gt;&lt;ref-type name="Book Section"&gt;5&lt;/ref-type&gt;&lt;contributors&gt;&lt;authors&gt;&lt;author&gt;Zeng, Zhi&lt;/author&gt;&lt;author&gt;Ji, Qiang&lt;/author&gt;&lt;/authors&gt;&lt;/contributors&gt;&lt;titles&gt;&lt;title&gt;Knowledge based activity recognition with dynamic bayesian network&lt;/title&gt;&lt;secondary-title&gt;Computer Vision–ECCV 2010&lt;/secondary-title&gt;&lt;/titles&gt;&lt;pages&gt;532-546&lt;/pages&gt;&lt;dates&gt;&lt;year&gt;2010&lt;/year&gt;&lt;/dates&gt;&lt;publisher&gt;Springer&lt;/publisher&gt;&lt;isbn&gt;3642155669&lt;/isbn&gt;&lt;urls&gt;&lt;/urls&gt;&lt;/record&gt;&lt;/Cite&gt;&lt;/EndNote&gt;</w:instrText>
      </w:r>
      <w:r w:rsidR="00921C83">
        <w:fldChar w:fldCharType="separate"/>
      </w:r>
      <w:r w:rsidR="007B07B5">
        <w:rPr>
          <w:noProof/>
        </w:rPr>
        <w:t>[</w:t>
      </w:r>
      <w:hyperlink w:anchor="_ENREF_29" w:tooltip="Zeng, 2010 #37" w:history="1">
        <w:r w:rsidR="006F41DF">
          <w:rPr>
            <w:noProof/>
          </w:rPr>
          <w:t>29</w:t>
        </w:r>
      </w:hyperlink>
      <w:r w:rsidR="007B07B5">
        <w:rPr>
          <w:noProof/>
        </w:rPr>
        <w:t>]</w:t>
      </w:r>
      <w:r w:rsidR="00921C83">
        <w:fldChar w:fldCharType="end"/>
      </w:r>
      <w:r w:rsidRPr="00F23E94">
        <w:t>.</w:t>
      </w:r>
      <w:r>
        <w:t xml:space="preserve"> </w:t>
      </w:r>
      <w:r w:rsidR="005F6D88">
        <w:t xml:space="preserve">In order words, a HMM represents the state of the world using a single discrete random </w:t>
      </w:r>
      <w:proofErr w:type="gramStart"/>
      <w:r w:rsidR="005F6D88">
        <w:t xml:space="preserve">variable </w:t>
      </w:r>
      <w:proofErr w:type="gramEnd"/>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∈{1,…,K}</m:t>
        </m:r>
      </m:oMath>
      <w:r w:rsidR="005F6D88">
        <w:t>.</w:t>
      </w:r>
      <w:r w:rsidR="004350DD">
        <w:t xml:space="preserve"> A DBN represents the state of the world using a set of random </w:t>
      </w:r>
      <w:proofErr w:type="gramStart"/>
      <w:r w:rsidR="004350DD">
        <w:t xml:space="preserve">variable </w:t>
      </w:r>
      <w:proofErr w:type="gramEnd"/>
      <m:oMath>
        <m:sSub>
          <m:sSubPr>
            <m:ctrlPr>
              <w:rPr>
                <w:rFonts w:ascii="Cambria Math" w:hAnsi="Cambria Math"/>
              </w:rPr>
            </m:ctrlPr>
          </m:sSubPr>
          <m:e>
            <m:r>
              <w:rPr>
                <w:rFonts w:ascii="Cambria Math" w:hAnsi="Cambria Math"/>
              </w:rPr>
              <m:t>X</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sub>
          <m:sup>
            <m:d>
              <m:dPr>
                <m:ctrlPr>
                  <w:rPr>
                    <w:rFonts w:ascii="Cambria Math" w:hAnsi="Cambria Math"/>
                    <w:i/>
                  </w:rPr>
                </m:ctrlPr>
              </m:dPr>
              <m:e>
                <m:r>
                  <w:rPr>
                    <w:rFonts w:ascii="Cambria Math" w:hAnsi="Cambria Math"/>
                  </w:rPr>
                  <m:t>D</m:t>
                </m:r>
              </m:e>
            </m:d>
          </m:sup>
        </m:sSubSup>
        <m:r>
          <w:rPr>
            <w:rFonts w:ascii="Cambria Math" w:hAnsi="Cambria Math"/>
          </w:rPr>
          <m:t>}</m:t>
        </m:r>
      </m:oMath>
      <w:r w:rsidR="004350DD">
        <w:t xml:space="preserve">. And the dimension </w:t>
      </w:r>
      <m:oMath>
        <m:r>
          <w:rPr>
            <w:rFonts w:ascii="Cambria Math" w:hAnsi="Cambria Math"/>
          </w:rPr>
          <m:t>D</m:t>
        </m:r>
      </m:oMath>
      <w:r w:rsidR="004350DD">
        <w:t xml:space="preserve"> of random variable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004350DD">
        <w:rPr>
          <w:rFonts w:hint="eastAsia"/>
        </w:rPr>
        <w:t xml:space="preserve"> is the number of activity in the recognition </w:t>
      </w:r>
      <w:r w:rsidR="004350DD">
        <w:t>system</w:t>
      </w:r>
      <w:r w:rsidR="004350DD">
        <w:rPr>
          <w:rFonts w:hint="eastAsia"/>
        </w:rPr>
        <w:t>.</w:t>
      </w:r>
      <w:r w:rsidR="004350DD">
        <w:t xml:space="preserve"> </w:t>
      </w:r>
      <w:r>
        <w:t xml:space="preserve">And </w:t>
      </w:r>
      <w:r w:rsidR="004350DD">
        <w:t>DBN</w:t>
      </w:r>
      <w:r w:rsidRPr="00F23E94">
        <w:t xml:space="preserve"> are especially known for their application in </w:t>
      </w:r>
      <w:r w:rsidR="004350DD">
        <w:t>sequential</w:t>
      </w:r>
      <w:r w:rsidRPr="00F23E94">
        <w:t xml:space="preserve"> pattern recognition</w:t>
      </w:r>
      <w:r>
        <w:t xml:space="preserve">. We choose </w:t>
      </w:r>
      <w:r w:rsidR="004350DD">
        <w:t>DBN</w:t>
      </w:r>
      <w:r>
        <w:t xml:space="preserve"> as the online mode because the temporal</w:t>
      </w:r>
      <w:r w:rsidR="004350DD">
        <w:t xml:space="preserve"> and sequential</w:t>
      </w:r>
      <w:r>
        <w:t xml:space="preserve"> information can help rise the recognition performance.</w:t>
      </w:r>
    </w:p>
    <w:p w14:paraId="38E9DC68" w14:textId="3F178E4F" w:rsidR="004350DD" w:rsidRDefault="004350DD" w:rsidP="00F23E94">
      <w:pPr>
        <w:pStyle w:val="afff5"/>
      </w:pPr>
      <w:r>
        <w:rPr>
          <w:rFonts w:hint="eastAsia"/>
        </w:rPr>
        <w:t xml:space="preserve">In a graphical model, nodes represent random variables, and arcs represents </w:t>
      </w:r>
      <w:r>
        <w:t>conditional</w:t>
      </w:r>
      <w:r>
        <w:rPr>
          <w:rFonts w:hint="eastAsia"/>
        </w:rPr>
        <w:t xml:space="preserve"> </w:t>
      </w:r>
      <w:r>
        <w:t xml:space="preserve">independencies. It considers directed graphical models is equaling to Bayesian networks or belief networks. And DBN is one of Bayesian network for dynamic processes. The graphic of DBN should be acyclic and an arc from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 xml:space="preserve"> to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 xml:space="preserve"> means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 xml:space="preserve"> </w:t>
      </w:r>
      <w:proofErr w:type="gramStart"/>
      <w:r>
        <w:rPr>
          <w:rFonts w:hint="eastAsia"/>
        </w:rPr>
        <w:t xml:space="preserve">causes </w:t>
      </w:r>
      <w:proofErr w:type="gramEnd"/>
      <m:oMath>
        <m:sSub>
          <m:sSubPr>
            <m:ctrlPr>
              <w:rPr>
                <w:rFonts w:ascii="Cambria Math" w:hAnsi="Cambria Math"/>
              </w:rPr>
            </m:ctrlPr>
          </m:sSubPr>
          <m:e>
            <m:r>
              <w:rPr>
                <w:rFonts w:ascii="Cambria Math" w:hAnsi="Cambria Math"/>
              </w:rPr>
              <m:t>X</m:t>
            </m:r>
          </m:e>
          <m:sub>
            <m:r>
              <w:rPr>
                <w:rFonts w:ascii="Cambria Math" w:hAnsi="Cambria Math"/>
              </w:rPr>
              <m:t>j</m:t>
            </m:r>
          </m:sub>
        </m:sSub>
      </m:oMath>
      <w:r>
        <w:t>”</w:t>
      </w:r>
      <w:r>
        <w:rPr>
          <w:rFonts w:hint="eastAsia"/>
        </w:rPr>
        <w:t>.</w:t>
      </w:r>
    </w:p>
    <w:p w14:paraId="06521804" w14:textId="558E33AF" w:rsidR="004227E8" w:rsidRDefault="007E572D" w:rsidP="00F23E94">
      <w:pPr>
        <w:pStyle w:val="afff5"/>
      </w:pPr>
      <w:r>
        <w:t>We have built a simple DBN likes HMM. It</w:t>
      </w:r>
      <w:r w:rsidR="004227E8">
        <w:rPr>
          <w:rFonts w:hint="eastAsia"/>
        </w:rPr>
        <w:t xml:space="preserve"> assum</w:t>
      </w:r>
      <w:r w:rsidR="004227E8">
        <w:t xml:space="preserve">es that the observation at time </w:t>
      </w:r>
      <m:oMath>
        <m:r>
          <w:rPr>
            <w:rFonts w:ascii="Cambria Math" w:hAnsi="Cambria Math"/>
          </w:rPr>
          <m:t>t</m:t>
        </m:r>
      </m:oMath>
      <w:r w:rsidR="004227E8">
        <w:rPr>
          <w:rFonts w:hint="eastAsia"/>
        </w:rPr>
        <w:t xml:space="preserve"> was generated by state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4227E8">
        <w:rPr>
          <w:rFonts w:hint="eastAsia"/>
        </w:rPr>
        <w:t xml:space="preserve"> </w:t>
      </w:r>
      <w:r>
        <w:rPr>
          <w:rFonts w:hint="eastAsia"/>
        </w:rPr>
        <w:t>from the observer.</w:t>
      </w:r>
      <w:r w:rsidR="004227E8">
        <w:t xml:space="preserve"> </w:t>
      </w:r>
      <w:proofErr w:type="gramStart"/>
      <w:r w:rsidR="004227E8">
        <w:t xml:space="preserve">Given </w:t>
      </w:r>
      <w:proofErr w:type="gramEnd"/>
      <m:oMath>
        <m:sSub>
          <m:sSubPr>
            <m:ctrlPr>
              <w:rPr>
                <w:rFonts w:ascii="Cambria Math" w:hAnsi="Cambria Math"/>
              </w:rPr>
            </m:ctrlPr>
          </m:sSubPr>
          <m:e>
            <m:r>
              <w:rPr>
                <w:rFonts w:ascii="Cambria Math" w:hAnsi="Cambria Math"/>
              </w:rPr>
              <m:t>S</m:t>
            </m:r>
          </m:e>
          <m:sub>
            <m:r>
              <w:rPr>
                <w:rFonts w:ascii="Cambria Math" w:hAnsi="Cambria Math"/>
              </w:rPr>
              <m:t>t-1</m:t>
            </m:r>
          </m:sub>
        </m:sSub>
      </m:oMath>
      <w:r w:rsidR="004227E8">
        <w:rPr>
          <w:rFonts w:hint="eastAsia"/>
        </w:rPr>
        <w:t>,</w:t>
      </w:r>
      <w:r w:rsidR="004227E8">
        <w:t xml:space="preserve"> the current state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004227E8">
        <w:rPr>
          <w:rFonts w:hint="eastAsia"/>
        </w:rPr>
        <w:t xml:space="preserve"> is independent of all the states prior to </w:t>
      </w:r>
      <w:r w:rsidR="00A575B5">
        <w:t>previous</w:t>
      </w:r>
      <w:r w:rsidR="004227E8">
        <w:rPr>
          <w:rFonts w:hint="eastAsia"/>
        </w:rPr>
        <w:t xml:space="preserve"> stat</w:t>
      </w:r>
      <w:r w:rsidR="004227E8">
        <w:t xml:space="preserve">e </w:t>
      </w:r>
      <m:oMath>
        <m:r>
          <w:rPr>
            <w:rFonts w:ascii="Cambria Math" w:hAnsi="Cambria Math"/>
          </w:rPr>
          <m:t>t-1</m:t>
        </m:r>
      </m:oMath>
      <w:r w:rsidR="004227E8">
        <w:rPr>
          <w:rFonts w:hint="eastAsia"/>
        </w:rPr>
        <w:t xml:space="preserve">. </w:t>
      </w:r>
      <w:r>
        <w:t>T</w:t>
      </w:r>
      <w:r>
        <w:rPr>
          <w:rFonts w:hint="eastAsia"/>
        </w:rPr>
        <w:t>he</w:t>
      </w:r>
      <w:r w:rsidR="004227E8">
        <w:rPr>
          <w:rFonts w:hint="eastAsia"/>
        </w:rPr>
        <w:t xml:space="preserve"> variable </w:t>
      </w:r>
      <m:oMath>
        <m:sSub>
          <m:sSubPr>
            <m:ctrlPr>
              <w:rPr>
                <w:rFonts w:ascii="Cambria Math" w:hAnsi="Cambria Math"/>
              </w:rPr>
            </m:ctrlPr>
          </m:sSubPr>
          <m:e>
            <m:r>
              <w:rPr>
                <w:rFonts w:ascii="Cambria Math" w:hAnsi="Cambria Math"/>
              </w:rPr>
              <m:t>Y</m:t>
            </m:r>
          </m:e>
          <m:sub>
            <m:r>
              <w:rPr>
                <w:rFonts w:ascii="Cambria Math" w:hAnsi="Cambria Math"/>
              </w:rPr>
              <m:t>t</m:t>
            </m:r>
          </m:sub>
        </m:sSub>
      </m:oMath>
      <w:r w:rsidR="004227E8">
        <w:rPr>
          <w:rFonts w:hint="eastAsia"/>
        </w:rPr>
        <w:t xml:space="preserve"> </w:t>
      </w:r>
      <w:r>
        <w:t xml:space="preserve">of observation </w:t>
      </w:r>
      <w:r w:rsidR="004227E8">
        <w:rPr>
          <w:rFonts w:hint="eastAsia"/>
        </w:rPr>
        <w:t>is inde</w:t>
      </w:r>
      <w:r w:rsidR="004227E8">
        <w:t xml:space="preserve">pendent of the states and observations at all other time indices. </w:t>
      </w:r>
      <w:r>
        <w:t>T</w:t>
      </w:r>
      <w:r w:rsidR="004227E8">
        <w:t xml:space="preserve">he joint distribution </w:t>
      </w:r>
      <w:r>
        <w:t>is formulated as follows:</w:t>
      </w:r>
    </w:p>
    <w:tbl>
      <w:tblPr>
        <w:tblStyle w:val="ae"/>
        <w:tblW w:w="0" w:type="auto"/>
        <w:tblLook w:val="04A0" w:firstRow="1" w:lastRow="0" w:firstColumn="1" w:lastColumn="0" w:noHBand="0" w:noVBand="1"/>
      </w:tblPr>
      <w:tblGrid>
        <w:gridCol w:w="7688"/>
        <w:gridCol w:w="816"/>
      </w:tblGrid>
      <w:tr w:rsidR="007905C1" w14:paraId="6F7349EE" w14:textId="77777777" w:rsidTr="00CD42AD">
        <w:tc>
          <w:tcPr>
            <w:tcW w:w="7688" w:type="dxa"/>
            <w:tcBorders>
              <w:top w:val="nil"/>
              <w:left w:val="nil"/>
              <w:bottom w:val="nil"/>
              <w:right w:val="nil"/>
            </w:tcBorders>
          </w:tcPr>
          <w:p w14:paraId="553AA22D" w14:textId="77777777" w:rsidR="007905C1" w:rsidRDefault="007905C1" w:rsidP="00CD42AD">
            <w:pPr>
              <w:jc w:val="center"/>
            </w:pPr>
            <m:oMathPara>
              <m:oMath>
                <m:r>
                  <w:rPr>
                    <w:rFonts w:ascii="Cambria Math" w:hAnsi="Cambria Math" w:hint="eastAsia"/>
                  </w:rPr>
                  <w:lastRenderedPageBreak/>
                  <m:t>P(</m:t>
                </m:r>
                <m:r>
                  <w:rPr>
                    <w:rFonts w:ascii="Cambria Math" w:hAnsi="Cambria Math"/>
                    <w:color w:val="252525"/>
                    <w:shd w:val="clear" w:color="auto" w:fill="FFFFFF"/>
                  </w:rPr>
                  <m:t>Y</m:t>
                </m:r>
                <m:r>
                  <w:rPr>
                    <w:rFonts w:ascii="Cambria Math" w:hAnsi="Cambria Math" w:hint="eastAsia"/>
                    <w:color w:val="252525"/>
                    <w:shd w:val="clear" w:color="auto" w:fill="FFFFFF"/>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1</m:t>
                    </m:r>
                  </m:sub>
                </m:sSub>
                <m:r>
                  <w:rPr>
                    <w:rFonts w:ascii="Cambria Math" w:hAnsi="Cambria Math"/>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2</m:t>
                    </m:r>
                  </m:sub>
                </m:sSub>
                <m:r>
                  <w:rPr>
                    <w:rFonts w:ascii="Cambria Math" w:hAnsi="Cambria Math"/>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T</m:t>
                    </m:r>
                  </m:sub>
                </m:sSub>
                <m:r>
                  <w:rPr>
                    <w:rFonts w:ascii="Cambria Math" w:hAnsi="Cambria Math"/>
                  </w:rPr>
                  <m: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nary>
                      <m:naryPr>
                        <m:chr m:val="∏"/>
                        <m:limLoc m:val="undOvr"/>
                        <m:supHide m:val="1"/>
                        <m:ctrlPr>
                          <w:rPr>
                            <w:rFonts w:ascii="Cambria Math" w:hAnsi="Cambria Math"/>
                            <w:i/>
                          </w:rPr>
                        </m:ctrlPr>
                      </m:naryPr>
                      <m:sub>
                        <m:r>
                          <w:rPr>
                            <w:rFonts w:ascii="Cambria Math" w:hAnsi="Cambria Math" w:hint="eastAsia"/>
                          </w:rPr>
                          <m:t>i=1</m:t>
                        </m:r>
                      </m:sub>
                      <m:sup/>
                      <m:e>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t,i</m:t>
                                </m:r>
                              </m:sub>
                            </m:sSub>
                          </m:e>
                          <m:e>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hint="eastAsia"/>
                                    <w:color w:val="252525"/>
                                    <w:shd w:val="clear" w:color="auto" w:fill="FFFFFF"/>
                                  </w:rPr>
                                  <m:t>t</m:t>
                                </m:r>
                              </m:sub>
                            </m:sSub>
                          </m:e>
                        </m:d>
                      </m:e>
                    </m:nary>
                    <m:r>
                      <w:rPr>
                        <w:rFonts w:ascii="Cambria Math" w:hAnsi="Cambria Math"/>
                      </w:rPr>
                      <m:t>P(</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t</m:t>
                        </m:r>
                      </m:sub>
                    </m:sSub>
                    <m:r>
                      <w:rPr>
                        <w:rFonts w:ascii="Cambria Math" w:hAnsi="Cambria Math"/>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t-1</m:t>
                        </m:r>
                      </m:sub>
                    </m:sSub>
                    <m:r>
                      <w:rPr>
                        <w:rFonts w:ascii="Cambria Math" w:hAnsi="Cambria Math"/>
                      </w:rPr>
                      <m:t>)</m:t>
                    </m:r>
                  </m:e>
                </m:nary>
              </m:oMath>
            </m:oMathPara>
          </w:p>
        </w:tc>
        <w:tc>
          <w:tcPr>
            <w:tcW w:w="816" w:type="dxa"/>
            <w:tcBorders>
              <w:top w:val="nil"/>
              <w:left w:val="nil"/>
              <w:bottom w:val="nil"/>
              <w:right w:val="nil"/>
            </w:tcBorders>
          </w:tcPr>
          <w:p w14:paraId="456C8691" w14:textId="77777777" w:rsidR="007905C1" w:rsidRDefault="007905C1" w:rsidP="00CD42AD">
            <w:pPr>
              <w:jc w:val="center"/>
            </w:pPr>
            <w:r>
              <w:rPr>
                <w:rFonts w:hint="eastAsia"/>
              </w:rPr>
              <w:t>(</w:t>
            </w:r>
            <w:fldSimple w:instr=" STYLEREF 1 \s ">
              <w:r w:rsidR="00394E54">
                <w:rPr>
                  <w:noProof/>
                </w:rPr>
                <w:t>2</w:t>
              </w:r>
            </w:fldSimple>
            <w:r>
              <w:noBreakHyphen/>
            </w:r>
            <w:fldSimple w:instr=" SEQ _ \* ARABIC \s 1 ">
              <w:r w:rsidR="00394E54">
                <w:rPr>
                  <w:noProof/>
                </w:rPr>
                <w:t>7</w:t>
              </w:r>
            </w:fldSimple>
            <w:r>
              <w:rPr>
                <w:rFonts w:hint="eastAsia"/>
              </w:rPr>
              <w:t>)</w:t>
            </w:r>
          </w:p>
        </w:tc>
      </w:tr>
    </w:tbl>
    <w:p w14:paraId="34E826D3" w14:textId="75BF0954" w:rsidR="007905C1" w:rsidRDefault="007905C1" w:rsidP="007905C1">
      <w:pPr>
        <w:pStyle w:val="afff5"/>
        <w:ind w:firstLine="0"/>
      </w:pPr>
      <w:proofErr w:type="gramStart"/>
      <w:r w:rsidRPr="00751181">
        <w:t>where</w:t>
      </w:r>
      <w:proofErr w:type="gramEnd"/>
      <w:r w:rsidRPr="00751181">
        <w:t xml:space="preserve"> </w:t>
      </w:r>
      <m:oMath>
        <m:sSub>
          <m:sSubPr>
            <m:ctrlPr>
              <w:rPr>
                <w:rFonts w:ascii="Cambria Math" w:hAnsi="Cambria Math"/>
                <w:i/>
                <w:color w:val="252525"/>
                <w:shd w:val="clear" w:color="auto" w:fill="FFFFFF"/>
              </w:rPr>
            </m:ctrlPr>
          </m:sSubPr>
          <m:e>
            <m:r>
              <w:rPr>
                <w:rFonts w:ascii="Cambria Math" w:hAnsi="Cambria Math"/>
                <w:color w:val="252525"/>
                <w:shd w:val="clear" w:color="auto" w:fill="FFFFFF"/>
              </w:rPr>
              <m:t>y</m:t>
            </m:r>
          </m:e>
          <m:sub>
            <m:r>
              <w:rPr>
                <w:rFonts w:ascii="Cambria Math" w:hAnsi="Cambria Math"/>
                <w:color w:val="252525"/>
                <w:shd w:val="clear" w:color="auto" w:fill="FFFFFF"/>
              </w:rPr>
              <m:t>t,i</m:t>
            </m:r>
          </m:sub>
        </m:sSub>
      </m:oMath>
      <w:r w:rsidRPr="00751181">
        <w:t xml:space="preserve"> refers to each </w:t>
      </w:r>
      <w:r>
        <w:t>feature of one instance</w:t>
      </w:r>
      <w:r w:rsidRPr="00751181">
        <w:t xml:space="preserve"> at time </w:t>
      </w:r>
      <w:r w:rsidRPr="00751181">
        <w:rPr>
          <w:i/>
        </w:rPr>
        <w:t>t</w:t>
      </w:r>
      <w:r w:rsidRPr="00751181">
        <w:t>. Si</w:t>
      </w:r>
      <w:r>
        <w:t xml:space="preserve">nce </w:t>
      </w:r>
      <w:r w:rsidR="00A575B5">
        <w:t>all</w:t>
      </w:r>
      <w:r>
        <w:t xml:space="preserve"> variables are discrete</w:t>
      </w:r>
      <w:r w:rsidRPr="00751181">
        <w:t>; therefore, each conditional probability is assumed to have categorical distribution. The probability mass function</w:t>
      </w:r>
      <w:r>
        <w:t xml:space="preserve"> (PMF)</w:t>
      </w:r>
      <w:r w:rsidRPr="00751181">
        <w:t xml:space="preserve"> of multinomial categorical distribution for v</w:t>
      </w:r>
      <w:r>
        <w:t xml:space="preserve">ariable </w:t>
      </w:r>
      <w:r w:rsidRPr="00751181">
        <w:rPr>
          <w:i/>
        </w:rPr>
        <w:t>x</w:t>
      </w:r>
      <w:r w:rsidRPr="00751181">
        <w:t xml:space="preserve"> is as follows:</w:t>
      </w:r>
    </w:p>
    <w:tbl>
      <w:tblPr>
        <w:tblStyle w:val="ae"/>
        <w:tblW w:w="0" w:type="auto"/>
        <w:tblLook w:val="04A0" w:firstRow="1" w:lastRow="0" w:firstColumn="1" w:lastColumn="0" w:noHBand="0" w:noVBand="1"/>
      </w:tblPr>
      <w:tblGrid>
        <w:gridCol w:w="7688"/>
        <w:gridCol w:w="816"/>
      </w:tblGrid>
      <w:tr w:rsidR="007905C1" w14:paraId="6C79A925" w14:textId="77777777" w:rsidTr="00CD42AD">
        <w:tc>
          <w:tcPr>
            <w:tcW w:w="7688" w:type="dxa"/>
            <w:tcBorders>
              <w:top w:val="nil"/>
              <w:left w:val="nil"/>
              <w:bottom w:val="nil"/>
              <w:right w:val="nil"/>
            </w:tcBorders>
          </w:tcPr>
          <w:p w14:paraId="49262DC4" w14:textId="77777777" w:rsidR="007905C1" w:rsidRPr="006502B5" w:rsidRDefault="007905C1" w:rsidP="00CD42AD">
            <w:pPr>
              <w:spacing w:line="276" w:lineRule="auto"/>
            </w:pPr>
            <m:oMathPara>
              <m:oMath>
                <m:r>
                  <m:rPr>
                    <m:sty m:val="p"/>
                  </m:rPr>
                  <w:rPr>
                    <w:rFonts w:ascii="Cambria Math" w:hAnsi="Cambria Math" w:hint="eastAsia"/>
                  </w:rPr>
                  <m:t>f</m:t>
                </m:r>
                <m:d>
                  <m:dPr>
                    <m:ctrlPr>
                      <w:rPr>
                        <w:rFonts w:ascii="Cambria Math" w:hAnsi="Cambria Math"/>
                      </w:rPr>
                    </m:ctrlPr>
                  </m:dPr>
                  <m:e>
                    <m:r>
                      <w:rPr>
                        <w:rFonts w:ascii="Cambria Math" w:hAnsi="Cambria Math"/>
                      </w:rPr>
                      <m:t>y=i</m:t>
                    </m:r>
                  </m:e>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p w14:paraId="58B68C1F" w14:textId="77777777" w:rsidR="007905C1" w:rsidRDefault="00394E54" w:rsidP="00CD42AD">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=1</m:t>
                    </m:r>
                  </m:e>
                </m:nary>
              </m:oMath>
            </m:oMathPara>
          </w:p>
        </w:tc>
        <w:tc>
          <w:tcPr>
            <w:tcW w:w="816" w:type="dxa"/>
            <w:tcBorders>
              <w:top w:val="nil"/>
              <w:left w:val="nil"/>
              <w:bottom w:val="nil"/>
              <w:right w:val="nil"/>
            </w:tcBorders>
          </w:tcPr>
          <w:p w14:paraId="6E2A6BE2" w14:textId="77777777" w:rsidR="007905C1" w:rsidRDefault="007905C1" w:rsidP="00CD42AD">
            <w:pPr>
              <w:jc w:val="center"/>
            </w:pPr>
            <w:r>
              <w:rPr>
                <w:rFonts w:hint="eastAsia"/>
              </w:rPr>
              <w:t>(</w:t>
            </w:r>
            <w:fldSimple w:instr=" STYLEREF 1 \s ">
              <w:r w:rsidR="00394E54">
                <w:rPr>
                  <w:noProof/>
                </w:rPr>
                <w:t>2</w:t>
              </w:r>
            </w:fldSimple>
            <w:r>
              <w:noBreakHyphen/>
            </w:r>
            <w:fldSimple w:instr=" SEQ _ \* ARABIC \s 1 ">
              <w:r w:rsidR="00394E54">
                <w:rPr>
                  <w:noProof/>
                </w:rPr>
                <w:t>8</w:t>
              </w:r>
            </w:fldSimple>
            <w:r>
              <w:rPr>
                <w:rFonts w:hint="eastAsia"/>
              </w:rPr>
              <w:t>)</w:t>
            </w:r>
          </w:p>
        </w:tc>
      </w:tr>
    </w:tbl>
    <w:p w14:paraId="125AEDF3" w14:textId="77777777" w:rsidR="007905C1" w:rsidRDefault="007905C1" w:rsidP="007905C1">
      <w:pPr>
        <w:pStyle w:val="afff5"/>
        <w:ind w:firstLine="0"/>
      </w:pPr>
      <w:proofErr w:type="gramStart"/>
      <w:r>
        <w:t>where</w:t>
      </w:r>
      <w:proofErr w:type="gramEnd"/>
      <w: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51181">
        <w:t xml:space="preserve"> is the probability of </w:t>
      </w:r>
      <w:r>
        <w:rPr>
          <w:i/>
        </w:rPr>
        <w:t>y</w:t>
      </w:r>
      <w:r w:rsidRPr="00751181">
        <w:t xml:space="preserve"> equaling </w:t>
      </w:r>
      <w:proofErr w:type="spellStart"/>
      <w:r w:rsidRPr="00751181">
        <w:rPr>
          <w:i/>
        </w:rPr>
        <w:t>i</w:t>
      </w:r>
      <w:proofErr w:type="spellEnd"/>
      <w:r w:rsidRPr="00751181">
        <w:t xml:space="preserve">. The number of possible outcomes of </w:t>
      </w:r>
      <w:proofErr w:type="spellStart"/>
      <w:r w:rsidRPr="00751181">
        <w:rPr>
          <w:i/>
        </w:rPr>
        <w:t>i</w:t>
      </w:r>
      <w:proofErr w:type="spellEnd"/>
      <w:r w:rsidRPr="00751181">
        <w:t xml:space="preserve"> is determined by the number of states in each random variable.</w:t>
      </w:r>
    </w:p>
    <w:p w14:paraId="45674058" w14:textId="77777777" w:rsidR="007905C1" w:rsidRDefault="007905C1" w:rsidP="007905C1">
      <w:pPr>
        <w:pStyle w:val="afff5"/>
      </w:pPr>
      <w:r w:rsidRPr="00751181">
        <w:t xml:space="preserve">The arrow from node </w:t>
      </w:r>
      <m:oMath>
        <m:r>
          <w:rPr>
            <w:rFonts w:ascii="Cambria Math" w:hAnsi="Cambria Math" w:hint="eastAsia"/>
          </w:rPr>
          <m:t>A</m:t>
        </m:r>
      </m:oMath>
      <w:r w:rsidRPr="00751181">
        <w:t xml:space="preserve"> to </w:t>
      </w:r>
      <m:oMath>
        <m:r>
          <w:rPr>
            <w:rFonts w:ascii="Cambria Math" w:hAnsi="Cambria Math"/>
          </w:rPr>
          <m:t>B</m:t>
        </m:r>
      </m:oMath>
      <w:r>
        <w:t xml:space="preserve"> in Bayesian networks rep</w:t>
      </w:r>
      <w:r w:rsidRPr="00751181">
        <w:t xml:space="preserve">resents the conditional </w:t>
      </w:r>
      <w:proofErr w:type="gramStart"/>
      <w:r w:rsidRPr="00751181">
        <w:t xml:space="preserve">probability </w:t>
      </w:r>
      <w:proofErr w:type="gramEnd"/>
      <m:oMath>
        <m:r>
          <w:rPr>
            <w:rFonts w:ascii="Cambria Math" w:hAnsi="Cambria Math" w:hint="eastAsia"/>
          </w:rPr>
          <m:t>P</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oMath>
      <w:r>
        <w:t>. Through maxi</w:t>
      </w:r>
      <w:r w:rsidRPr="00751181">
        <w:t>mum likelihood estimation (MLE) using historical data, each conditional probability in the DBN model can be learned, even when hidden variables exist. It should be noted that all c</w:t>
      </w:r>
      <w:r>
        <w:t>onditional probabilities are as</w:t>
      </w:r>
      <w:r w:rsidRPr="00751181">
        <w:t>sumed to follow categorical</w:t>
      </w:r>
      <w:r>
        <w:t xml:space="preserve"> distribution because all varia</w:t>
      </w:r>
      <w:r w:rsidRPr="00751181">
        <w:t>bles are discrete and no prior assumption is made about which distribution is followed.</w:t>
      </w:r>
    </w:p>
    <w:p w14:paraId="58E1B9DA" w14:textId="251C4B3C" w:rsidR="00257125" w:rsidRDefault="007905C1" w:rsidP="007905C1">
      <w:pPr>
        <w:pStyle w:val="afff5"/>
      </w:pPr>
      <w:r w:rsidRPr="004160B1">
        <w:t>The MLE algorithm is used to obtain the joint probabilities capable of maximizing the likelihood that training data will be obtained</w:t>
      </w:r>
      <w:r>
        <w:t>. For the purpose of estimating</w:t>
      </w:r>
      <w:r w:rsidRPr="004160B1">
        <w:t xml:space="preserve"> </w:t>
      </w:r>
      <w:r>
        <w:t>living activity</w:t>
      </w:r>
      <w:r w:rsidRPr="004160B1">
        <w:t xml:space="preserve">, we apply the belief propagation algorithm to estimate the marginal probability of the interested </w:t>
      </w:r>
      <w:proofErr w:type="gramStart"/>
      <w:r w:rsidRPr="004160B1">
        <w:t xml:space="preserve">variable </w:t>
      </w:r>
      <w:proofErr w:type="gramEnd"/>
      <m:oMath>
        <m:r>
          <m:rPr>
            <m:sty m:val="p"/>
          </m:rPr>
          <w:rPr>
            <w:rFonts w:ascii="Cambria Math" w:hAnsi="Cambria Math"/>
          </w:rPr>
          <m:t>X</m:t>
        </m:r>
      </m:oMath>
      <w:r w:rsidRPr="004160B1">
        <w:t>.</w:t>
      </w:r>
    </w:p>
    <w:tbl>
      <w:tblPr>
        <w:tblStyle w:val="ae"/>
        <w:tblpPr w:leftFromText="181" w:rightFromText="181" w:tblpXSpec="center" w:tblpYSpec="top"/>
        <w:tblOverlap w:val="never"/>
        <w:tblW w:w="0" w:type="auto"/>
        <w:jc w:val="left"/>
        <w:tblLook w:val="04A0" w:firstRow="1" w:lastRow="0" w:firstColumn="1" w:lastColumn="0" w:noHBand="0" w:noVBand="1"/>
      </w:tblPr>
      <w:tblGrid>
        <w:gridCol w:w="8504"/>
      </w:tblGrid>
      <w:tr w:rsidR="0010391B" w14:paraId="34562908" w14:textId="77777777" w:rsidTr="00D211E9">
        <w:trPr>
          <w:jc w:val="left"/>
        </w:trPr>
        <w:tc>
          <w:tcPr>
            <w:tcW w:w="8504" w:type="dxa"/>
            <w:tcBorders>
              <w:top w:val="nil"/>
              <w:left w:val="nil"/>
              <w:bottom w:val="nil"/>
              <w:right w:val="nil"/>
            </w:tcBorders>
          </w:tcPr>
          <w:p w14:paraId="1B4EAD2C" w14:textId="594DF1B8" w:rsidR="0010391B" w:rsidRDefault="007905C1" w:rsidP="00D211E9">
            <w:pPr>
              <w:spacing w:line="240" w:lineRule="auto"/>
              <w:jc w:val="center"/>
            </w:pPr>
            <w:r>
              <w:rPr>
                <w:noProof/>
              </w:rPr>
              <w:lastRenderedPageBreak/>
              <w:drawing>
                <wp:inline distT="0" distB="0" distL="0" distR="0" wp14:anchorId="43DA96A4" wp14:editId="7C4D6DF6">
                  <wp:extent cx="4368018" cy="1762677"/>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2916" cy="1768689"/>
                          </a:xfrm>
                          <a:prstGeom prst="rect">
                            <a:avLst/>
                          </a:prstGeom>
                          <a:noFill/>
                        </pic:spPr>
                      </pic:pic>
                    </a:graphicData>
                  </a:graphic>
                </wp:inline>
              </w:drawing>
            </w:r>
          </w:p>
        </w:tc>
      </w:tr>
      <w:tr w:rsidR="0010391B" w14:paraId="12744F8B" w14:textId="77777777" w:rsidTr="00D211E9">
        <w:trPr>
          <w:jc w:val="left"/>
        </w:trPr>
        <w:tc>
          <w:tcPr>
            <w:tcW w:w="8504" w:type="dxa"/>
            <w:tcBorders>
              <w:top w:val="nil"/>
              <w:left w:val="nil"/>
              <w:bottom w:val="nil"/>
              <w:right w:val="nil"/>
            </w:tcBorders>
          </w:tcPr>
          <w:p w14:paraId="7166DE8A" w14:textId="68ACB95A" w:rsidR="0010391B" w:rsidRDefault="0010391B" w:rsidP="00D211E9">
            <w:pPr>
              <w:jc w:val="center"/>
            </w:pPr>
            <w:bookmarkStart w:id="919" w:name="_Toc424901487"/>
            <w:r>
              <w:t xml:space="preserve">Fig. </w:t>
            </w:r>
            <w:fldSimple w:instr=" STYLEREF 1 \s ">
              <w:r w:rsidR="00394E54">
                <w:rPr>
                  <w:noProof/>
                </w:rPr>
                <w:t>2</w:t>
              </w:r>
            </w:fldSimple>
            <w:r>
              <w:noBreakHyphen/>
            </w:r>
            <w:fldSimple w:instr=" SEQ Fig. \* ARABIC \s 1 ">
              <w:r w:rsidR="00394E54">
                <w:rPr>
                  <w:noProof/>
                </w:rPr>
                <w:t>3</w:t>
              </w:r>
            </w:fldSimple>
            <w:r>
              <w:t xml:space="preserve"> </w:t>
            </w:r>
            <w:r w:rsidRPr="00E50BD3">
              <w:t>The</w:t>
            </w:r>
            <w:r>
              <w:t xml:space="preserve"> graph structure of </w:t>
            </w:r>
            <w:r w:rsidR="007E572D">
              <w:t>Simple DBN</w:t>
            </w:r>
            <w:bookmarkEnd w:id="919"/>
          </w:p>
        </w:tc>
      </w:tr>
    </w:tbl>
    <w:p w14:paraId="34EC02B9" w14:textId="70FCCFC5" w:rsidR="00B814E2" w:rsidRDefault="007905C1" w:rsidP="00D211E9">
      <w:pPr>
        <w:pStyle w:val="afff5"/>
      </w:pPr>
      <w:r>
        <w:t xml:space="preserve">We </w:t>
      </w:r>
      <w:r w:rsidR="00257125">
        <w:t xml:space="preserve">use </w:t>
      </w:r>
      <w:r>
        <w:t>Dynamic Bayesian Network</w:t>
      </w:r>
      <w:r w:rsidR="00257125">
        <w:t xml:space="preserve"> to classify users’ daily activity in online mode. Before the system builds </w:t>
      </w:r>
      <w:r>
        <w:t>DBN</w:t>
      </w:r>
      <w:r w:rsidR="00257125">
        <w:t>, the system used unsupervised learning methodologies DPMM and KNN to build the hierarchical activity inference model of offline mode and asked user to label their activity of the processed training data that has been categories into a set of clusters by the hierarchical activity inference model. Because the training data are labeled in offline mode, the supervised learning algorithm is able to build its classification model. In order to considering features over previous steps,</w:t>
      </w:r>
      <w:r w:rsidR="00257125">
        <w:rPr>
          <w:rFonts w:hint="eastAsia"/>
        </w:rPr>
        <w:t xml:space="preserve"> </w:t>
      </w:r>
      <w:r w:rsidR="00257125">
        <w:t>the system also automatically examine features that link state transitions in the</w:t>
      </w:r>
      <w:r w:rsidR="00257125">
        <w:rPr>
          <w:rFonts w:hint="eastAsia"/>
        </w:rPr>
        <w:t xml:space="preserve"> </w:t>
      </w:r>
      <w:r w:rsidR="00257125">
        <w:t>model directly to observations.</w:t>
      </w:r>
      <w:r w:rsidR="00257125">
        <w:rPr>
          <w:rFonts w:hint="eastAsia"/>
        </w:rPr>
        <w:t xml:space="preserve"> </w:t>
      </w:r>
      <w:r w:rsidR="00257125">
        <w:t xml:space="preserve">The detail implementation of our </w:t>
      </w:r>
      <w:r w:rsidR="00205A5E">
        <w:t xml:space="preserve">online </w:t>
      </w:r>
      <w:r w:rsidR="00257125">
        <w:t xml:space="preserve">AR model that built by </w:t>
      </w:r>
      <w:r>
        <w:t>DBN</w:t>
      </w:r>
      <w:r w:rsidR="00257125">
        <w:rPr>
          <w:rFonts w:hint="eastAsia"/>
        </w:rPr>
        <w:t xml:space="preserve"> </w:t>
      </w:r>
      <w:r w:rsidR="00257125">
        <w:t xml:space="preserve">describes in the chapter3. </w:t>
      </w:r>
    </w:p>
    <w:p w14:paraId="270B0049" w14:textId="6EB51217" w:rsidR="00B814E2" w:rsidRDefault="00B814E2" w:rsidP="00E831AF">
      <w:pPr>
        <w:pStyle w:val="1"/>
      </w:pPr>
      <w:r>
        <w:lastRenderedPageBreak/>
        <w:br/>
      </w:r>
      <w:bookmarkStart w:id="920" w:name="_Toc424901457"/>
      <w:r w:rsidR="003D0965">
        <w:t xml:space="preserve">Activity Recognition Model by </w:t>
      </w:r>
      <w:r w:rsidR="00D211E9">
        <w:t xml:space="preserve">Fusing </w:t>
      </w:r>
      <w:r w:rsidR="003D0965">
        <w:t>Ambient and Vital Sign Fusion</w:t>
      </w:r>
      <w:bookmarkEnd w:id="920"/>
    </w:p>
    <w:p w14:paraId="391A155D" w14:textId="66016D3A" w:rsidR="003D0965" w:rsidRDefault="008719AC" w:rsidP="00E831AF">
      <w:pPr>
        <w:pStyle w:val="21"/>
      </w:pPr>
      <w:bookmarkStart w:id="921" w:name="_Toc424901458"/>
      <w:r>
        <w:t xml:space="preserve">The Architecture of </w:t>
      </w:r>
      <w:r>
        <w:rPr>
          <w:rFonts w:hint="eastAsia"/>
        </w:rPr>
        <w:t xml:space="preserve">Activity Recognition </w:t>
      </w:r>
      <w:r>
        <w:t>Model</w:t>
      </w:r>
      <w:bookmarkEnd w:id="921"/>
    </w:p>
    <w:p w14:paraId="09731E49" w14:textId="4F14BDD4" w:rsidR="00BA3190" w:rsidRDefault="008E0CB8" w:rsidP="008E0CB8">
      <w:pPr>
        <w:pStyle w:val="afff5"/>
        <w:rPr>
          <w:ins w:id="922" w:author="陳雅虹" w:date="2015-07-17T10:59:00Z"/>
        </w:rPr>
      </w:pPr>
      <w:r>
        <w:t>I</w:t>
      </w:r>
      <w:ins w:id="923" w:author="陳雅虹" w:date="2015-07-17T10:59:00Z">
        <w:r w:rsidR="00BA3190" w:rsidRPr="00BA3190">
          <w:t xml:space="preserve"> In order to real-time monitor the daily activity of the elderly, we need to design an activity recognition model. We have proposed an activity-aware healthcare system that can </w:t>
        </w:r>
        <w:proofErr w:type="spellStart"/>
        <w:r w:rsidR="00BA3190" w:rsidRPr="00BA3190">
          <w:t>sperate</w:t>
        </w:r>
        <w:proofErr w:type="spellEnd"/>
        <w:r w:rsidR="00BA3190" w:rsidRPr="00BA3190">
          <w:t xml:space="preserve"> in two modes: training mode and online mode. The training mode is used to identify activities from data automatically as a number of clusters. Each cluster is associated with a meaningful activity. The system will ask user to label each cluster as one activity. After all clusters are labeled, the online model will use those labeled data to build an inference model by</w:t>
        </w:r>
      </w:ins>
      <w:ins w:id="924" w:author="陳雅虹" w:date="2015-07-17T11:12:00Z">
        <w:r w:rsidR="008F76D2">
          <w:t xml:space="preserve"> dynamic Bayesian network</w:t>
        </w:r>
      </w:ins>
      <w:ins w:id="925" w:author="陳雅虹" w:date="2015-07-17T10:59:00Z">
        <w:r w:rsidR="00BA3190" w:rsidRPr="00BA3190">
          <w:t>.</w:t>
        </w:r>
      </w:ins>
    </w:p>
    <w:p w14:paraId="0BD94B5D" w14:textId="205D94F0" w:rsidR="008E0CB8" w:rsidDel="00BA3190" w:rsidRDefault="008E0CB8" w:rsidP="008E0CB8">
      <w:pPr>
        <w:pStyle w:val="afff5"/>
        <w:rPr>
          <w:del w:id="926" w:author="陳雅虹" w:date="2015-07-17T10:59:00Z"/>
        </w:rPr>
      </w:pPr>
      <w:del w:id="927" w:author="陳雅虹" w:date="2015-07-17T10:59:00Z">
        <w:r w:rsidDel="00BA3190">
          <w:delText>n order to real-time monitor elderly residents’ daily activity, we are necessary to design an activity recognition model. I have propose an</w:delText>
        </w:r>
        <w:r w:rsidDel="00BA3190">
          <w:rPr>
            <w:rFonts w:hint="eastAsia"/>
          </w:rPr>
          <w:delText xml:space="preserve"> activity-aware healthcare s</w:delText>
        </w:r>
        <w:r w:rsidDel="00BA3190">
          <w:delText>ystem that has two modes for utilizing: training mode and online mode. The training mode is used to identify activities from data automatically as a number of clusters. Each cluster presents a meaningful activity. The system will ask user to label each cluster as one activity. After all clusters are labeled, the online model will use those labeled data to build an inference model by conditional random field.</w:delText>
        </w:r>
      </w:del>
    </w:p>
    <w:p w14:paraId="054B134B" w14:textId="7365AB7B" w:rsidR="001C57F8" w:rsidRDefault="001C57F8" w:rsidP="008E0CB8">
      <w:pPr>
        <w:pStyle w:val="afff5"/>
      </w:pPr>
      <w:del w:id="928" w:author="陳雅虹" w:date="2015-07-17T11:00:00Z">
        <w:r w:rsidDel="00BA3190">
          <w:rPr>
            <w:rFonts w:hint="eastAsia"/>
          </w:rPr>
          <w:delText>T</w:delText>
        </w:r>
      </w:del>
      <w:ins w:id="929" w:author="陳雅虹" w:date="2015-07-17T10:59:00Z">
        <w:r w:rsidR="00BA3190" w:rsidRPr="00BA3190">
          <w:t>The goal of offline mode is trying to identify all observed environmental and wearable sensor data as living activities in the offline mode. To reduce the burden of labeling those observed sensor data, the proposed system categories sensor data as a set of clusters by</w:t>
        </w:r>
      </w:ins>
      <w:del w:id="930" w:author="陳雅虹" w:date="2015-07-17T10:59:00Z">
        <w:r w:rsidDel="00BA3190">
          <w:rPr>
            <w:rFonts w:hint="eastAsia"/>
          </w:rPr>
          <w:delText>he goal of offline mode is trying to identify</w:delText>
        </w:r>
        <w:r w:rsidDel="00BA3190">
          <w:delText xml:space="preserve"> all</w:delText>
        </w:r>
        <w:r w:rsidDel="00BA3190">
          <w:rPr>
            <w:rFonts w:hint="eastAsia"/>
          </w:rPr>
          <w:delText xml:space="preserve"> observed environment</w:delText>
        </w:r>
        <w:r w:rsidDel="00BA3190">
          <w:delText>al</w:delText>
        </w:r>
        <w:r w:rsidDel="00BA3190">
          <w:rPr>
            <w:rFonts w:hint="eastAsia"/>
          </w:rPr>
          <w:delText xml:space="preserve"> and wearable</w:delText>
        </w:r>
        <w:r w:rsidDel="00BA3190">
          <w:delText xml:space="preserve"> sensor data as living activities in the offline mode. And reduce the burden of labeling those observed sensor data. The system categories sensor data as a set of clusters by</w:delText>
        </w:r>
      </w:del>
      <w:r>
        <w:t xml:space="preserve"> the non-parametric hierarchical activity </w:t>
      </w:r>
      <w:ins w:id="931" w:author="陳雅虹" w:date="2015-07-17T10:59:00Z">
        <w:r w:rsidR="00BA3190">
          <w:t>clustering</w:t>
        </w:r>
      </w:ins>
      <w:del w:id="932" w:author="陳雅虹" w:date="2015-07-17T10:59:00Z">
        <w:r w:rsidDel="00BA3190">
          <w:delText>recognition model</w:delText>
        </w:r>
      </w:del>
      <w:r>
        <w:t xml:space="preserve"> (N</w:t>
      </w:r>
      <w:del w:id="933" w:author="陳雅虹" w:date="2015-07-17T02:57:00Z">
        <w:r w:rsidDel="00A84D06">
          <w:delText>HARM</w:delText>
        </w:r>
      </w:del>
      <w:ins w:id="934" w:author="陳雅虹" w:date="2015-07-17T02:57:00Z">
        <w:r w:rsidR="00A84D06">
          <w:t>HAC</w:t>
        </w:r>
      </w:ins>
      <w:r>
        <w:t xml:space="preserve">). </w:t>
      </w:r>
      <w:ins w:id="935" w:author="陳雅虹" w:date="2015-07-17T11:00:00Z">
        <w:r w:rsidR="00BA3190" w:rsidRPr="00BA3190">
          <w:t>User only needs to label each clusters, so the efforts of labeling data is significantly re</w:t>
        </w:r>
        <w:r w:rsidR="00BA3190">
          <w:t>duced.</w:t>
        </w:r>
      </w:ins>
      <w:del w:id="936" w:author="陳雅虹" w:date="2015-07-17T11:00:00Z">
        <w:r w:rsidDel="00BA3190">
          <w:delText>User only needs to label each clusters, so the number of labeling data is decreasing.</w:delText>
        </w:r>
      </w:del>
    </w:p>
    <w:tbl>
      <w:tblPr>
        <w:tblStyle w:val="ae"/>
        <w:tblpPr w:leftFromText="181" w:rightFromText="181"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B465C2" w14:paraId="164FFD42" w14:textId="77777777" w:rsidTr="00D211E9">
        <w:trPr>
          <w:jc w:val="left"/>
        </w:trPr>
        <w:tc>
          <w:tcPr>
            <w:tcW w:w="8560" w:type="dxa"/>
          </w:tcPr>
          <w:p w14:paraId="2A2CDE11" w14:textId="73E3D693" w:rsidR="00B465C2" w:rsidRDefault="00B465C2" w:rsidP="00D211E9">
            <w:pPr>
              <w:pStyle w:val="afff5"/>
              <w:ind w:firstLine="0"/>
              <w:jc w:val="center"/>
            </w:pPr>
            <w:r>
              <w:rPr>
                <w:noProof/>
              </w:rPr>
              <w:lastRenderedPageBreak/>
              <w:drawing>
                <wp:inline distT="0" distB="0" distL="0" distR="0" wp14:anchorId="17A5DFDD" wp14:editId="70FBB209">
                  <wp:extent cx="1991975" cy="4356000"/>
                  <wp:effectExtent l="0" t="0" r="889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1975" cy="4356000"/>
                          </a:xfrm>
                          <a:prstGeom prst="rect">
                            <a:avLst/>
                          </a:prstGeom>
                          <a:noFill/>
                        </pic:spPr>
                      </pic:pic>
                    </a:graphicData>
                  </a:graphic>
                </wp:inline>
              </w:drawing>
            </w:r>
          </w:p>
        </w:tc>
      </w:tr>
      <w:tr w:rsidR="008E0CB8" w14:paraId="2259738E" w14:textId="77777777" w:rsidTr="00D211E9">
        <w:trPr>
          <w:jc w:val="left"/>
        </w:trPr>
        <w:tc>
          <w:tcPr>
            <w:tcW w:w="8560" w:type="dxa"/>
          </w:tcPr>
          <w:p w14:paraId="15B3809B" w14:textId="184A906A" w:rsidR="008E0CB8" w:rsidRDefault="008E0CB8" w:rsidP="00D211E9">
            <w:pPr>
              <w:pStyle w:val="afff5"/>
              <w:ind w:firstLine="0"/>
              <w:jc w:val="center"/>
            </w:pPr>
            <w:bookmarkStart w:id="937" w:name="_Ref423269251"/>
            <w:bookmarkStart w:id="938" w:name="_Toc424901488"/>
            <w:r>
              <w:t xml:space="preserve">Fig. </w:t>
            </w:r>
            <w:fldSimple w:instr=" STYLEREF 1 \s ">
              <w:r w:rsidR="00394E54">
                <w:rPr>
                  <w:noProof/>
                </w:rPr>
                <w:t>3</w:t>
              </w:r>
            </w:fldSimple>
            <w:r>
              <w:noBreakHyphen/>
            </w:r>
            <w:fldSimple w:instr=" SEQ Fig. \* ARABIC \s 1 ">
              <w:r w:rsidR="00394E54">
                <w:rPr>
                  <w:noProof/>
                </w:rPr>
                <w:t>1</w:t>
              </w:r>
            </w:fldSimple>
            <w:bookmarkEnd w:id="937"/>
            <w:r>
              <w:rPr>
                <w:rFonts w:hint="eastAsia"/>
              </w:rPr>
              <w:t xml:space="preserve"> </w:t>
            </w:r>
            <w:r w:rsidR="00B465C2">
              <w:t>Flowchart</w:t>
            </w:r>
            <w:r>
              <w:t xml:space="preserve"> of Training Mode</w:t>
            </w:r>
            <w:bookmarkEnd w:id="938"/>
          </w:p>
        </w:tc>
      </w:tr>
    </w:tbl>
    <w:p w14:paraId="5CB2DFBB" w14:textId="5F1B35CB" w:rsidR="008E0CB8" w:rsidRPr="006F22B6" w:rsidRDefault="00BA3190" w:rsidP="00126D00">
      <w:pPr>
        <w:pStyle w:val="afff5"/>
      </w:pPr>
      <w:ins w:id="939" w:author="陳雅虹" w:date="2015-07-17T11:01:00Z">
        <w:r w:rsidRPr="00BA3190">
          <w:t xml:space="preserve">To monitor elders’ living activities, it’s hard to ask them to label their activities for every instance in training section. Because the offline mode can find the significant living activity of each cluster, it help elders label the resulting clusters in a simpler way. Besides, the advantages of NHAC include </w:t>
        </w:r>
        <w:proofErr w:type="gramStart"/>
        <w:r w:rsidRPr="00BA3190">
          <w:t>that  a</w:t>
        </w:r>
        <w:proofErr w:type="gramEnd"/>
        <w:r w:rsidRPr="00BA3190">
          <w:t xml:space="preserve"> simpler way is used to label data, and it provides a way to observe data and to categorize them automatically. A non-parametric learning method can find the most appropriate number of clusters based on their training data. For NHAC, it is a set of data-driven and non-parametric inference models, and it may discover some facts which are ignored by users, i.e., users usually remember significant </w:t>
        </w:r>
        <w:r w:rsidR="008F76D2">
          <w:t>activities, but ignores common or subconscious</w:t>
        </w:r>
        <w:r w:rsidRPr="00BA3190">
          <w:t xml:space="preserve"> activities. Since the or-</w:t>
        </w:r>
        <w:proofErr w:type="spellStart"/>
        <w:r w:rsidRPr="00BA3190">
          <w:t>dinary</w:t>
        </w:r>
        <w:proofErr w:type="spellEnd"/>
        <w:r w:rsidRPr="00BA3190">
          <w:t xml:space="preserve"> activity recognition methods apply supervised learning algorithm, all the train-</w:t>
        </w:r>
        <w:proofErr w:type="spellStart"/>
        <w:r w:rsidRPr="00BA3190">
          <w:t>ing</w:t>
        </w:r>
        <w:proofErr w:type="spellEnd"/>
        <w:r w:rsidRPr="00BA3190">
          <w:t xml:space="preserve"> data need to labeled for </w:t>
        </w:r>
        <w:proofErr w:type="gramStart"/>
        <w:r w:rsidRPr="00BA3190">
          <w:t>then .</w:t>
        </w:r>
        <w:proofErr w:type="gramEnd"/>
        <w:r w:rsidRPr="00BA3190">
          <w:t xml:space="preserve"> If the user ignores those aforementioned com</w:t>
        </w:r>
        <w:r w:rsidRPr="00BA3190">
          <w:lastRenderedPageBreak/>
          <w:t xml:space="preserve">mon activities and label them into incorrect activities, those wrong labeled data will be-come noises in those supervised learning models, which in turn will mark the </w:t>
        </w:r>
        <w:proofErr w:type="spellStart"/>
        <w:r w:rsidRPr="00BA3190">
          <w:t>perfor-mances</w:t>
        </w:r>
        <w:proofErr w:type="spellEnd"/>
        <w:r w:rsidRPr="00BA3190">
          <w:t xml:space="preserve"> in prediction stage bad. Although one activity may not map to one cluster from our NHAC, one cluster can only be mapped to one activity. i.e., one activity can be mapped to one or more than one activity, and one cluster should be mapped only one activity. When users labels clusters, they can label different clusters as the same </w:t>
        </w:r>
        <w:proofErr w:type="spellStart"/>
        <w:r w:rsidRPr="00BA3190">
          <w:t>activ-ity</w:t>
        </w:r>
        <w:proofErr w:type="spellEnd"/>
        <w:r w:rsidRPr="00BA3190">
          <w:t>. For example, if one has two habits of reading books: “turn on lamp” or “turn off lamp”, the NHAC formed two clusters for this reading behavior and both of them should be labeled as the same activity “Reading”. The following figure, Fig. 3 1, shows the flowchart of the training mode.</w:t>
        </w:r>
      </w:ins>
      <w:del w:id="940" w:author="陳雅虹" w:date="2015-07-17T11:01:00Z">
        <w:r w:rsidR="00C079F1" w:rsidDel="00BA3190">
          <w:delText>T</w:delText>
        </w:r>
        <w:r w:rsidR="00C079F1" w:rsidRPr="00C079F1" w:rsidDel="00BA3190">
          <w:delText xml:space="preserve">o monitor elders’ living activities, but it’s hard to ask them labeling their activities for every instances in training section. </w:delText>
        </w:r>
        <w:r w:rsidR="00C079F1" w:rsidDel="00BA3190">
          <w:delText>Because t</w:delText>
        </w:r>
        <w:r w:rsidR="00C079F1" w:rsidRPr="00C079F1" w:rsidDel="00BA3190">
          <w:delText>he</w:delText>
        </w:r>
        <w:r w:rsidR="00C079F1" w:rsidDel="00BA3190">
          <w:delText xml:space="preserve"> offline mode</w:delText>
        </w:r>
        <w:r w:rsidR="00C079F1" w:rsidRPr="00C079F1" w:rsidDel="00BA3190">
          <w:delText xml:space="preserve"> can find the significant living activity</w:delText>
        </w:r>
        <w:r w:rsidR="00C079F1" w:rsidDel="00BA3190">
          <w:delText xml:space="preserve"> of each cluster, it help elders label</w:delText>
        </w:r>
        <w:r w:rsidR="00C079F1" w:rsidRPr="00C079F1" w:rsidDel="00BA3190">
          <w:delText xml:space="preserve"> the result clusters in the easy way.</w:delText>
        </w:r>
        <w:r w:rsidR="00FC1DD9" w:rsidDel="00BA3190">
          <w:delText xml:space="preserve"> Besides, the advantages of </w:delText>
        </w:r>
        <w:r w:rsidR="00FD401F" w:rsidDel="00BA3190">
          <w:delText>N</w:delText>
        </w:r>
      </w:del>
      <w:del w:id="941" w:author="陳雅虹" w:date="2015-07-17T02:57:00Z">
        <w:r w:rsidR="00FC1DD9" w:rsidDel="00A84D06">
          <w:delText>HARM</w:delText>
        </w:r>
      </w:del>
      <w:del w:id="942" w:author="陳雅虹" w:date="2015-07-17T11:01:00Z">
        <w:r w:rsidR="00FC1DD9" w:rsidDel="00BA3190">
          <w:delText xml:space="preserve"> is not only an easier way to label data, but also a way to observe data and category them automatically. </w:delText>
        </w:r>
        <w:r w:rsidR="00FD401F" w:rsidDel="00BA3190">
          <w:rPr>
            <w:rFonts w:eastAsiaTheme="minorEastAsia"/>
          </w:rPr>
          <w:delText xml:space="preserve">Non-parametric learning method can find the most appropriate number of clusters based on their training data. </w:delText>
        </w:r>
        <w:r w:rsidR="00FD401F" w:rsidDel="00BA3190">
          <w:delText>For N</w:delText>
        </w:r>
      </w:del>
      <w:del w:id="943" w:author="陳雅虹" w:date="2015-07-17T02:57:00Z">
        <w:r w:rsidR="00FD401F" w:rsidDel="00A84D06">
          <w:delText>HARM</w:delText>
        </w:r>
      </w:del>
      <w:del w:id="944" w:author="陳雅虹" w:date="2015-07-17T11:01:00Z">
        <w:r w:rsidR="00FD401F" w:rsidDel="00BA3190">
          <w:delText>, it is a set of data-driven and non-parametric inference models, it may discover some facts which are ignored by users</w:delText>
        </w:r>
        <w:r w:rsidR="00A81D7E" w:rsidDel="00BA3190">
          <w:delText>,</w:delText>
        </w:r>
        <w:r w:rsidR="00FD401F" w:rsidDel="00BA3190">
          <w:delText xml:space="preserve"> </w:delText>
        </w:r>
        <w:r w:rsidR="00A81D7E" w:rsidRPr="00A81D7E" w:rsidDel="00BA3190">
          <w:rPr>
            <w:i/>
          </w:rPr>
          <w:delText>i.e.</w:delText>
        </w:r>
        <w:r w:rsidR="00A81D7E" w:rsidDel="00BA3190">
          <w:delText>,</w:delText>
        </w:r>
        <w:r w:rsidR="00FD401F" w:rsidDel="00BA3190">
          <w:delText xml:space="preserve"> </w:delText>
        </w:r>
        <w:r w:rsidR="004C4992" w:rsidDel="00BA3190">
          <w:delText xml:space="preserve">user usually remembers significant activities, but ignores </w:delText>
        </w:r>
        <w:r w:rsidR="001C57F8" w:rsidDel="00BA3190">
          <w:delText>common/normal</w:delText>
        </w:r>
        <w:r w:rsidR="004C4992" w:rsidDel="00BA3190">
          <w:delText xml:space="preserve"> activities.</w:delText>
        </w:r>
        <w:r w:rsidR="00A81D7E" w:rsidDel="00BA3190">
          <w:delText xml:space="preserve"> The ordinary activity recognition methods are using supervised learning algorithm, and they need to label all training data. </w:delText>
        </w:r>
        <w:r w:rsidR="001C57F8" w:rsidDel="00BA3190">
          <w:delText>When user ignore those common activities and label them into false activities, those wrong labeling data will become noise data for those supervised learning models. And they will show bad performances in prediction stage.</w:delText>
        </w:r>
        <w:r w:rsidR="002A0CC4" w:rsidDel="00BA3190">
          <w:delText xml:space="preserve"> Although</w:delText>
        </w:r>
        <w:r w:rsidR="00995983" w:rsidDel="00BA3190">
          <w:delText xml:space="preserve"> one activity may not map to one cluster from our N</w:delText>
        </w:r>
      </w:del>
      <w:del w:id="945" w:author="陳雅虹" w:date="2015-07-17T02:57:00Z">
        <w:r w:rsidR="00995983" w:rsidDel="00A84D06">
          <w:delText>HARM</w:delText>
        </w:r>
      </w:del>
      <w:del w:id="946" w:author="陳雅虹" w:date="2015-07-17T11:01:00Z">
        <w:r w:rsidR="00995983" w:rsidDel="00BA3190">
          <w:delText xml:space="preserve">, one cluster only map to one activity. </w:delText>
        </w:r>
        <w:r w:rsidR="00995983" w:rsidRPr="00995983" w:rsidDel="00BA3190">
          <w:rPr>
            <w:i/>
          </w:rPr>
          <w:delText>i.e.</w:delText>
        </w:r>
        <w:r w:rsidR="00995983" w:rsidDel="00BA3190">
          <w:delText>, one activity can map to one or more than one activity, and one cluster should map only one activity. When users labels clusters, they can label different clusters as same activity. For example, if one has two habits of reading books: open lamp or close lamp, the N</w:delText>
        </w:r>
      </w:del>
      <w:del w:id="947" w:author="陳雅虹" w:date="2015-07-17T02:57:00Z">
        <w:r w:rsidR="00995983" w:rsidDel="00A84D06">
          <w:delText>HARM</w:delText>
        </w:r>
      </w:del>
      <w:del w:id="948" w:author="陳雅虹" w:date="2015-07-17T11:01:00Z">
        <w:r w:rsidR="00995983" w:rsidDel="00BA3190">
          <w:delText xml:space="preserve"> identifies two clusters for this reading behavior and both of them </w:delText>
        </w:r>
        <w:r w:rsidR="00250B31" w:rsidDel="00BA3190">
          <w:delText>should</w:delText>
        </w:r>
        <w:r w:rsidR="00995983" w:rsidDel="00BA3190">
          <w:delText xml:space="preserve"> be labeled as the</w:delText>
        </w:r>
        <w:r w:rsidR="00250B31" w:rsidDel="00BA3190">
          <w:delText xml:space="preserve"> same</w:delText>
        </w:r>
        <w:r w:rsidR="00995983" w:rsidDel="00BA3190">
          <w:delText xml:space="preserve"> activity “Reading”.</w:delText>
        </w:r>
        <w:r w:rsidR="006F22B6" w:rsidDel="00BA3190">
          <w:delText xml:space="preserve"> The </w:delText>
        </w:r>
        <w:r w:rsidR="006F22B6" w:rsidDel="00BA3190">
          <w:fldChar w:fldCharType="begin"/>
        </w:r>
        <w:r w:rsidR="006F22B6" w:rsidDel="00BA3190">
          <w:delInstrText xml:space="preserve"> REF _Ref423269251 \h </w:delInstrText>
        </w:r>
        <w:r w:rsidR="006F22B6" w:rsidDel="00BA3190">
          <w:fldChar w:fldCharType="separate"/>
        </w:r>
        <w:r w:rsidR="00E95FA9" w:rsidDel="00BA3190">
          <w:delText xml:space="preserve">Fig. </w:delText>
        </w:r>
        <w:r w:rsidR="00E95FA9" w:rsidDel="00BA3190">
          <w:rPr>
            <w:noProof/>
          </w:rPr>
          <w:delText>3</w:delText>
        </w:r>
        <w:r w:rsidR="00E95FA9" w:rsidDel="00BA3190">
          <w:noBreakHyphen/>
        </w:r>
        <w:r w:rsidR="00E95FA9" w:rsidDel="00BA3190">
          <w:rPr>
            <w:noProof/>
          </w:rPr>
          <w:delText>1</w:delText>
        </w:r>
        <w:r w:rsidR="006F22B6" w:rsidDel="00BA3190">
          <w:fldChar w:fldCharType="end"/>
        </w:r>
        <w:r w:rsidR="006F22B6" w:rsidDel="00BA3190">
          <w:delText xml:space="preserve"> shows the flowchart of training mode.</w:delText>
        </w:r>
      </w:del>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8E0CB8" w14:paraId="46508824" w14:textId="77777777" w:rsidTr="00D211E9">
        <w:trPr>
          <w:jc w:val="left"/>
        </w:trPr>
        <w:tc>
          <w:tcPr>
            <w:tcW w:w="8560" w:type="dxa"/>
          </w:tcPr>
          <w:p w14:paraId="553DFE45" w14:textId="72B49F98" w:rsidR="008E0CB8" w:rsidRDefault="00B465C2" w:rsidP="00D211E9">
            <w:pPr>
              <w:pStyle w:val="afff5"/>
              <w:ind w:firstLine="0"/>
              <w:jc w:val="center"/>
            </w:pPr>
            <w:r>
              <w:rPr>
                <w:noProof/>
              </w:rPr>
              <w:drawing>
                <wp:inline distT="0" distB="0" distL="0" distR="0" wp14:anchorId="165B7020" wp14:editId="4CE9304D">
                  <wp:extent cx="3368130" cy="4320000"/>
                  <wp:effectExtent l="0" t="0" r="381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130" cy="4320000"/>
                          </a:xfrm>
                          <a:prstGeom prst="rect">
                            <a:avLst/>
                          </a:prstGeom>
                          <a:noFill/>
                        </pic:spPr>
                      </pic:pic>
                    </a:graphicData>
                  </a:graphic>
                </wp:inline>
              </w:drawing>
            </w:r>
          </w:p>
        </w:tc>
      </w:tr>
      <w:tr w:rsidR="008E0CB8" w14:paraId="452653E2" w14:textId="77777777" w:rsidTr="00D211E9">
        <w:trPr>
          <w:jc w:val="left"/>
        </w:trPr>
        <w:tc>
          <w:tcPr>
            <w:tcW w:w="8560" w:type="dxa"/>
          </w:tcPr>
          <w:p w14:paraId="1A839636" w14:textId="4949DCB4" w:rsidR="008E0CB8" w:rsidRPr="001F17DD" w:rsidRDefault="008E0CB8" w:rsidP="0022401B">
            <w:pPr>
              <w:pStyle w:val="afff5"/>
              <w:spacing w:line="240" w:lineRule="auto"/>
              <w:ind w:firstLine="0"/>
              <w:jc w:val="center"/>
            </w:pPr>
            <w:bookmarkStart w:id="949" w:name="_Ref423269285"/>
            <w:bookmarkStart w:id="950" w:name="_Toc424901489"/>
            <w:r>
              <w:t xml:space="preserve">Fig. </w:t>
            </w:r>
            <w:fldSimple w:instr=" STYLEREF 1 \s ">
              <w:r w:rsidR="00394E54">
                <w:rPr>
                  <w:noProof/>
                </w:rPr>
                <w:t>3</w:t>
              </w:r>
            </w:fldSimple>
            <w:r>
              <w:noBreakHyphen/>
            </w:r>
            <w:fldSimple w:instr=" SEQ Fig. \* ARABIC \s 1 ">
              <w:r w:rsidR="00394E54">
                <w:rPr>
                  <w:noProof/>
                </w:rPr>
                <w:t>2</w:t>
              </w:r>
            </w:fldSimple>
            <w:bookmarkEnd w:id="949"/>
            <w:r>
              <w:rPr>
                <w:rFonts w:hint="eastAsia"/>
              </w:rPr>
              <w:t xml:space="preserve"> </w:t>
            </w:r>
            <w:r w:rsidR="00B465C2">
              <w:t>Flowchart</w:t>
            </w:r>
            <w:r>
              <w:t xml:space="preserve"> of O</w:t>
            </w:r>
            <w:bookmarkStart w:id="951" w:name="_GoBack"/>
            <w:bookmarkEnd w:id="951"/>
            <w:r>
              <w:t>nline Mode</w:t>
            </w:r>
            <w:bookmarkEnd w:id="950"/>
          </w:p>
        </w:tc>
      </w:tr>
    </w:tbl>
    <w:p w14:paraId="6A6CDCC4" w14:textId="57ABD573" w:rsidR="008E0CB8" w:rsidRDefault="00BA3190" w:rsidP="00BA3190">
      <w:pPr>
        <w:pStyle w:val="afff5"/>
      </w:pPr>
      <w:ins w:id="952" w:author="陳雅虹" w:date="2015-07-17T11:02:00Z">
        <w:r>
          <w:t xml:space="preserve">The online mode is used to real-time determine activities of the elder and to </w:t>
        </w:r>
      </w:ins>
      <w:ins w:id="953" w:author="陳雅虹" w:date="2015-07-17T11:16:00Z">
        <w:r w:rsidR="008F76D2">
          <w:t>simul</w:t>
        </w:r>
        <w:r w:rsidR="008F76D2">
          <w:lastRenderedPageBreak/>
          <w:t>taneously</w:t>
        </w:r>
      </w:ins>
      <w:ins w:id="954" w:author="陳雅虹" w:date="2015-07-17T11:02:00Z">
        <w:r>
          <w:t xml:space="preserve"> monitor the anomaly activity. If an unknown activity has been observed, the system will determine whether it is an anomaly activity or not. The procedure of determining anomaly activity uses an artificial intelligent methodology called “case-based reason-</w:t>
        </w:r>
        <w:proofErr w:type="spellStart"/>
        <w:r>
          <w:t>ing</w:t>
        </w:r>
        <w:proofErr w:type="spellEnd"/>
        <w:r>
          <w:t xml:space="preserve"> (CBR)”, which is </w:t>
        </w:r>
        <w:proofErr w:type="gramStart"/>
        <w:r>
          <w:t>to  solve</w:t>
        </w:r>
        <w:proofErr w:type="gramEnd"/>
        <w:r>
          <w:t xml:space="preserve"> new problems by adapting the previously additional successful solution to similar problems. So, before we design CBR in our </w:t>
        </w:r>
        <w:proofErr w:type="spellStart"/>
        <w:r>
          <w:t>activi</w:t>
        </w:r>
        <w:proofErr w:type="spellEnd"/>
        <w:r>
          <w:t xml:space="preserve">-ty-aware healthcare system, we need to design a function to compute the similarity score of all known activities. This function can evaluate any new instance about how it is similar to all observed activities. And, we set a threshold T that is used to determine the instance which it is sufficiently similar to a known activity or is an unknown </w:t>
        </w:r>
        <w:proofErr w:type="spellStart"/>
        <w:r>
          <w:t>activ-ity</w:t>
        </w:r>
        <w:proofErr w:type="spellEnd"/>
        <w:r>
          <w:t>.</w:t>
        </w:r>
      </w:ins>
      <w:del w:id="955" w:author="陳雅虹" w:date="2015-07-17T11:02:00Z">
        <w:r w:rsidR="008E0CB8" w:rsidDel="00BA3190">
          <w:delText xml:space="preserve">The online mode is used to real-time determine activity of elderly residents and monitor anomaly activity. If an unknown activity has been observed, the system will determine whether it is an anomaly activity or not. </w:delText>
        </w:r>
        <w:r w:rsidR="00250B31" w:rsidDel="00BA3190">
          <w:delText xml:space="preserve">The procedure of determining anomaly activity is used an artificial intelligent methodology “case-based reasoning (CBR)”. Case-based reasoning solves new problems by adapting previously successful solution to similar problems. So before we design CBR in our activity-aware healthcare system, we need to design a function to compute the similar score of all known activity. This function can evaluate any new instance how it is similar to all observed activities. </w:delText>
        </w:r>
        <w:r w:rsidR="006F22B6" w:rsidDel="00BA3190">
          <w:delText xml:space="preserve">And we set a threshold </w:delText>
        </w:r>
        <w:r w:rsidR="006F22B6" w:rsidRPr="006F22B6" w:rsidDel="00BA3190">
          <w:rPr>
            <w:i/>
          </w:rPr>
          <w:delText>T</w:delText>
        </w:r>
        <w:r w:rsidR="006F22B6" w:rsidDel="00BA3190">
          <w:delText xml:space="preserve"> that is used to determine the instance is belong to the most similar activity or an unknown activity.</w:delText>
        </w:r>
      </w:del>
      <w:r w:rsidR="006F22B6">
        <w:t xml:space="preserve"> </w:t>
      </w:r>
      <w:r w:rsidR="008E0CB8">
        <w:t xml:space="preserve">If the </w:t>
      </w:r>
      <w:r w:rsidR="006F22B6">
        <w:t xml:space="preserve">highest similar score is still lower than threshold </w:t>
      </w:r>
      <w:r w:rsidR="006F22B6" w:rsidRPr="006F22B6">
        <w:rPr>
          <w:i/>
        </w:rPr>
        <w:t>T</w:t>
      </w:r>
      <w:r w:rsidR="006F22B6">
        <w:t xml:space="preserve">, </w:t>
      </w:r>
      <w:ins w:id="956" w:author="陳雅虹" w:date="2015-07-17T11:02:00Z">
        <w:r w:rsidRPr="00BA3190">
          <w:t xml:space="preserve">the system will consider this instance to be a new activity (or called a new problem). Then, the CBR mechanism will be triggered. If this unknown activity is similar to an anomaly activity, the system will send an alert message to the </w:t>
        </w:r>
        <w:proofErr w:type="gramStart"/>
        <w:r w:rsidRPr="00BA3190">
          <w:t>elder’s  caregiver</w:t>
        </w:r>
        <w:proofErr w:type="gramEnd"/>
        <w:r w:rsidRPr="00BA3190">
          <w:t>. After the system provides service that sends an alert message or done nothing, it will ask resident to label this activity and retrain the AC model of online mode. The Fig. 3 2 shows the flowchart of the training mode.</w:t>
        </w:r>
      </w:ins>
      <w:del w:id="957" w:author="陳雅虹" w:date="2015-07-17T11:02:00Z">
        <w:r w:rsidR="006F22B6" w:rsidDel="00BA3190">
          <w:delText>the system will consider this instance is a new activity (or called a new problem). Then, the CBR mechanism will be triggered. If this unknown activity</w:delText>
        </w:r>
        <w:r w:rsidR="008E0CB8" w:rsidDel="00BA3190">
          <w:delText xml:space="preserve"> is similar to </w:delText>
        </w:r>
        <w:r w:rsidR="006F22B6" w:rsidDel="00BA3190">
          <w:delText xml:space="preserve">an </w:delText>
        </w:r>
        <w:r w:rsidR="008E0CB8" w:rsidDel="00BA3190">
          <w:delText xml:space="preserve">anomaly activity, the system will send an alert message to the elderly resident’s caregiver. </w:delText>
        </w:r>
        <w:r w:rsidR="006F22B6" w:rsidDel="00BA3190">
          <w:delText>After</w:delText>
        </w:r>
        <w:r w:rsidR="008E0CB8" w:rsidDel="00BA3190">
          <w:delText xml:space="preserve"> the system</w:delText>
        </w:r>
        <w:r w:rsidR="006F22B6" w:rsidDel="00BA3190">
          <w:delText xml:space="preserve"> provide service that sent an alert message or do nothing, it</w:delText>
        </w:r>
        <w:r w:rsidR="008E0CB8" w:rsidDel="00BA3190">
          <w:delText xml:space="preserve"> will require resident to label this activity and retrain the AR model</w:delText>
        </w:r>
        <w:r w:rsidR="006F22B6" w:rsidDel="00BA3190">
          <w:delText xml:space="preserve"> of online mode</w:delText>
        </w:r>
        <w:r w:rsidR="008E0CB8" w:rsidDel="00BA3190">
          <w:delText xml:space="preserve">. </w:delText>
        </w:r>
        <w:r w:rsidR="006F22B6" w:rsidDel="00BA3190">
          <w:delText xml:space="preserve">The </w:delText>
        </w:r>
        <w:r w:rsidR="006F22B6" w:rsidDel="00BA3190">
          <w:fldChar w:fldCharType="begin"/>
        </w:r>
        <w:r w:rsidR="006F22B6" w:rsidDel="00BA3190">
          <w:delInstrText xml:space="preserve"> REF _Ref423269285 \h </w:delInstrText>
        </w:r>
        <w:r w:rsidR="006F22B6" w:rsidDel="00BA3190">
          <w:fldChar w:fldCharType="separate"/>
        </w:r>
        <w:r w:rsidR="00E95FA9" w:rsidDel="00BA3190">
          <w:delText xml:space="preserve">Fig. </w:delText>
        </w:r>
        <w:r w:rsidR="00E95FA9" w:rsidDel="00BA3190">
          <w:rPr>
            <w:noProof/>
          </w:rPr>
          <w:delText>3</w:delText>
        </w:r>
        <w:r w:rsidR="00E95FA9" w:rsidDel="00BA3190">
          <w:noBreakHyphen/>
        </w:r>
        <w:r w:rsidR="00E95FA9" w:rsidDel="00BA3190">
          <w:rPr>
            <w:noProof/>
          </w:rPr>
          <w:delText>2</w:delText>
        </w:r>
        <w:r w:rsidR="006F22B6" w:rsidDel="00BA3190">
          <w:fldChar w:fldCharType="end"/>
        </w:r>
        <w:r w:rsidR="006F22B6" w:rsidDel="00BA3190">
          <w:delText xml:space="preserve"> shows the flowchart of training mode.</w:delText>
        </w:r>
      </w:del>
    </w:p>
    <w:p w14:paraId="4E9E90C3" w14:textId="77777777" w:rsidR="00C9731E" w:rsidRDefault="00BA3190" w:rsidP="008E0CB8">
      <w:pPr>
        <w:pStyle w:val="afff5"/>
      </w:pPr>
      <w:ins w:id="958" w:author="陳雅虹" w:date="2015-07-17T11:03:00Z">
        <w:r w:rsidRPr="00BA3190">
          <w:t xml:space="preserve">In Chapter3, we will describe the algorithms and implementations of the AC model of both training and online mode in </w:t>
        </w:r>
        <w:proofErr w:type="spellStart"/>
        <w:r w:rsidRPr="00BA3190">
          <w:t>detil</w:t>
        </w:r>
        <w:proofErr w:type="spellEnd"/>
        <w:r w:rsidRPr="00BA3190">
          <w:t>. Moreover, the architecture of the ac-</w:t>
        </w:r>
        <w:proofErr w:type="spellStart"/>
        <w:r w:rsidRPr="00BA3190">
          <w:t>tivity</w:t>
        </w:r>
        <w:proofErr w:type="spellEnd"/>
        <w:r w:rsidRPr="00BA3190">
          <w:t>-aware healthcare system will be described in Chapter4, such as the labeling in-</w:t>
        </w:r>
        <w:proofErr w:type="spellStart"/>
        <w:r w:rsidRPr="00BA3190">
          <w:t>terface</w:t>
        </w:r>
        <w:proofErr w:type="spellEnd"/>
        <w:r w:rsidRPr="00BA3190">
          <w:t xml:space="preserve"> for training mode or the mechanism of CBR for online mode.</w:t>
        </w:r>
      </w:ins>
    </w:p>
    <w:p w14:paraId="1155FB51" w14:textId="34245F15" w:rsidR="006F22B6" w:rsidRDefault="006F22B6" w:rsidP="008E0CB8">
      <w:pPr>
        <w:pStyle w:val="afff5"/>
      </w:pPr>
      <w:del w:id="959" w:author="陳雅虹" w:date="2015-07-17T11:03:00Z">
        <w:r w:rsidDel="00BA3190">
          <w:delText>In the chapter3, I will detail describe the</w:delText>
        </w:r>
        <w:r w:rsidR="009E24C2" w:rsidDel="00BA3190">
          <w:delText xml:space="preserve"> algorithms and implementations of AR</w:delText>
        </w:r>
        <w:r w:rsidR="009E24C2" w:rsidDel="00BA3190">
          <w:rPr>
            <w:rFonts w:hint="eastAsia"/>
          </w:rPr>
          <w:delText xml:space="preserve"> model of </w:delText>
        </w:r>
        <w:r w:rsidR="009E24C2" w:rsidDel="00BA3190">
          <w:delText>both training and online</w:delText>
        </w:r>
        <w:r w:rsidR="009E24C2" w:rsidDel="00BA3190">
          <w:rPr>
            <w:rFonts w:hint="eastAsia"/>
          </w:rPr>
          <w:delText xml:space="preserve"> mode</w:delText>
        </w:r>
        <w:r w:rsidR="009E24C2" w:rsidDel="00BA3190">
          <w:delText>. And the architecture of the activity-aware healthcare system will describe in the chapter4, such as the labeling interface for training mode or the mechanism of CBR for online mode.</w:delText>
        </w:r>
      </w:del>
    </w:p>
    <w:p w14:paraId="0A6F53AA" w14:textId="6BCDDA00" w:rsidR="00610626" w:rsidRDefault="00610626" w:rsidP="00E831AF">
      <w:pPr>
        <w:pStyle w:val="21"/>
      </w:pPr>
      <w:bookmarkStart w:id="960" w:name="_Toc424901459"/>
      <w:r>
        <w:rPr>
          <w:rFonts w:hint="eastAsia"/>
        </w:rPr>
        <w:t xml:space="preserve">Activity </w:t>
      </w:r>
      <w:ins w:id="961" w:author="陳雅虹" w:date="2015-07-17T11:04:00Z">
        <w:r w:rsidR="00BA3190">
          <w:t>Clustering</w:t>
        </w:r>
      </w:ins>
      <w:del w:id="962" w:author="陳雅虹" w:date="2015-07-17T11:04:00Z">
        <w:r w:rsidDel="00BA3190">
          <w:rPr>
            <w:rFonts w:hint="eastAsia"/>
          </w:rPr>
          <w:delText>Recognition Model</w:delText>
        </w:r>
      </w:del>
      <w:r>
        <w:rPr>
          <w:rFonts w:hint="eastAsia"/>
        </w:rPr>
        <w:t xml:space="preserve"> of Training Mode</w:t>
      </w:r>
      <w:bookmarkEnd w:id="960"/>
    </w:p>
    <w:p w14:paraId="79CA431F" w14:textId="0CCE2390" w:rsidR="00503425" w:rsidRDefault="00BA3190">
      <w:pPr>
        <w:pStyle w:val="afff5"/>
        <w:pPrChange w:id="963" w:author="陳雅虹" w:date="2015-07-17T11:04:00Z">
          <w:pPr>
            <w:pStyle w:val="21"/>
          </w:pPr>
        </w:pPrChange>
      </w:pPr>
      <w:ins w:id="964" w:author="陳雅虹" w:date="2015-07-17T11:04:00Z">
        <w:r>
          <w:rPr>
            <w:b/>
            <w:bCs/>
          </w:rPr>
          <w:t>T</w:t>
        </w:r>
      </w:ins>
      <w:ins w:id="965" w:author="陳雅虹" w:date="2015-07-17T11:03:00Z">
        <w:r w:rsidRPr="00BA3190">
          <w:t>he AC model in training mode has two main layers. Fusing information from dif</w:t>
        </w:r>
        <w:r w:rsidRPr="00BA3190">
          <w:lastRenderedPageBreak/>
          <w:t xml:space="preserve">ferent sensors to infer high level activities is also a hot topic. So the mechanism of fusing heterogeneous sensor data is proposed in the training mode. For the first layer, two separate AC models categorize training data from ambient and vital sign sensors; they identify activity individually. For the second layer, before we fuse the results from the first layer, it transforms the vital sign part to have a format where characteristic is event-triggered. The system considers the clusters of vital sign part from the first layer as new features. </w:t>
        </w:r>
        <w:r w:rsidRPr="00B721CC">
          <w:rPr>
            <w:i/>
          </w:rPr>
          <w:t>i.e.</w:t>
        </w:r>
        <w:r w:rsidRPr="00BA3190">
          <w:t xml:space="preserve">, each cluster is considered as a sensor, so the number of clusters means the number of dimension of new features. Moreover each activity can be </w:t>
        </w:r>
        <w:proofErr w:type="spellStart"/>
        <w:r w:rsidRPr="00BA3190">
          <w:t>asso-ciated</w:t>
        </w:r>
        <w:proofErr w:type="spellEnd"/>
        <w:r w:rsidRPr="00BA3190">
          <w:t xml:space="preserve"> with specific clusters, of which the nature is similar to that with ambient part. For example, the activity “watching TV” of ambient part can be determined by the “On” states of TV and lighting condition in the living room. Apparently, the activity is observed by the characteristic of event-trigger. For the part of vital sign model, when user watches TV and the AC model of vital sign part determines a cluster, the cluster is considered as a sensor which is used to monitor the user’s activity of “watching TV”. When the system determines a result of this cluster, the system infers that the activity, “watching TV”, is taking place. Since the characteristics of both ambient part and vital sign part are similar, they can be fused in an easier way.</w:t>
        </w:r>
      </w:ins>
      <w:del w:id="966" w:author="陳雅虹" w:date="2015-07-17T11:03:00Z">
        <w:r w:rsidR="00503425" w:rsidDel="00BA3190">
          <w:rPr>
            <w:rFonts w:hint="eastAsia"/>
          </w:rPr>
          <w:delText>T</w:delText>
        </w:r>
        <w:r w:rsidR="00503425" w:rsidDel="00BA3190">
          <w:delText>h</w:delText>
        </w:r>
        <w:r w:rsidR="00503425" w:rsidDel="00BA3190">
          <w:rPr>
            <w:rFonts w:hint="eastAsia"/>
          </w:rPr>
          <w:delText xml:space="preserve">e </w:delText>
        </w:r>
        <w:r w:rsidR="00503425" w:rsidDel="00BA3190">
          <w:delText>AR model of training mode has two main layer.</w:delText>
        </w:r>
        <w:r w:rsidR="00A575B5" w:rsidDel="00BA3190">
          <w:delText xml:space="preserve"> Fusing information from different sensors to infer high level activities is also a hot topic.</w:delText>
        </w:r>
        <w:r w:rsidR="00503425" w:rsidDel="00BA3190">
          <w:delText xml:space="preserve"> </w:delText>
        </w:r>
        <w:r w:rsidR="00A575B5" w:rsidDel="00BA3190">
          <w:delText xml:space="preserve">So the mechanism of fusing heterogeneous sensor data is proposed in the training mode. </w:delText>
        </w:r>
        <w:r w:rsidR="007C2EDC" w:rsidDel="00BA3190">
          <w:delText>For the f</w:delText>
        </w:r>
        <w:r w:rsidR="00460259" w:rsidDel="00BA3190">
          <w:delText xml:space="preserve">irst layer, </w:delText>
        </w:r>
        <w:r w:rsidR="00503425" w:rsidDel="00BA3190">
          <w:delText xml:space="preserve">two separated AR models </w:delText>
        </w:r>
        <w:r w:rsidR="00D073F7" w:rsidDel="00BA3190">
          <w:delText>categorize training data from ambient and vital sign sensors;</w:delText>
        </w:r>
        <w:r w:rsidR="00503425" w:rsidDel="00BA3190">
          <w:delText xml:space="preserve"> </w:delText>
        </w:r>
        <w:r w:rsidR="007C2EDC" w:rsidDel="00BA3190">
          <w:delText>t</w:delText>
        </w:r>
        <w:r w:rsidR="00503425" w:rsidDel="00BA3190">
          <w:delText xml:space="preserve">hey </w:delText>
        </w:r>
        <w:r w:rsidR="00D073F7" w:rsidDel="00BA3190">
          <w:delText>identif</w:delText>
        </w:r>
        <w:r w:rsidR="007C2EDC" w:rsidDel="00BA3190">
          <w:delText xml:space="preserve">y activity individually. For the second layer, </w:delText>
        </w:r>
        <w:r w:rsidR="00266BCB" w:rsidDel="00BA3190">
          <w:delText xml:space="preserve">before </w:delText>
        </w:r>
        <w:r w:rsidR="007C2EDC" w:rsidDel="00BA3190">
          <w:delText>we fuse the result</w:delText>
        </w:r>
        <w:r w:rsidR="00266BCB" w:rsidDel="00BA3190">
          <w:delText>s</w:delText>
        </w:r>
        <w:r w:rsidR="007C2EDC" w:rsidDel="00BA3190">
          <w:delText xml:space="preserve"> from the first layer</w:delText>
        </w:r>
        <w:r w:rsidR="00266BCB" w:rsidDel="00BA3190">
          <w:delText>,</w:delText>
        </w:r>
        <w:r w:rsidR="007C2EDC" w:rsidDel="00BA3190">
          <w:delText xml:space="preserve"> </w:delText>
        </w:r>
        <w:r w:rsidR="00266BCB" w:rsidDel="00BA3190">
          <w:delText>t</w:delText>
        </w:r>
        <w:r w:rsidR="007C2EDC" w:rsidDel="00BA3190">
          <w:delText>ransform</w:delText>
        </w:r>
        <w:r w:rsidR="00266BCB" w:rsidDel="00BA3190">
          <w:delText>ing</w:delText>
        </w:r>
        <w:r w:rsidR="007C2EDC" w:rsidDel="00BA3190">
          <w:delText xml:space="preserve"> vital sign part to </w:delText>
        </w:r>
        <w:r w:rsidR="00266BCB" w:rsidDel="00BA3190">
          <w:delText>ha</w:delText>
        </w:r>
        <w:r w:rsidR="00454CAE" w:rsidDel="00BA3190">
          <w:delText>ve</w:delText>
        </w:r>
        <w:r w:rsidR="00266BCB" w:rsidDel="00BA3190">
          <w:delText xml:space="preserve"> the characteristic</w:delText>
        </w:r>
        <w:r w:rsidR="007C2EDC" w:rsidDel="00BA3190">
          <w:delText xml:space="preserve"> </w:delText>
        </w:r>
        <w:r w:rsidR="00266BCB" w:rsidDel="00BA3190">
          <w:delText xml:space="preserve">of </w:delText>
        </w:r>
        <w:r w:rsidR="007C2EDC" w:rsidDel="00BA3190">
          <w:delText xml:space="preserve">event-trigger format. </w:delText>
        </w:r>
        <w:r w:rsidR="00D40D87" w:rsidDel="00BA3190">
          <w:delText>The system</w:delText>
        </w:r>
        <w:r w:rsidR="007C2EDC" w:rsidDel="00BA3190">
          <w:delText xml:space="preserve"> consider</w:delText>
        </w:r>
        <w:r w:rsidR="00D40D87" w:rsidDel="00BA3190">
          <w:delText>s</w:delText>
        </w:r>
        <w:r w:rsidR="007C2EDC" w:rsidDel="00BA3190">
          <w:delText xml:space="preserve"> the </w:delText>
        </w:r>
        <w:r w:rsidR="00D40D87" w:rsidDel="00BA3190">
          <w:delText>clusters</w:delText>
        </w:r>
        <w:r w:rsidR="007C2EDC" w:rsidDel="00BA3190">
          <w:delText xml:space="preserve"> of vital sign part from the first layer as new features. </w:delText>
        </w:r>
        <w:r w:rsidR="00D40D87" w:rsidRPr="00D40D87" w:rsidDel="00BA3190">
          <w:rPr>
            <w:i/>
          </w:rPr>
          <w:delText>i.e.</w:delText>
        </w:r>
        <w:r w:rsidR="00D40D87" w:rsidDel="00BA3190">
          <w:delText xml:space="preserve">, each cluster is considered as a sensor, so the number of clusters means the number of dimension for new features. And each activity can map to specific clusters. This characteristic is similar to ambient part. For example, </w:delText>
        </w:r>
        <w:r w:rsidR="00A07E48" w:rsidDel="00BA3190">
          <w:delText>the activity “watching TV” of ambient part can</w:delText>
        </w:r>
        <w:r w:rsidR="00C125CE" w:rsidDel="00BA3190">
          <w:delText xml:space="preserve"> be determined by </w:delText>
        </w:r>
        <w:r w:rsidR="003E5F6A" w:rsidDel="00BA3190">
          <w:delText>the “On” states</w:delText>
        </w:r>
        <w:r w:rsidR="00C125CE" w:rsidDel="00BA3190">
          <w:delText xml:space="preserve"> </w:delText>
        </w:r>
        <w:r w:rsidR="003E5F6A" w:rsidDel="00BA3190">
          <w:delText>of TV and living light</w:delText>
        </w:r>
        <w:r w:rsidR="00C125CE" w:rsidDel="00BA3190">
          <w:delText>.</w:delText>
        </w:r>
        <w:r w:rsidR="003E5F6A" w:rsidDel="00BA3190">
          <w:delText xml:space="preserve"> Says, the activity is observed by the characteristic of event-trigger. </w:delText>
        </w:r>
        <w:r w:rsidR="00266BCB" w:rsidDel="00BA3190">
          <w:delText xml:space="preserve">For the part of vital sign model, when user watches TV and </w:delText>
        </w:r>
        <w:r w:rsidR="003E5F6A" w:rsidDel="00BA3190">
          <w:delText>the AR model of vital sign part</w:delText>
        </w:r>
        <w:r w:rsidR="00266BCB" w:rsidDel="00BA3190">
          <w:delText xml:space="preserve"> determines a cluster</w:delText>
        </w:r>
        <w:r w:rsidR="003E5F6A" w:rsidDel="00BA3190">
          <w:delText xml:space="preserve">, </w:delText>
        </w:r>
        <w:r w:rsidR="00266BCB" w:rsidDel="00BA3190">
          <w:delText xml:space="preserve">the </w:delText>
        </w:r>
        <w:r w:rsidR="00342C1C" w:rsidDel="00BA3190">
          <w:delText>cluster is</w:delText>
        </w:r>
        <w:r w:rsidR="003E5F6A" w:rsidDel="00BA3190">
          <w:delText xml:space="preserve"> consider</w:delText>
        </w:r>
        <w:r w:rsidR="00342C1C" w:rsidDel="00BA3190">
          <w:delText>ed as</w:delText>
        </w:r>
        <w:r w:rsidR="003E5F6A" w:rsidDel="00BA3190">
          <w:delText xml:space="preserve"> a sensor </w:delText>
        </w:r>
        <w:r w:rsidR="00266BCB" w:rsidDel="00BA3190">
          <w:delText xml:space="preserve">which </w:delText>
        </w:r>
        <w:r w:rsidR="003E5F6A" w:rsidDel="00BA3190">
          <w:delText xml:space="preserve">used to monitor user’s activity </w:delText>
        </w:r>
        <w:r w:rsidR="003E5F6A" w:rsidDel="00BA3190">
          <w:rPr>
            <w:rFonts w:hint="eastAsia"/>
          </w:rPr>
          <w:delText>o</w:delText>
        </w:r>
        <w:r w:rsidR="003E5F6A" w:rsidDel="00BA3190">
          <w:delText xml:space="preserve">f “watching TV”. When the system determines a result of this cluster, the system can infer an activity “watching TV” occurred. </w:delText>
        </w:r>
        <w:r w:rsidR="00142E1F" w:rsidDel="00BA3190">
          <w:delText xml:space="preserve">The characteristic of both ambient part and vital sign part are similar, </w:delText>
        </w:r>
        <w:r w:rsidR="00A13F72" w:rsidDel="00BA3190">
          <w:delText>so they can fuse in an easier way</w:delText>
        </w:r>
      </w:del>
      <w:del w:id="967" w:author="陳雅虹" w:date="2015-07-17T11:04:00Z">
        <w:r w:rsidR="00A13F72" w:rsidDel="00BA3190">
          <w:delText>.</w:delText>
        </w:r>
      </w:del>
    </w:p>
    <w:p w14:paraId="03476661" w14:textId="178EFF91" w:rsidR="00342C1C" w:rsidRDefault="00342C1C" w:rsidP="002405E7">
      <w:pPr>
        <w:pStyle w:val="31"/>
      </w:pPr>
      <w:bookmarkStart w:id="968" w:name="_Toc424901460"/>
      <w:r>
        <w:t xml:space="preserve">Activity </w:t>
      </w:r>
      <w:ins w:id="969" w:author="陳雅虹" w:date="2015-07-17T11:05:00Z">
        <w:r w:rsidR="00BA3190">
          <w:t xml:space="preserve">Clustering </w:t>
        </w:r>
      </w:ins>
      <w:del w:id="970" w:author="陳雅虹" w:date="2015-07-17T11:05:00Z">
        <w:r w:rsidDel="00BA3190">
          <w:delText xml:space="preserve">Recognition Model </w:delText>
        </w:r>
      </w:del>
      <w:ins w:id="971" w:author="陳雅虹" w:date="2015-07-17T11:05:00Z">
        <w:r w:rsidR="00BA3190">
          <w:t>from</w:t>
        </w:r>
      </w:ins>
      <w:del w:id="972" w:author="陳雅虹" w:date="2015-07-17T11:05:00Z">
        <w:r w:rsidDel="00BA3190">
          <w:delText>of</w:delText>
        </w:r>
      </w:del>
      <w:r>
        <w:t xml:space="preserve"> </w:t>
      </w:r>
      <w:r>
        <w:rPr>
          <w:rFonts w:hint="eastAsia"/>
        </w:rPr>
        <w:t xml:space="preserve">Ambient </w:t>
      </w:r>
      <w:ins w:id="973" w:author="陳雅虹" w:date="2015-07-17T11:05:00Z">
        <w:r w:rsidR="00BA3190">
          <w:t>Sensor</w:t>
        </w:r>
      </w:ins>
      <w:bookmarkEnd w:id="968"/>
      <w:del w:id="974" w:author="陳雅虹" w:date="2015-07-17T11:05:00Z">
        <w:r w:rsidDel="00BA3190">
          <w:rPr>
            <w:rFonts w:hint="eastAsia"/>
          </w:rPr>
          <w:delText>Part</w:delText>
        </w:r>
      </w:del>
      <w:r>
        <w:rPr>
          <w:rFonts w:hint="eastAsia"/>
        </w:rPr>
        <w:t xml:space="preserve"> </w:t>
      </w:r>
    </w:p>
    <w:p w14:paraId="5A048E54" w14:textId="77777777" w:rsidR="00BA3190" w:rsidRDefault="00BA3190" w:rsidP="00BA3190">
      <w:pPr>
        <w:pStyle w:val="afff5"/>
      </w:pPr>
      <w:ins w:id="975" w:author="陳雅虹" w:date="2015-07-17T11:06:00Z">
        <w:r>
          <w:rPr>
            <w:rFonts w:hint="eastAsia"/>
          </w:rPr>
          <w:t xml:space="preserve">Before building </w:t>
        </w:r>
        <w:r>
          <w:t xml:space="preserve">the AC model, extracting feature is an important task. In machine learning, feature extraction starts from an initial set of measured data and goal is to build the derived values intended to be informative, and to facilitate the subsequent learning. The ambient sensor data are extracted as Boolean variables: “on” and “off”, because they are triggered by human activity, </w:t>
        </w:r>
        <w:r w:rsidRPr="00AC092E">
          <w:rPr>
            <w:i/>
          </w:rPr>
          <w:t xml:space="preserve">e.g. </w:t>
        </w:r>
        <w:r>
          <w:t>current sensor on Television measures low power when it is turned off; but measures high power when it is turned on. Gener</w:t>
        </w:r>
        <w:r>
          <w:lastRenderedPageBreak/>
          <w:t>ally speaking, the types of ambient sensor contain current sensor, lumen sensor, and switch sensor, and the state of each sensor is trained in the development stage. The feature of the current sensor presents the active status of the connected electronic appliance is “On” or “Off”. When a current sensor is attached to an electronic appliance, we will record its current data as ”</w:t>
        </w:r>
        <w:r>
          <w:rPr>
            <w:rFonts w:hint="eastAsia"/>
          </w:rPr>
          <w:t>Of</w:t>
        </w:r>
        <w:r>
          <w:t xml:space="preserve">f”, namely the appliance isn’t </w:t>
        </w:r>
        <w:proofErr w:type="spellStart"/>
        <w:r>
          <w:t>turnd</w:t>
        </w:r>
        <w:proofErr w:type="spellEnd"/>
        <w:r>
          <w:t xml:space="preserve"> on , and compute mean </w:t>
        </w:r>
        <m:oMath>
          <m:r>
            <w:rPr>
              <w:rFonts w:ascii="Cambria Math" w:hAnsi="Cambria Math"/>
            </w:rPr>
            <m:t>m</m:t>
          </m:r>
          <m:r>
            <m:rPr>
              <m:sty m:val="p"/>
            </m:rPr>
            <w:rPr>
              <w:rFonts w:ascii="Cambria Math" w:hAnsi="Cambria Math"/>
            </w:rPr>
            <m:t xml:space="preserve"> </m:t>
          </m:r>
        </m:oMath>
        <w:r>
          <w:t xml:space="preserve">and standard deviation </w:t>
        </w:r>
        <m:oMath>
          <m:r>
            <m:rPr>
              <m:sty m:val="p"/>
            </m:rPr>
            <w:rPr>
              <w:rFonts w:ascii="Cambria Math" w:hAnsi="Cambria Math"/>
            </w:rPr>
            <m:t>σ</m:t>
          </m:r>
        </m:oMath>
        <w:r>
          <w:rPr>
            <w:rFonts w:hint="eastAsia"/>
          </w:rPr>
          <w:t xml:space="preserve"> of </w:t>
        </w:r>
        <w:r>
          <w:t>the</w:t>
        </w:r>
        <w:r>
          <w:rPr>
            <w:rFonts w:hint="eastAsia"/>
          </w:rPr>
          <w:t xml:space="preserve"> record</w:t>
        </w:r>
        <w:r>
          <w:t>ed</w:t>
        </w:r>
        <w:r>
          <w:rPr>
            <w:rFonts w:hint="eastAsia"/>
          </w:rPr>
          <w:t xml:space="preserve"> data</w:t>
        </w:r>
        <w:r>
          <w:t>. A threshold</w:t>
        </w:r>
        <w:r>
          <w:rPr>
            <w:rFonts w:hint="eastAsia"/>
          </w:rPr>
          <w:t xml:space="preserve"> </w:t>
        </w:r>
        <m:oMath>
          <m:r>
            <w:rPr>
              <w:rFonts w:ascii="Cambria Math" w:hAnsi="Cambria Math"/>
            </w:rPr>
            <m:t>T</m:t>
          </m:r>
        </m:oMath>
        <w:r>
          <w:rPr>
            <w:rFonts w:hint="eastAsia"/>
          </w:rPr>
          <w:t xml:space="preserve"> is used to determine</w:t>
        </w:r>
        <w:r>
          <w:t xml:space="preserve"> whether the active status of the electronic appliance is “On” or “Off” by its</w:t>
        </w:r>
        <w:r>
          <w:rPr>
            <w:rFonts w:hint="eastAsia"/>
          </w:rPr>
          <w:t xml:space="preserve"> </w:t>
        </w:r>
        <w:r>
          <w:t>current</w:t>
        </w:r>
        <w:r>
          <w:rPr>
            <w:rFonts w:hint="eastAsia"/>
          </w:rPr>
          <w:t xml:space="preserve"> sensor data.</w:t>
        </w:r>
        <w:r>
          <w:t xml:space="preserve"> </w:t>
        </w:r>
        <w:r>
          <w:rPr>
            <w:rFonts w:hint="eastAsia"/>
          </w:rPr>
          <w:t xml:space="preserve">The Threshold </w:t>
        </w:r>
        <w:proofErr w:type="gramStart"/>
        <w:r>
          <w:rPr>
            <w:rFonts w:hint="eastAsia"/>
          </w:rPr>
          <w:t xml:space="preserve">is </w:t>
        </w:r>
        <w:proofErr w:type="gramEnd"/>
        <m:oMath>
          <m:r>
            <w:rPr>
              <w:rFonts w:ascii="Cambria Math" w:hAnsi="Cambria Math"/>
            </w:rPr>
            <m:t>T=m+σ</m:t>
          </m:r>
        </m:oMath>
        <w:r>
          <w:rPr>
            <w:rFonts w:hint="eastAsia"/>
          </w:rPr>
          <w:t xml:space="preserve">. </w:t>
        </w:r>
        <w:r>
          <w:t xml:space="preserve">If a value of input sensor data is higher </w:t>
        </w:r>
        <w:proofErr w:type="gramStart"/>
        <w:r>
          <w:t xml:space="preserve">than </w:t>
        </w:r>
        <w:proofErr w:type="gramEnd"/>
        <m:oMath>
          <m:r>
            <w:rPr>
              <w:rFonts w:ascii="Cambria Math" w:hAnsi="Cambria Math"/>
            </w:rPr>
            <m:t>T</m:t>
          </m:r>
        </m:oMath>
        <w:r>
          <w:rPr>
            <w:rFonts w:hint="eastAsia"/>
          </w:rPr>
          <w:t xml:space="preserve">, </w:t>
        </w:r>
        <w:r>
          <w:t xml:space="preserve">the active status of </w:t>
        </w:r>
        <w:r>
          <w:rPr>
            <w:rFonts w:hint="eastAsia"/>
          </w:rPr>
          <w:t xml:space="preserve">its appliance is </w:t>
        </w:r>
        <w:r>
          <w:t>“On”; otherwise it is “Off”. The feature extracted from lumen sensor is likely to current sensor, whereas the switch sensor will response “On” or ”Off”, which explains why we do not need to preprocess the data of switch sensors.</w:t>
        </w:r>
      </w:ins>
    </w:p>
    <w:p w14:paraId="76D7EDC9" w14:textId="45CE2C18" w:rsidR="00D03BDE" w:rsidRPr="00953473" w:rsidRDefault="00D03BDE" w:rsidP="00BA3190">
      <w:pPr>
        <w:pStyle w:val="afff5"/>
        <w:rPr>
          <w:ins w:id="976" w:author="陳雅虹" w:date="2015-07-17T11:06:00Z"/>
        </w:rPr>
      </w:pPr>
      <w:r>
        <w:t xml:space="preserve">There exists </w:t>
      </w:r>
      <w:proofErr w:type="spellStart"/>
      <w:r>
        <w:t>serveral</w:t>
      </w:r>
      <w:proofErr w:type="spellEnd"/>
      <w:r>
        <w:t xml:space="preserve"> methodologies to recognize activity by those ambient features, such as support vector machine, hidden Markov model or K-means. However, most of them are required parameter to build the classifier or cluster. The </w:t>
      </w:r>
      <w:proofErr w:type="spellStart"/>
      <w:r>
        <w:t>supervisesd</w:t>
      </w:r>
      <w:proofErr w:type="spellEnd"/>
      <w:r>
        <w:t xml:space="preserve"> learning methods can provide better performance than unsupervised learning methods, because some activit</w:t>
      </w:r>
      <w:r w:rsidR="00475DE7">
        <w:t>ies</w:t>
      </w:r>
      <w:r>
        <w:t xml:space="preserve"> are similar that the data-driven clusters might </w:t>
      </w:r>
      <w:r w:rsidR="00475DE7">
        <w:t xml:space="preserve">not distinguish them. The goal of NHAC tries to reduce the quantity of labeling data, so we should design a non-parametric unsupervised learning method to categorize the huge number of ambient sensor data into fewer number of categories. The purely data-driven non-parametric unsupervised methods are not appropriated in this work, </w:t>
      </w:r>
      <w:r w:rsidR="00475DE7" w:rsidRPr="00475DE7">
        <w:rPr>
          <w:i/>
        </w:rPr>
        <w:t>e.g.</w:t>
      </w:r>
      <w:r w:rsidR="00475DE7">
        <w:t xml:space="preserve">, affinity propagation (AP). The former is a famous non-parametric unsupervised learning cluster that it can decide the cluster heads by itself, so we do not need to give any parameter to adjust the cluster. But this method might not suitable for the activity recognition in home environment, the time complexity is too high for processing big data issue. The feature </w:t>
      </w:r>
      <w:r w:rsidR="00B10A90">
        <w:t>formats of</w:t>
      </w:r>
      <w:r w:rsidR="00475DE7">
        <w:t xml:space="preserve"> our </w:t>
      </w:r>
      <w:r w:rsidR="00475DE7">
        <w:lastRenderedPageBreak/>
        <w:t>ambient sensor data is Boolean and it is also considered</w:t>
      </w:r>
      <w:r w:rsidR="00B10A90">
        <w:t xml:space="preserve"> as binary value. Using AP to categorize ambient sensor data is too waste time, so we design a simple rule-based clustering method. And it is described in next paragraph.</w:t>
      </w:r>
    </w:p>
    <w:p w14:paraId="7BD51A95" w14:textId="234F68B1" w:rsidR="00BA3190" w:rsidRDefault="00BA3190" w:rsidP="00BA3190">
      <w:pPr>
        <w:pStyle w:val="afff5"/>
        <w:rPr>
          <w:ins w:id="977" w:author="陳雅虹" w:date="2015-07-17T11:06:00Z"/>
        </w:rPr>
      </w:pPr>
      <w:ins w:id="978" w:author="陳雅虹" w:date="2015-07-17T11:06:00Z">
        <w:r>
          <w:t>The system collects ambient sensor data every 5 seconds as training data for a numbers of day, and uses k-nearest neighbor (KNN) algorithm to build t</w:t>
        </w:r>
        <w:r>
          <w:rPr>
            <w:rFonts w:hint="eastAsia"/>
          </w:rPr>
          <w:t>he</w:t>
        </w:r>
        <w:r>
          <w:t xml:space="preserve"> activity recognition model of</w:t>
        </w:r>
        <w:r>
          <w:rPr>
            <w:rFonts w:hint="eastAsia"/>
          </w:rPr>
          <w:t xml:space="preserve"> ambient part</w:t>
        </w:r>
        <w:r>
          <w:t xml:space="preserve">. We need to decide cluster heads of the activity recognition model. The formats of features which are Boolean variables can be seen as binary patterns. Although the total number of </w:t>
        </w:r>
        <w:proofErr w:type="gramStart"/>
        <w:r>
          <w:t>cases(</w:t>
        </w:r>
        <w:proofErr w:type="gramEnd"/>
        <w:r w:rsidRPr="004831F9">
          <w:rPr>
            <w:i/>
          </w:rPr>
          <w:t>i.e.</w:t>
        </w:r>
        <w:r>
          <w:t xml:space="preserve"> number of </w:t>
        </w:r>
        <w:r w:rsidRPr="00EA0BAB">
          <w:t>combinations</w:t>
        </w:r>
        <w:r>
          <w:t xml:space="preserve">) is two to the power equal to the number of sensors in </w:t>
        </w:r>
        <w:proofErr w:type="spellStart"/>
        <w:r>
          <w:t>theaory</w:t>
        </w:r>
        <w:proofErr w:type="spellEnd"/>
        <w:r>
          <w:t xml:space="preserve">, the feature are usually sparse. An activity is usually related to two to four sensors, and the other sensors are void. In real life, actually the number of case types that appear is much less than two to the power equal to the number of sensors. We calculate the number of case types to find respective time-frequency (TF). If a case’ TF is higher than 1%, we regard this case as a cluster head. When the system has found all cluster heads, it uses k-nearest neighbor to build the activity recognition model, where k is </w:t>
        </w:r>
        <w:proofErr w:type="spellStart"/>
        <w:r>
          <w:t>generakky</w:t>
        </w:r>
        <w:proofErr w:type="spellEnd"/>
        <w:r>
          <w:t xml:space="preserve"> set to 3. In KNN, k is usually an odd number, and the meaning for “k=3” is that when k is 3, AC model will find up to three cased which are the most similar to the input case. Some difference in sensor data between the so-called similar cases and input case exist. </w:t>
        </w:r>
        <w:r w:rsidRPr="00D75FA3">
          <w:t xml:space="preserve">For </w:t>
        </w:r>
        <w:r>
          <w:t xml:space="preserve">example, a new input case is observed when one is watching TV and turning on a fan. The KNN compares this case to all other cases, and find the three most similar cases are “watching TV”, “playing Kinect on TV”, and “watching TV and turning on the air conditioner”, respectively. The difference in obtained sensor data between “watching TV and turning on a fan” and “watching TV” is that the active status of the fan are the opposite; the difference </w:t>
        </w:r>
        <w:r w:rsidR="00953473">
          <w:t>in the obtained</w:t>
        </w:r>
        <w:r>
          <w:t xml:space="preserve"> sensor data between “watching TV and turning on a fan” and “playing Kinect on TV” is that the active status of Kinect and the fan are the opposite; and The differ</w:t>
        </w:r>
        <w:r>
          <w:lastRenderedPageBreak/>
          <w:t xml:space="preserve">ence </w:t>
        </w:r>
        <w:r w:rsidR="00953473">
          <w:t>in the obtained</w:t>
        </w:r>
        <w:r>
          <w:t xml:space="preserve"> sensor data between “watching TV and turning on a fan” and “watching TV and turning on the air conditioner” is that the active status of the air conditioner and the fan are the opposite. So, the nearest neighbor of “watching TV and turning on a fan” are two different patterns of watching TV and one pattern of playing Kinect. The instance of “watching TV and turning on a fan” should be just the activity of watching TV.</w:t>
        </w:r>
        <w:r>
          <w:rPr>
            <w:rFonts w:hint="eastAsia"/>
          </w:rPr>
          <w:t xml:space="preserve"> </w:t>
        </w:r>
        <w:r>
          <w:t>The aforementioned process is a mechanism called majority voting, and we also would like to consider the difference between the case and its neighbor by designing a weight.</w:t>
        </w:r>
      </w:ins>
    </w:p>
    <w:p w14:paraId="6D5E38F8" w14:textId="72608516" w:rsidR="008E0CB8" w:rsidRPr="00C9731E" w:rsidDel="00BA3190" w:rsidRDefault="00BA3190" w:rsidP="00C9731E">
      <w:pPr>
        <w:pStyle w:val="afff5"/>
        <w:rPr>
          <w:del w:id="979" w:author="陳雅虹" w:date="2015-07-17T11:06:00Z"/>
          <w:vertAlign w:val="subscript"/>
        </w:rPr>
      </w:pPr>
      <w:ins w:id="980" w:author="陳雅虹" w:date="2015-07-17T11:06:00Z">
        <w:r>
          <w:rPr>
            <w:rFonts w:hint="eastAsia"/>
          </w:rPr>
          <w:t>The features</w:t>
        </w:r>
        <w:r>
          <w:t>’ dimension is the number of sensors</w:t>
        </w:r>
        <w:proofErr w:type="gramStart"/>
        <w:r>
          <w:t xml:space="preserve">, </w:t>
        </w:r>
        <w:proofErr w:type="gramEnd"/>
        <m:oMath>
          <m:r>
            <w:rPr>
              <w:rFonts w:ascii="Cambria Math" w:hAnsi="Cambria Math"/>
            </w:rPr>
            <m:t>m</m:t>
          </m:r>
        </m:oMath>
        <w:r>
          <w:t xml:space="preserve">, and let the similarity measure be defined as Hamming distance. Let </w:t>
        </w:r>
        <m:oMath>
          <m:r>
            <w:rPr>
              <w:rFonts w:ascii="Cambria Math" w:hAnsi="Cambria Math"/>
            </w:rPr>
            <m:t>T</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Pr>
            <w:rFonts w:hint="eastAsia"/>
          </w:rPr>
          <w:t xml:space="preserve"> be the training </w:t>
        </w:r>
        <w:r>
          <w:t>set, and the</w:t>
        </w:r>
        <w:r>
          <w:rPr>
            <w:rFonts w:hint="eastAsia"/>
          </w:rPr>
          <w:t xml:space="preserve"> t</w:t>
        </w:r>
        <w:r>
          <w:t xml:space="preserve">raining vectors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t xml:space="preserve"> be vectors in the m-dimensional feature space. The following equation </w:t>
        </w:r>
        <w:r>
          <w:fldChar w:fldCharType="begin"/>
        </w:r>
        <w:r>
          <w:instrText xml:space="preserve"> REF _Ref423308700 \h </w:instrText>
        </w:r>
      </w:ins>
      <w:ins w:id="981" w:author="陳雅虹" w:date="2015-07-17T11:06:00Z">
        <w:r>
          <w:fldChar w:fldCharType="separate"/>
        </w:r>
      </w:ins>
      <w:r w:rsidR="00394E54">
        <w:rPr>
          <w:rFonts w:hint="eastAsia"/>
        </w:rPr>
        <w:t>(</w:t>
      </w:r>
      <w:r w:rsidR="00394E54">
        <w:rPr>
          <w:noProof/>
        </w:rPr>
        <w:t>3</w:t>
      </w:r>
      <w:r w:rsidR="00394E54">
        <w:noBreakHyphen/>
      </w:r>
      <w:r w:rsidR="00394E54">
        <w:rPr>
          <w:noProof/>
        </w:rPr>
        <w:t>1</w:t>
      </w:r>
      <w:r w:rsidR="00394E54">
        <w:rPr>
          <w:rFonts w:hint="eastAsia"/>
        </w:rPr>
        <w:t>)</w:t>
      </w:r>
      <w:ins w:id="982" w:author="陳雅虹" w:date="2015-07-17T11:06:00Z">
        <w:r>
          <w:fldChar w:fldCharType="end"/>
        </w:r>
        <w:r>
          <w:t xml:space="preserve"> is used to find the distance between new instance </w:t>
        </w:r>
        <m:oMath>
          <m:r>
            <w:rPr>
              <w:rFonts w:ascii="Cambria Math" w:hAnsi="Cambria Math"/>
            </w:rPr>
            <m:t>i</m:t>
          </m:r>
        </m:oMath>
        <w:r>
          <w:rPr>
            <w:rFonts w:hint="eastAsia"/>
          </w:rPr>
          <w:t xml:space="preserve"> and other training data </w:t>
        </w:r>
        <m:oMath>
          <m:r>
            <w:rPr>
              <w:rFonts w:ascii="Cambria Math" w:hAnsi="Cambria Math"/>
            </w:rPr>
            <m:t>j</m:t>
          </m:r>
        </m:oMath>
        <w:r>
          <w:t>.</w:t>
        </w:r>
      </w:ins>
      <w:del w:id="983" w:author="陳雅虹" w:date="2015-07-17T11:06:00Z">
        <w:r w:rsidR="008E0CB8" w:rsidDel="00BA3190">
          <w:rPr>
            <w:rFonts w:hint="eastAsia"/>
          </w:rPr>
          <w:delText xml:space="preserve">Before building </w:delText>
        </w:r>
        <w:r w:rsidR="008E0CB8" w:rsidDel="00BA3190">
          <w:delText xml:space="preserve">the AR model, extracting feature is an important part. In machine learning, feature extraction starts from an initial set of measured data and builds derived values intended to be informative, facilitating the subsequent learning. The ambient sensor data is extract as Boolean variable: on and off, because they are triggered by human activity, </w:delText>
        </w:r>
        <w:r w:rsidR="008E0CB8" w:rsidRPr="00AC092E" w:rsidDel="00BA3190">
          <w:rPr>
            <w:i/>
          </w:rPr>
          <w:delText xml:space="preserve">e.g. </w:delText>
        </w:r>
        <w:r w:rsidR="008E0CB8" w:rsidDel="00BA3190">
          <w:delText>current sensor on Television measures low power when Television is close; but measuring high</w:delText>
        </w:r>
        <w:r w:rsidR="00632B73" w:rsidDel="00BA3190">
          <w:delText xml:space="preserve"> power when Television is open. The types of ambient sensor contain current sensor, lumen sensor and switch sensor. The state of each sensor is training in the development stage. </w:delText>
        </w:r>
        <w:r w:rsidR="00A94308" w:rsidDel="00BA3190">
          <w:delText xml:space="preserve">The feature of current sensor presents the active status of its attaching electronic appliance is “On” or “Off”. </w:delText>
        </w:r>
        <w:r w:rsidR="00632B73" w:rsidDel="00BA3190">
          <w:delText>When a current sensor attaches on one electronic appliance, we will record its current data in close status. A</w:delText>
        </w:r>
        <w:r w:rsidR="003E3018" w:rsidDel="00BA3190">
          <w:delText>nd computing</w:delText>
        </w:r>
        <w:r w:rsidR="00632B73" w:rsidDel="00BA3190">
          <w:delText xml:space="preserve"> mean </w:delText>
        </w:r>
        <m:oMath>
          <m:r>
            <w:rPr>
              <w:rFonts w:ascii="Cambria Math" w:hAnsi="Cambria Math"/>
            </w:rPr>
            <m:t>m</m:t>
          </m:r>
          <m:r>
            <m:rPr>
              <m:sty m:val="p"/>
            </m:rPr>
            <w:rPr>
              <w:rFonts w:ascii="Cambria Math" w:hAnsi="Cambria Math"/>
            </w:rPr>
            <m:t xml:space="preserve"> </m:t>
          </m:r>
        </m:oMath>
        <w:r w:rsidR="00632B73" w:rsidDel="00BA3190">
          <w:delText xml:space="preserve">and standard deviation </w:delText>
        </w:r>
        <m:oMath>
          <m:r>
            <m:rPr>
              <m:sty m:val="p"/>
            </m:rPr>
            <w:rPr>
              <w:rFonts w:ascii="Cambria Math" w:hAnsi="Cambria Math"/>
            </w:rPr>
            <m:t>σ</m:t>
          </m:r>
        </m:oMath>
        <w:r w:rsidR="003E3018" w:rsidDel="00BA3190">
          <w:rPr>
            <w:rFonts w:hint="eastAsia"/>
          </w:rPr>
          <w:delText xml:space="preserve"> of </w:delText>
        </w:r>
        <w:r w:rsidR="003E3018" w:rsidDel="00BA3190">
          <w:delText>the</w:delText>
        </w:r>
        <w:r w:rsidR="003E3018" w:rsidDel="00BA3190">
          <w:rPr>
            <w:rFonts w:hint="eastAsia"/>
          </w:rPr>
          <w:delText xml:space="preserve"> recording data</w:delText>
        </w:r>
        <w:r w:rsidR="00632B73" w:rsidDel="00BA3190">
          <w:delText xml:space="preserve">. </w:delText>
        </w:r>
        <w:r w:rsidR="003E3018" w:rsidDel="00BA3190">
          <w:delText>A threshold</w:delText>
        </w:r>
        <w:r w:rsidR="003E3018" w:rsidDel="00BA3190">
          <w:rPr>
            <w:rFonts w:hint="eastAsia"/>
          </w:rPr>
          <w:delText xml:space="preserve"> </w:delText>
        </w:r>
        <m:oMath>
          <m:r>
            <w:rPr>
              <w:rFonts w:ascii="Cambria Math" w:hAnsi="Cambria Math"/>
            </w:rPr>
            <m:t>T</m:t>
          </m:r>
        </m:oMath>
        <w:r w:rsidR="003E3018" w:rsidDel="00BA3190">
          <w:rPr>
            <w:rFonts w:hint="eastAsia"/>
          </w:rPr>
          <w:delText xml:space="preserve"> is used to determine</w:delText>
        </w:r>
        <w:r w:rsidR="003E3018" w:rsidDel="00BA3190">
          <w:delText xml:space="preserve"> the active status of the electronic appliance is “On” or “Off” by its</w:delText>
        </w:r>
        <w:r w:rsidR="003E3018" w:rsidDel="00BA3190">
          <w:rPr>
            <w:rFonts w:hint="eastAsia"/>
          </w:rPr>
          <w:delText xml:space="preserve"> </w:delText>
        </w:r>
        <w:r w:rsidR="003E3018" w:rsidDel="00BA3190">
          <w:delText>current</w:delText>
        </w:r>
        <w:r w:rsidR="003E3018" w:rsidDel="00BA3190">
          <w:rPr>
            <w:rFonts w:hint="eastAsia"/>
          </w:rPr>
          <w:delText xml:space="preserve"> sensor data.</w:delText>
        </w:r>
        <w:r w:rsidR="003E3018" w:rsidDel="00BA3190">
          <w:delText xml:space="preserve"> </w:delText>
        </w:r>
        <w:r w:rsidR="003E3018" w:rsidDel="00BA3190">
          <w:rPr>
            <w:rFonts w:hint="eastAsia"/>
          </w:rPr>
          <w:delText xml:space="preserve">The Threshold is </w:delText>
        </w:r>
        <m:oMath>
          <m:r>
            <w:rPr>
              <w:rFonts w:ascii="Cambria Math" w:hAnsi="Cambria Math"/>
            </w:rPr>
            <m:t>T=m+σ</m:t>
          </m:r>
        </m:oMath>
        <w:r w:rsidR="003E3018" w:rsidDel="00BA3190">
          <w:rPr>
            <w:rFonts w:hint="eastAsia"/>
          </w:rPr>
          <w:delText xml:space="preserve">. </w:delText>
        </w:r>
        <w:r w:rsidR="003E3018" w:rsidDel="00BA3190">
          <w:delText xml:space="preserve">If a value of input sensor data is higher than </w:delText>
        </w:r>
        <m:oMath>
          <m:r>
            <w:rPr>
              <w:rFonts w:ascii="Cambria Math" w:hAnsi="Cambria Math"/>
            </w:rPr>
            <m:t>T</m:t>
          </m:r>
        </m:oMath>
        <w:r w:rsidR="003E3018" w:rsidDel="00BA3190">
          <w:rPr>
            <w:rFonts w:hint="eastAsia"/>
          </w:rPr>
          <w:delText xml:space="preserve">, </w:delText>
        </w:r>
        <w:r w:rsidR="003E3018" w:rsidDel="00BA3190">
          <w:delText xml:space="preserve">the activity status of </w:delText>
        </w:r>
        <w:r w:rsidR="003E3018" w:rsidDel="00BA3190">
          <w:rPr>
            <w:rFonts w:hint="eastAsia"/>
          </w:rPr>
          <w:delText xml:space="preserve">its appliance is </w:delText>
        </w:r>
        <w:r w:rsidR="003E3018" w:rsidDel="00BA3190">
          <w:delText xml:space="preserve">“On”; otherwise it is “Off”. </w:delText>
        </w:r>
        <w:r w:rsidR="00B47059" w:rsidDel="00BA3190">
          <w:delText>The feature extracts from lumen sensor is likely to current sensor. And the switch sensor will response on and off, so we do not need to preproc</w:delText>
        </w:r>
        <w:r w:rsidR="007155D1" w:rsidDel="00BA3190">
          <w:delText>ess the data of switch sensors.</w:delText>
        </w:r>
      </w:del>
    </w:p>
    <w:p w14:paraId="51F614F9" w14:textId="4C70C27B" w:rsidR="00112A1A" w:rsidDel="00BA3190" w:rsidRDefault="00D2267A" w:rsidP="00C9731E">
      <w:pPr>
        <w:pStyle w:val="afff5"/>
        <w:ind w:firstLine="0"/>
        <w:rPr>
          <w:del w:id="984" w:author="陳雅虹" w:date="2015-07-17T11:06:00Z"/>
        </w:rPr>
      </w:pPr>
      <w:del w:id="985" w:author="陳雅虹" w:date="2015-07-17T11:06:00Z">
        <w:r w:rsidDel="00BA3190">
          <w:delText>The system collects ambient sensor data every 5 seconds as training data for a numbers of day. And</w:delText>
        </w:r>
        <w:r w:rsidR="00CC1A04" w:rsidDel="00BA3190">
          <w:delText xml:space="preserve"> </w:delText>
        </w:r>
        <w:r w:rsidDel="00BA3190">
          <w:delText>using</w:delText>
        </w:r>
        <w:r w:rsidR="00CC1A04" w:rsidDel="00BA3190">
          <w:delText xml:space="preserve"> k-nearest neighbor</w:delText>
        </w:r>
        <w:r w:rsidDel="00BA3190">
          <w:delText xml:space="preserve"> (KNN) algorithm</w:delText>
        </w:r>
        <w:r w:rsidR="00CC1A04" w:rsidDel="00BA3190">
          <w:delText xml:space="preserve"> build</w:delText>
        </w:r>
        <w:r w:rsidDel="00BA3190">
          <w:delText>s</w:delText>
        </w:r>
        <w:r w:rsidR="00CC1A04" w:rsidDel="00BA3190">
          <w:delText xml:space="preserve"> t</w:delText>
        </w:r>
        <w:r w:rsidR="00CC1A04" w:rsidDel="00BA3190">
          <w:rPr>
            <w:rFonts w:hint="eastAsia"/>
          </w:rPr>
          <w:delText>he</w:delText>
        </w:r>
        <w:r w:rsidR="00CC1A04" w:rsidDel="00BA3190">
          <w:delText xml:space="preserve"> activity recognition model of</w:delText>
        </w:r>
        <w:r w:rsidR="00CC1A04" w:rsidDel="00BA3190">
          <w:rPr>
            <w:rFonts w:hint="eastAsia"/>
          </w:rPr>
          <w:delText xml:space="preserve"> ambient part</w:delText>
        </w:r>
        <w:r w:rsidR="00CC1A04" w:rsidDel="00BA3190">
          <w:delText xml:space="preserve">. </w:delText>
        </w:r>
        <w:r w:rsidDel="00BA3190">
          <w:delText xml:space="preserve">We </w:delText>
        </w:r>
        <w:r w:rsidR="00F82A84" w:rsidDel="00BA3190">
          <w:delText>need to</w:delText>
        </w:r>
        <w:r w:rsidDel="00BA3190">
          <w:delText xml:space="preserve"> </w:delText>
        </w:r>
        <w:r w:rsidR="00F82A84" w:rsidDel="00BA3190">
          <w:delText xml:space="preserve">decide cluster heads of the activity recognition model. </w:delText>
        </w:r>
        <w:r w:rsidR="009F02A7" w:rsidDel="00BA3190">
          <w:delText>T</w:delText>
        </w:r>
        <w:r w:rsidR="00801EE7" w:rsidDel="00BA3190">
          <w:delText>he formats of feature are Boolean</w:delText>
        </w:r>
        <w:r w:rsidR="009F02A7" w:rsidDel="00BA3190">
          <w:delText xml:space="preserve"> variable that can be seen as </w:delText>
        </w:r>
        <w:r w:rsidR="00801EE7" w:rsidDel="00BA3190">
          <w:delText xml:space="preserve">binary patterns. </w:delText>
        </w:r>
        <w:r w:rsidR="009F02A7" w:rsidDel="00BA3190">
          <w:delText xml:space="preserve">Although the most type of case is two to the power of the number of sensors in theatrical, the </w:delText>
        </w:r>
        <w:r w:rsidR="00B02ACB" w:rsidDel="00BA3190">
          <w:delText xml:space="preserve">feature are usually sparse. An activity is usually relative to two to four sensors, so other sensors are close. In real life, the number of type of appearing cases is much less than two to the power of the number of sensors. </w:delText>
        </w:r>
        <w:r w:rsidR="008E0EA2" w:rsidDel="00BA3190">
          <w:delText>We calculate the number of each type of case to find the</w:delText>
        </w:r>
        <w:r w:rsidR="00BC0D41" w:rsidDel="00BA3190">
          <w:delText>ir</w:delText>
        </w:r>
        <w:r w:rsidR="008E0EA2" w:rsidDel="00BA3190">
          <w:delText xml:space="preserve"> time-frequency (TF). </w:delText>
        </w:r>
        <w:r w:rsidR="00BC0D41" w:rsidDel="00BA3190">
          <w:delText>If a case’ TF is higher than 1%, we regard this case as one of cluster head. When the system has found all cluster heads, it uses k-nearest neighbor to build the activity recognition model and set</w:delText>
        </w:r>
        <w:r w:rsidR="002A3E19" w:rsidDel="00BA3190">
          <w:delText>s k to 3. In KNN, k is usually odd number, and the reason of “k=3” is that when k is 3, it means the AR model will find three most similar cases of the input case. A</w:delText>
        </w:r>
        <w:r w:rsidR="00E15C7B" w:rsidDel="00BA3190">
          <w:delText xml:space="preserve"> few difference of sensor data between </w:delText>
        </w:r>
        <w:r w:rsidR="002A3E19" w:rsidDel="00BA3190">
          <w:delText>those similar cases</w:delText>
        </w:r>
        <w:r w:rsidR="00D75FA3" w:rsidDel="00BA3190">
          <w:delText xml:space="preserve"> and input case. </w:delText>
        </w:r>
        <w:r w:rsidR="00D75FA3" w:rsidRPr="00D75FA3" w:rsidDel="00BA3190">
          <w:delText xml:space="preserve">For </w:delText>
        </w:r>
        <w:r w:rsidR="00D75FA3" w:rsidDel="00BA3190">
          <w:delText>example, a new input case is observed when one is watching TV and opening a fan. The KNN compares this case to all other cases, and find the most similar three cases. Each are “watching TV”, “playing Kinect on TV” and “watching TV and opening air condi</w:delText>
        </w:r>
        <w:r w:rsidR="002578E1" w:rsidDel="00BA3190">
          <w:delText xml:space="preserve">tion.” The difference of observed sensor data between “watching TV and opening a fan” and “watching TV” is that the active status of the fan are opposite; the difference of observed sensor data between “watching TV and opening a fan” and “playing Kinect on TV” is that the active status of Kinect and the fan are opposite; and The difference of observed sensor data between “watching TV and opening a fan” and “watching TV and opening air condition” is that the active status of the air condition and the fan are opposite. </w:delText>
        </w:r>
        <w:r w:rsidR="003E27A7" w:rsidDel="00BA3190">
          <w:delText>So, the nearest neighbor of “watching TV and opening a fan” are two different patterns of watching TV and one patter of playing Kinect. The instance of “watching TV and opening a fan” should belong to the activity of watching TV.</w:delText>
        </w:r>
        <w:r w:rsidR="00227112" w:rsidDel="00BA3190">
          <w:rPr>
            <w:rFonts w:hint="eastAsia"/>
          </w:rPr>
          <w:delText xml:space="preserve"> </w:delText>
        </w:r>
        <w:r w:rsidR="00227112" w:rsidDel="00BA3190">
          <w:delText>It is a mechanism called majority voting and we are also considering the difference between the case’s neighbors by designed a weight.</w:delText>
        </w:r>
      </w:del>
    </w:p>
    <w:p w14:paraId="436F1F5C" w14:textId="51D4566E" w:rsidR="00CC1A04" w:rsidRPr="000B3886" w:rsidRDefault="00227112" w:rsidP="00C9731E">
      <w:pPr>
        <w:pStyle w:val="afff5"/>
        <w:ind w:firstLine="0"/>
        <w:rPr>
          <w:vertAlign w:val="subscript"/>
        </w:rPr>
      </w:pPr>
      <w:del w:id="986" w:author="陳雅虹" w:date="2015-07-17T11:06:00Z">
        <w:r w:rsidDel="00BA3190">
          <w:rPr>
            <w:rFonts w:hint="eastAsia"/>
          </w:rPr>
          <w:delText>The features</w:delText>
        </w:r>
        <w:r w:rsidDel="00BA3190">
          <w:delText xml:space="preserve">’ dimension is the number of sensors </w:delText>
        </w:r>
        <m:oMath>
          <m:r>
            <w:rPr>
              <w:rFonts w:ascii="Cambria Math" w:hAnsi="Cambria Math"/>
            </w:rPr>
            <m:t>m</m:t>
          </m:r>
        </m:oMath>
        <w:r w:rsidDel="00BA3190">
          <w:rPr>
            <w:rFonts w:hint="eastAsia"/>
          </w:rPr>
          <w:delText>.</w:delText>
        </w:r>
        <w:r w:rsidDel="00BA3190">
          <w:delText xml:space="preserve"> </w:delText>
        </w:r>
        <w:r w:rsidR="000B3886" w:rsidDel="00BA3190">
          <w:delText xml:space="preserve">And the similarity measurement uses </w:delText>
        </w:r>
        <w:r w:rsidR="008442C5" w:rsidDel="00BA3190">
          <w:delText>Hamming</w:delText>
        </w:r>
        <w:r w:rsidR="000B3886" w:rsidDel="00BA3190">
          <w:delText xml:space="preserve"> distance. Let </w:delText>
        </w:r>
        <m:oMath>
          <m:r>
            <w:rPr>
              <w:rFonts w:ascii="Cambria Math" w:hAnsi="Cambria Math"/>
            </w:rPr>
            <m:t>T</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sidR="000B3886" w:rsidDel="00BA3190">
          <w:rPr>
            <w:rFonts w:hint="eastAsia"/>
          </w:rPr>
          <w:delText xml:space="preserve"> be the training </w:delText>
        </w:r>
        <w:r w:rsidR="000B3886" w:rsidDel="00BA3190">
          <w:delText>set, and the</w:delText>
        </w:r>
        <w:r w:rsidR="000B3886" w:rsidDel="00BA3190">
          <w:rPr>
            <w:rFonts w:hint="eastAsia"/>
          </w:rPr>
          <w:delText xml:space="preserve"> t</w:delText>
        </w:r>
        <w:r w:rsidR="000B3886" w:rsidDel="00BA3190">
          <w:delText xml:space="preserve">raining vectors </w:delTex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0B3886" w:rsidDel="00BA3190">
          <w:delText xml:space="preserve"> are vectors in the m-dimensional feature space. The following equation </w:delText>
        </w:r>
        <w:r w:rsidR="000B3886" w:rsidDel="00BA3190">
          <w:fldChar w:fldCharType="begin"/>
        </w:r>
        <w:r w:rsidR="000B3886" w:rsidDel="00BA3190">
          <w:delInstrText xml:space="preserve"> REF _Ref423308700 \h </w:delInstrText>
        </w:r>
        <w:r w:rsidR="000B3886" w:rsidDel="00BA3190">
          <w:fldChar w:fldCharType="separate"/>
        </w:r>
      </w:del>
      <w:del w:id="987" w:author="陳雅虹" w:date="2015-07-17T04:02:00Z">
        <w:r w:rsidR="009667C1" w:rsidDel="00E95FA9">
          <w:rPr>
            <w:rFonts w:hint="eastAsia"/>
          </w:rPr>
          <w:delText>(</w:delText>
        </w:r>
        <w:r w:rsidR="009667C1" w:rsidDel="00E95FA9">
          <w:rPr>
            <w:noProof/>
          </w:rPr>
          <w:delText>3</w:delText>
        </w:r>
        <w:r w:rsidR="009667C1" w:rsidDel="00E95FA9">
          <w:noBreakHyphen/>
        </w:r>
        <w:r w:rsidR="009667C1" w:rsidDel="00E95FA9">
          <w:rPr>
            <w:noProof/>
          </w:rPr>
          <w:delText>1</w:delText>
        </w:r>
        <w:r w:rsidR="009667C1" w:rsidDel="00E95FA9">
          <w:rPr>
            <w:rFonts w:hint="eastAsia"/>
          </w:rPr>
          <w:delText>)</w:delText>
        </w:r>
      </w:del>
      <w:del w:id="988" w:author="陳雅虹" w:date="2015-07-17T11:06:00Z">
        <w:r w:rsidR="000B3886" w:rsidDel="00BA3190">
          <w:fldChar w:fldCharType="end"/>
        </w:r>
        <w:r w:rsidR="000B3886" w:rsidDel="00BA3190">
          <w:delText xml:space="preserve"> uses to find the distance between new instance </w:delText>
        </w:r>
        <m:oMath>
          <m:r>
            <w:rPr>
              <w:rFonts w:ascii="Cambria Math" w:hAnsi="Cambria Math"/>
            </w:rPr>
            <m:t>i</m:t>
          </m:r>
        </m:oMath>
        <w:r w:rsidR="000B3886" w:rsidDel="00BA3190">
          <w:rPr>
            <w:rFonts w:hint="eastAsia"/>
          </w:rPr>
          <w:delText xml:space="preserve"> and other training data </w:delText>
        </w:r>
        <m:oMath>
          <m:r>
            <w:rPr>
              <w:rFonts w:ascii="Cambria Math" w:hAnsi="Cambria Math"/>
            </w:rPr>
            <m:t>j</m:t>
          </m:r>
        </m:oMath>
        <w:r w:rsidR="000B3886" w:rsidDel="00BA3190">
          <w:delText>.</w:delText>
        </w:r>
      </w:del>
    </w:p>
    <w:tbl>
      <w:tblPr>
        <w:tblStyle w:val="ae"/>
        <w:tblW w:w="0" w:type="auto"/>
        <w:tblLook w:val="04A0" w:firstRow="1" w:lastRow="0" w:firstColumn="1" w:lastColumn="0" w:noHBand="0" w:noVBand="1"/>
      </w:tblPr>
      <w:tblGrid>
        <w:gridCol w:w="8024"/>
        <w:gridCol w:w="696"/>
      </w:tblGrid>
      <w:tr w:rsidR="000B3886" w14:paraId="7E1DE3AA" w14:textId="77777777" w:rsidTr="00126D00">
        <w:tc>
          <w:tcPr>
            <w:tcW w:w="8024" w:type="dxa"/>
            <w:tcBorders>
              <w:top w:val="nil"/>
              <w:left w:val="nil"/>
              <w:bottom w:val="nil"/>
              <w:right w:val="nil"/>
            </w:tcBorders>
          </w:tcPr>
          <w:p w14:paraId="7BEDFDED" w14:textId="77777777" w:rsidR="000B3886" w:rsidRPr="002A17B7" w:rsidRDefault="00BA6E17" w:rsidP="00E420DD">
            <w:pPr>
              <w:jc w:val="center"/>
            </w:pPr>
            <m:oMathPara>
              <m:oMath>
                <m:r>
                  <w:rPr>
                    <w:rFonts w:ascii="Cambria Math" w:hAnsi="Cambria Math"/>
                  </w:rPr>
                  <m:t>dist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j,k</m:t>
                            </m:r>
                          </m:sub>
                        </m:sSub>
                      </m:e>
                    </m:d>
                  </m:e>
                </m:nary>
              </m:oMath>
            </m:oMathPara>
          </w:p>
          <w:p w14:paraId="77D8B3EB" w14:textId="6FE5455E" w:rsidR="002A17B7" w:rsidRPr="002A17B7" w:rsidRDefault="00394E54" w:rsidP="002A17B7">
            <w:pPr>
              <w:jc w:val="cente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 xml:space="preserve"> → dist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=1</m:t>
                </m:r>
              </m:oMath>
            </m:oMathPara>
          </w:p>
          <w:p w14:paraId="4CD87720" w14:textId="74CCF1A5" w:rsidR="002A17B7" w:rsidRPr="002A17B7" w:rsidRDefault="00394E54" w:rsidP="002A17B7">
            <w:pPr>
              <w:jc w:val="cente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 xml:space="preserve"> → dist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=0</m:t>
                </m:r>
              </m:oMath>
            </m:oMathPara>
          </w:p>
        </w:tc>
        <w:tc>
          <w:tcPr>
            <w:tcW w:w="696" w:type="dxa"/>
            <w:tcBorders>
              <w:top w:val="nil"/>
              <w:left w:val="nil"/>
              <w:bottom w:val="nil"/>
              <w:right w:val="nil"/>
            </w:tcBorders>
          </w:tcPr>
          <w:p w14:paraId="275EE257" w14:textId="77777777" w:rsidR="000B3886" w:rsidRDefault="000B3886" w:rsidP="00126D00">
            <w:pPr>
              <w:jc w:val="center"/>
            </w:pPr>
            <w:bookmarkStart w:id="989" w:name="_Ref423308700"/>
            <w:r>
              <w:rPr>
                <w:rFonts w:hint="eastAsia"/>
              </w:rPr>
              <w:t>(</w:t>
            </w:r>
            <w:fldSimple w:instr=" STYLEREF 1 \s ">
              <w:r w:rsidR="00394E54">
                <w:rPr>
                  <w:noProof/>
                </w:rPr>
                <w:t>3</w:t>
              </w:r>
            </w:fldSimple>
            <w:r>
              <w:noBreakHyphen/>
            </w:r>
            <w:fldSimple w:instr=" SEQ _ \* ARABIC \s 1 ">
              <w:r w:rsidR="00394E54">
                <w:rPr>
                  <w:noProof/>
                </w:rPr>
                <w:t>1</w:t>
              </w:r>
            </w:fldSimple>
            <w:r>
              <w:rPr>
                <w:rFonts w:hint="eastAsia"/>
              </w:rPr>
              <w:t>)</w:t>
            </w:r>
            <w:bookmarkEnd w:id="989"/>
          </w:p>
        </w:tc>
      </w:tr>
    </w:tbl>
    <w:p w14:paraId="3EC2A8F4" w14:textId="0AE95B45" w:rsidR="000B3886" w:rsidRDefault="00BA3190" w:rsidP="000B3886">
      <w:pPr>
        <w:pStyle w:val="afff5"/>
      </w:pPr>
      <w:ins w:id="990" w:author="陳雅虹" w:date="2015-07-17T11:06:00Z">
        <w:r>
          <w:t xml:space="preserve">After finding all distances, the </w:t>
        </w:r>
        <m:oMath>
          <m:r>
            <w:rPr>
              <w:rFonts w:ascii="Cambria Math" w:hAnsi="Cambria Math"/>
            </w:rPr>
            <m:t>k</m:t>
          </m:r>
        </m:oMath>
        <w:r>
          <w:t xml:space="preserve"> nearest neighbors can be found. L</w:t>
        </w:r>
        <w:r>
          <w:rPr>
            <w:rFonts w:hint="eastAsia"/>
          </w:rPr>
          <w:t xml:space="preserve">et </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(x)</m:t>
          </m:r>
        </m:oMath>
        <w:r>
          <w:rPr>
            <w:rFonts w:hint="eastAsia"/>
          </w:rPr>
          <w:t xml:space="preserve"> be the </w:t>
        </w:r>
        <w:r>
          <w:t xml:space="preserve">cluster head for the </w:t>
        </w:r>
        <w:proofErr w:type="spellStart"/>
        <w:r w:rsidRPr="004831F9">
          <w:rPr>
            <w:i/>
          </w:rPr>
          <w:t>i-th</w:t>
        </w:r>
        <w:proofErr w:type="spellEnd"/>
        <w:r>
          <w:t xml:space="preserve"> neighbor </w:t>
        </w:r>
        <w:proofErr w:type="gramStart"/>
        <w:r>
          <w:t xml:space="preserve">of </w:t>
        </w:r>
        <w:proofErr w:type="gramEnd"/>
        <m:oMath>
          <m:r>
            <w:rPr>
              <w:rFonts w:ascii="Cambria Math" w:hAnsi="Cambria Math"/>
            </w:rPr>
            <m:t>x</m:t>
          </m:r>
        </m:oMath>
        <w:r>
          <w:t>,</w:t>
        </w:r>
        <w:r>
          <w:rPr>
            <w:rFonts w:hint="eastAsia"/>
          </w:rPr>
          <w:t xml:space="preserve"> and </w:t>
        </w:r>
        <m:oMath>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oMath>
        <w:r>
          <w:rPr>
            <w:rFonts w:hint="eastAsia"/>
          </w:rPr>
          <w:t xml:space="preserve"> </w:t>
        </w:r>
        <w:r>
          <w:t>be</w:t>
        </w:r>
        <w:r>
          <w:rPr>
            <w:rFonts w:hint="eastAsia"/>
          </w:rPr>
          <w:t xml:space="preserve"> the identity </w:t>
        </w:r>
        <w:r>
          <w:t xml:space="preserve">function. Let the function </w:t>
        </w:r>
        <m:oMath>
          <m:r>
            <m:rPr>
              <m:sty m:val="p"/>
            </m:rPr>
            <w:rPr>
              <w:rFonts w:ascii="Cambria Math" w:hAnsi="Cambria Math"/>
            </w:rPr>
            <m:t>g</m:t>
          </m:r>
          <m:d>
            <m:dPr>
              <m:ctrlPr>
                <w:rPr>
                  <w:rFonts w:ascii="Cambria Math" w:hAnsi="Cambria Math"/>
                </w:rPr>
              </m:ctrlPr>
            </m:dPr>
            <m:e>
              <m:r>
                <m:rPr>
                  <m:sty m:val="p"/>
                </m:rPr>
                <w:rPr>
                  <w:rFonts w:ascii="Cambria Math" w:hAnsi="Cambria Math"/>
                </w:rPr>
                <m:t>c</m:t>
              </m:r>
            </m:e>
          </m:d>
        </m:oMath>
        <w:r>
          <w:rPr>
            <w:rFonts w:hint="eastAsia"/>
          </w:rPr>
          <w:t xml:space="preserve"> is used to </w:t>
        </w:r>
        <w:r>
          <w:t xml:space="preserve">present the number of neighbors with cluster </w:t>
        </w:r>
        <m:oMath>
          <m:r>
            <m:rPr>
              <m:sty m:val="p"/>
            </m:rPr>
            <w:rPr>
              <w:rFonts w:ascii="Cambria Math" w:hAnsi="Cambria Math"/>
            </w:rPr>
            <m:t>c</m:t>
          </m:r>
        </m:oMath>
      </w:ins>
      <w:del w:id="991" w:author="陳雅虹" w:date="2015-07-17T11:06:00Z">
        <w:r w:rsidR="00BA6E17" w:rsidDel="00BA3190">
          <w:delText xml:space="preserve">After finding all distances, the </w:delText>
        </w:r>
        <m:oMath>
          <m:r>
            <w:rPr>
              <w:rFonts w:ascii="Cambria Math" w:hAnsi="Cambria Math"/>
            </w:rPr>
            <m:t>k</m:t>
          </m:r>
        </m:oMath>
        <w:r w:rsidR="00BA6E17" w:rsidDel="00BA3190">
          <w:delText xml:space="preserve"> nearest neighbors can be found. </w:delText>
        </w:r>
        <w:r w:rsidR="00E420DD" w:rsidDel="00BA3190">
          <w:rPr>
            <w:rFonts w:hint="eastAsia"/>
          </w:rPr>
          <w:delText xml:space="preserve">And let </w:delTex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(x)</m:t>
          </m:r>
        </m:oMath>
        <w:r w:rsidR="00E420DD" w:rsidDel="00BA3190">
          <w:rPr>
            <w:rFonts w:hint="eastAsia"/>
          </w:rPr>
          <w:delText xml:space="preserve"> be the </w:delText>
        </w:r>
        <w:r w:rsidR="00E420DD" w:rsidDel="00BA3190">
          <w:delText xml:space="preserve">cluster head for i-th neighbor of </w:delText>
        </w:r>
        <m:oMath>
          <m:r>
            <w:rPr>
              <w:rFonts w:ascii="Cambria Math" w:hAnsi="Cambria Math"/>
            </w:rPr>
            <m:t>x</m:t>
          </m:r>
        </m:oMath>
        <w:r w:rsidR="00E420DD" w:rsidDel="00BA3190">
          <w:rPr>
            <w:rFonts w:hint="eastAsia"/>
          </w:rPr>
          <w:delText xml:space="preserve">. </w:delText>
        </w:r>
        <m:oMath>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oMath>
        <w:r w:rsidR="00E420DD" w:rsidDel="00BA3190">
          <w:rPr>
            <w:rFonts w:hint="eastAsia"/>
          </w:rPr>
          <w:delText xml:space="preserve"> is the identity </w:delText>
        </w:r>
        <w:r w:rsidR="00E420DD" w:rsidDel="00BA3190">
          <w:delText xml:space="preserve">function. And a function </w:delText>
        </w:r>
        <m:oMath>
          <m:r>
            <m:rPr>
              <m:sty m:val="p"/>
            </m:rPr>
            <w:rPr>
              <w:rFonts w:ascii="Cambria Math" w:hAnsi="Cambria Math"/>
            </w:rPr>
            <m:t>g</m:t>
          </m:r>
          <m:d>
            <m:dPr>
              <m:ctrlPr>
                <w:rPr>
                  <w:rFonts w:ascii="Cambria Math" w:hAnsi="Cambria Math"/>
                </w:rPr>
              </m:ctrlPr>
            </m:dPr>
            <m:e>
              <m:r>
                <m:rPr>
                  <m:sty m:val="p"/>
                </m:rPr>
                <w:rPr>
                  <w:rFonts w:ascii="Cambria Math" w:hAnsi="Cambria Math"/>
                </w:rPr>
                <m:t>c</m:t>
              </m:r>
            </m:e>
          </m:d>
        </m:oMath>
        <w:r w:rsidR="00E420DD" w:rsidDel="00BA3190">
          <w:rPr>
            <w:rFonts w:hint="eastAsia"/>
          </w:rPr>
          <w:delText xml:space="preserve"> is used to </w:delText>
        </w:r>
        <w:r w:rsidR="004B4552" w:rsidDel="00BA3190">
          <w:delText xml:space="preserve">present the number of neighbors with cluster </w:delText>
        </w:r>
        <m:oMath>
          <m:r>
            <m:rPr>
              <m:sty m:val="p"/>
            </m:rPr>
            <w:rPr>
              <w:rFonts w:ascii="Cambria Math" w:hAnsi="Cambria Math"/>
            </w:rPr>
            <m:t>c</m:t>
          </m:r>
        </m:oMath>
        <w:r w:rsidR="004B4552" w:rsidDel="00BA3190">
          <w:rPr>
            <w:rFonts w:hint="eastAsia"/>
          </w:rPr>
          <w:delText>.</w:delText>
        </w:r>
      </w:del>
    </w:p>
    <w:tbl>
      <w:tblPr>
        <w:tblStyle w:val="ae"/>
        <w:tblW w:w="0" w:type="auto"/>
        <w:tblLook w:val="04A0" w:firstRow="1" w:lastRow="0" w:firstColumn="1" w:lastColumn="0" w:noHBand="0" w:noVBand="1"/>
      </w:tblPr>
      <w:tblGrid>
        <w:gridCol w:w="8024"/>
        <w:gridCol w:w="696"/>
      </w:tblGrid>
      <w:tr w:rsidR="00E420DD" w14:paraId="080CE8F0" w14:textId="77777777" w:rsidTr="00126D00">
        <w:tc>
          <w:tcPr>
            <w:tcW w:w="8024" w:type="dxa"/>
            <w:tcBorders>
              <w:top w:val="nil"/>
              <w:left w:val="nil"/>
              <w:bottom w:val="nil"/>
              <w:right w:val="nil"/>
            </w:tcBorders>
          </w:tcPr>
          <w:p w14:paraId="2D4EAF9A" w14:textId="70FB59CE" w:rsidR="00E420DD" w:rsidRPr="002C026E" w:rsidRDefault="00E420DD" w:rsidP="00E420DD">
            <w:pPr>
              <w:jc w:val="center"/>
            </w:pPr>
            <m:oMathPara>
              <m:oMath>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if</m:t>
                        </m:r>
                        <m:r>
                          <w:rPr>
                            <w:rFonts w:ascii="Cambria Math" w:hAnsi="Cambria Math"/>
                          </w:rPr>
                          <m:t xml:space="preserve"> c= </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 xml:space="preserve"> then it is </m:t>
                        </m:r>
                        <m:r>
                          <w:rPr>
                            <w:rFonts w:ascii="Cambria Math" w:hAnsi="Cambria Math"/>
                          </w:rPr>
                          <m:t>1</m:t>
                        </m:r>
                      </m:e>
                      <m:e>
                        <m:r>
                          <m:rPr>
                            <m:sty m:val="p"/>
                          </m:rPr>
                          <w:rPr>
                            <w:rFonts w:ascii="Cambria Math" w:hAnsi="Cambria Math"/>
                          </w:rPr>
                          <m:t>otherwise, then it is</m:t>
                        </m:r>
                        <m:r>
                          <w:rPr>
                            <w:rFonts w:ascii="Cambria Math" w:hAnsi="Cambria Math"/>
                          </w:rPr>
                          <m:t xml:space="preserve"> 0</m:t>
                        </m:r>
                      </m:e>
                    </m:eqArr>
                  </m:e>
                </m:d>
              </m:oMath>
            </m:oMathPara>
          </w:p>
        </w:tc>
        <w:tc>
          <w:tcPr>
            <w:tcW w:w="696" w:type="dxa"/>
            <w:tcBorders>
              <w:top w:val="nil"/>
              <w:left w:val="nil"/>
              <w:bottom w:val="nil"/>
              <w:right w:val="nil"/>
            </w:tcBorders>
          </w:tcPr>
          <w:p w14:paraId="3EB38548" w14:textId="77777777" w:rsidR="00E420DD" w:rsidRDefault="00E420DD" w:rsidP="00126D00">
            <w:pPr>
              <w:jc w:val="center"/>
            </w:pPr>
            <w:r>
              <w:rPr>
                <w:rFonts w:hint="eastAsia"/>
              </w:rPr>
              <w:t>(</w:t>
            </w:r>
            <w:fldSimple w:instr=" STYLEREF 1 \s ">
              <w:r w:rsidR="00394E54">
                <w:rPr>
                  <w:noProof/>
                </w:rPr>
                <w:t>3</w:t>
              </w:r>
            </w:fldSimple>
            <w:r>
              <w:noBreakHyphen/>
            </w:r>
            <w:fldSimple w:instr=" SEQ _ \* ARABIC \s 1 ">
              <w:r w:rsidR="00394E54">
                <w:rPr>
                  <w:noProof/>
                </w:rPr>
                <w:t>2</w:t>
              </w:r>
            </w:fldSimple>
            <w:r>
              <w:rPr>
                <w:rFonts w:hint="eastAsia"/>
              </w:rPr>
              <w:t>)</w:t>
            </w:r>
          </w:p>
        </w:tc>
      </w:tr>
      <w:tr w:rsidR="004B4552" w14:paraId="7467EFA3" w14:textId="77777777" w:rsidTr="00126D00">
        <w:tc>
          <w:tcPr>
            <w:tcW w:w="8024" w:type="dxa"/>
            <w:tcBorders>
              <w:top w:val="nil"/>
              <w:left w:val="nil"/>
              <w:bottom w:val="nil"/>
              <w:right w:val="nil"/>
            </w:tcBorders>
          </w:tcPr>
          <w:p w14:paraId="1F0FD6AD" w14:textId="56748D50" w:rsidR="004B4552" w:rsidRDefault="004B4552" w:rsidP="004B4552">
            <w:pPr>
              <w:pStyle w:val="afff5"/>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c</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e>
                </m:nary>
              </m:oMath>
            </m:oMathPara>
          </w:p>
        </w:tc>
        <w:tc>
          <w:tcPr>
            <w:tcW w:w="696" w:type="dxa"/>
            <w:tcBorders>
              <w:top w:val="nil"/>
              <w:left w:val="nil"/>
              <w:bottom w:val="nil"/>
              <w:right w:val="nil"/>
            </w:tcBorders>
          </w:tcPr>
          <w:p w14:paraId="3DAB6C56" w14:textId="1C586231" w:rsidR="004B4552" w:rsidRDefault="004B4552" w:rsidP="004B4552">
            <w:pPr>
              <w:jc w:val="center"/>
            </w:pPr>
            <w:r>
              <w:rPr>
                <w:rFonts w:hint="eastAsia"/>
              </w:rPr>
              <w:t>(</w:t>
            </w:r>
            <w:fldSimple w:instr=" STYLEREF 1 \s ">
              <w:r w:rsidR="00394E54">
                <w:rPr>
                  <w:noProof/>
                </w:rPr>
                <w:t>3</w:t>
              </w:r>
            </w:fldSimple>
            <w:r>
              <w:noBreakHyphen/>
            </w:r>
            <w:fldSimple w:instr=" SEQ _ \* ARABIC \s 1 ">
              <w:r w:rsidR="00394E54">
                <w:rPr>
                  <w:noProof/>
                </w:rPr>
                <w:t>3</w:t>
              </w:r>
            </w:fldSimple>
            <w:r>
              <w:rPr>
                <w:rFonts w:hint="eastAsia"/>
              </w:rPr>
              <w:t>)</w:t>
            </w:r>
          </w:p>
        </w:tc>
      </w:tr>
    </w:tbl>
    <w:p w14:paraId="41ECC6F7" w14:textId="30CF6B05" w:rsidR="000B3886" w:rsidDel="00BA3190" w:rsidRDefault="00BA3190">
      <w:pPr>
        <w:pStyle w:val="afff5"/>
        <w:ind w:firstLine="480"/>
        <w:rPr>
          <w:del w:id="992" w:author="陳雅虹" w:date="2015-07-17T11:07:00Z"/>
        </w:rPr>
        <w:pPrChange w:id="993" w:author="陳雅虹" w:date="2015-07-17T11:07:00Z">
          <w:pPr>
            <w:pStyle w:val="afff5"/>
          </w:pPr>
        </w:pPrChange>
      </w:pPr>
      <w:ins w:id="994" w:author="陳雅虹" w:date="2015-07-17T11:07:00Z">
        <w:r>
          <w:rPr>
            <w:rFonts w:hint="eastAsia"/>
          </w:rPr>
          <w:t xml:space="preserve">The </w:t>
        </w:r>
        <w:r>
          <w:t xml:space="preserve">function of </w:t>
        </w:r>
        <w:r>
          <w:rPr>
            <w:rFonts w:hint="eastAsia"/>
          </w:rPr>
          <w:t xml:space="preserve">weight voting </w:t>
        </w:r>
        <w:r>
          <w:t>is used to determine this which cluster instance belongs to. And the weight of each training data is the distance of this instance.</w:t>
        </w:r>
      </w:ins>
      <w:del w:id="995" w:author="陳雅虹" w:date="2015-07-17T11:07:00Z">
        <w:r w:rsidR="00BA6E17" w:rsidDel="00BA3190">
          <w:rPr>
            <w:rFonts w:hint="eastAsia"/>
          </w:rPr>
          <w:delText xml:space="preserve">The </w:delText>
        </w:r>
        <w:r w:rsidR="00BA6E17" w:rsidDel="00BA3190">
          <w:delText xml:space="preserve">function of </w:delText>
        </w:r>
        <w:r w:rsidR="00BA6E17" w:rsidDel="00BA3190">
          <w:rPr>
            <w:rFonts w:hint="eastAsia"/>
          </w:rPr>
          <w:delText xml:space="preserve">weight voting </w:delText>
        </w:r>
        <w:r w:rsidR="00BA6E17" w:rsidDel="00BA3190">
          <w:delText>is used to determine this instance belongs to which cluster. And the weight of each training data is the distance of this instance.</w:delText>
        </w:r>
      </w:del>
    </w:p>
    <w:p w14:paraId="3383E5C8" w14:textId="77777777" w:rsidR="00D211E9" w:rsidRPr="004B4552" w:rsidRDefault="00D211E9">
      <w:pPr>
        <w:pStyle w:val="afff5"/>
        <w:ind w:firstLine="480"/>
        <w:pPrChange w:id="996" w:author="陳雅虹" w:date="2015-07-17T11:07:00Z">
          <w:pPr>
            <w:pStyle w:val="afff5"/>
          </w:pPr>
        </w:pPrChange>
      </w:pPr>
    </w:p>
    <w:tbl>
      <w:tblPr>
        <w:tblStyle w:val="ae"/>
        <w:tblW w:w="0" w:type="auto"/>
        <w:tblLook w:val="04A0" w:firstRow="1" w:lastRow="0" w:firstColumn="1" w:lastColumn="0" w:noHBand="0" w:noVBand="1"/>
      </w:tblPr>
      <w:tblGrid>
        <w:gridCol w:w="8024"/>
        <w:gridCol w:w="696"/>
      </w:tblGrid>
      <w:tr w:rsidR="00BA6E17" w14:paraId="1C114B63" w14:textId="77777777" w:rsidTr="00126D00">
        <w:tc>
          <w:tcPr>
            <w:tcW w:w="8024" w:type="dxa"/>
            <w:tcBorders>
              <w:top w:val="nil"/>
              <w:left w:val="nil"/>
              <w:bottom w:val="nil"/>
              <w:right w:val="nil"/>
            </w:tcBorders>
          </w:tcPr>
          <w:p w14:paraId="356C2196" w14:textId="472FDBBF" w:rsidR="00BA6E17" w:rsidRPr="002C026E" w:rsidRDefault="00394E54" w:rsidP="00BA6E17">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dist</m:t>
                    </m:r>
                  </m:den>
                </m:f>
              </m:oMath>
            </m:oMathPara>
          </w:p>
        </w:tc>
        <w:tc>
          <w:tcPr>
            <w:tcW w:w="696" w:type="dxa"/>
            <w:tcBorders>
              <w:top w:val="nil"/>
              <w:left w:val="nil"/>
              <w:bottom w:val="nil"/>
              <w:right w:val="nil"/>
            </w:tcBorders>
          </w:tcPr>
          <w:p w14:paraId="10515AB3" w14:textId="77777777" w:rsidR="00BA6E17" w:rsidRDefault="00BA6E17" w:rsidP="00126D00">
            <w:pPr>
              <w:jc w:val="center"/>
            </w:pPr>
            <w:r>
              <w:rPr>
                <w:rFonts w:hint="eastAsia"/>
              </w:rPr>
              <w:t>(</w:t>
            </w:r>
            <w:fldSimple w:instr=" STYLEREF 1 \s ">
              <w:r w:rsidR="00394E54">
                <w:rPr>
                  <w:noProof/>
                </w:rPr>
                <w:t>3</w:t>
              </w:r>
            </w:fldSimple>
            <w:r>
              <w:noBreakHyphen/>
            </w:r>
            <w:fldSimple w:instr=" SEQ _ \* ARABIC \s 1 ">
              <w:r w:rsidR="00394E54">
                <w:rPr>
                  <w:noProof/>
                </w:rPr>
                <w:t>4</w:t>
              </w:r>
            </w:fldSimple>
            <w:r>
              <w:rPr>
                <w:rFonts w:hint="eastAsia"/>
              </w:rPr>
              <w:t>)</w:t>
            </w:r>
          </w:p>
        </w:tc>
      </w:tr>
      <w:tr w:rsidR="00BA6E17" w14:paraId="24C3DCDA" w14:textId="77777777" w:rsidTr="00126D00">
        <w:tc>
          <w:tcPr>
            <w:tcW w:w="8024" w:type="dxa"/>
            <w:tcBorders>
              <w:top w:val="nil"/>
              <w:left w:val="nil"/>
              <w:bottom w:val="nil"/>
              <w:right w:val="nil"/>
            </w:tcBorders>
          </w:tcPr>
          <w:p w14:paraId="0C49B89A" w14:textId="54EE6CF2" w:rsidR="00BA6E17" w:rsidRPr="00196712" w:rsidRDefault="00394E54" w:rsidP="00BA6E17">
            <w:pPr>
              <w:jc w:val="center"/>
            </w:pPr>
            <m:oMathPara>
              <m:oMath>
                <m:sSup>
                  <m:sSupPr>
                    <m:ctrlPr>
                      <w:rPr>
                        <w:rFonts w:ascii="Cambria Math" w:hAnsi="Cambria Math"/>
                      </w:rPr>
                    </m:ctrlPr>
                  </m:sSupPr>
                  <m:e>
                    <m:r>
                      <m:rPr>
                        <m:sty m:val="p"/>
                      </m:rPr>
                      <w:rPr>
                        <w:rFonts w:ascii="Cambria Math" w:hAnsi="Cambria Math"/>
                      </w:rPr>
                      <m:t>c</m:t>
                    </m:r>
                  </m:e>
                  <m:sup>
                    <m:r>
                      <w:rPr>
                        <w:rFonts w:ascii="Cambria Math" w:hAnsi="Cambria Math"/>
                      </w:rPr>
                      <m:t>*</m:t>
                    </m:r>
                  </m:sup>
                </m:sSup>
                <m:r>
                  <w:rPr>
                    <w:rFonts w:ascii="Cambria Math" w:hAnsi="Cambria Math"/>
                  </w:rPr>
                  <m:t>=</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m:t>
                        </m:r>
                      </m:lim>
                    </m:limLow>
                  </m:fName>
                  <m:e>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e>
                </m:func>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oMath>
            </m:oMathPara>
          </w:p>
        </w:tc>
        <w:tc>
          <w:tcPr>
            <w:tcW w:w="696" w:type="dxa"/>
            <w:tcBorders>
              <w:top w:val="nil"/>
              <w:left w:val="nil"/>
              <w:bottom w:val="nil"/>
              <w:right w:val="nil"/>
            </w:tcBorders>
          </w:tcPr>
          <w:p w14:paraId="033BB60E" w14:textId="784836AF" w:rsidR="00BA6E17" w:rsidRDefault="00BA6E17" w:rsidP="00126D00">
            <w:pPr>
              <w:jc w:val="center"/>
            </w:pPr>
            <w:r>
              <w:rPr>
                <w:rFonts w:hint="eastAsia"/>
              </w:rPr>
              <w:t>(</w:t>
            </w:r>
            <w:fldSimple w:instr=" STYLEREF 1 \s ">
              <w:r w:rsidR="00394E54">
                <w:rPr>
                  <w:noProof/>
                </w:rPr>
                <w:t>3</w:t>
              </w:r>
            </w:fldSimple>
            <w:r>
              <w:noBreakHyphen/>
            </w:r>
            <w:fldSimple w:instr=" SEQ _ \* ARABIC \s 1 ">
              <w:r w:rsidR="00394E54">
                <w:rPr>
                  <w:noProof/>
                </w:rPr>
                <w:t>5</w:t>
              </w:r>
            </w:fldSimple>
            <w:r>
              <w:rPr>
                <w:rFonts w:hint="eastAsia"/>
              </w:rPr>
              <w:t>)</w:t>
            </w:r>
          </w:p>
        </w:tc>
      </w:tr>
    </w:tbl>
    <w:p w14:paraId="0AC34657" w14:textId="117E7EAC" w:rsidR="004B4552" w:rsidRDefault="008F76D2" w:rsidP="00B10A90">
      <w:pPr>
        <w:pStyle w:val="afff5"/>
      </w:pPr>
      <w:proofErr w:type="gramStart"/>
      <w:ins w:id="997" w:author="陳雅虹" w:date="2015-07-17T11:07:00Z">
        <w:r>
          <w:t>which</w:t>
        </w:r>
        <w:proofErr w:type="gramEnd"/>
        <w:r>
          <w:t xml:space="preserve"> means that the instance will belong to the closet cluster</w:t>
        </w:r>
        <w:r>
          <w:rPr>
            <w:rFonts w:hint="eastAsia"/>
          </w:rPr>
          <w:t xml:space="preserve"> </w:t>
        </w:r>
        <m:oMath>
          <m:sSup>
            <m:sSupPr>
              <m:ctrlPr>
                <w:rPr>
                  <w:rFonts w:ascii="Cambria Math" w:hAnsi="Cambria Math"/>
                </w:rPr>
              </m:ctrlPr>
            </m:sSupPr>
            <m:e>
              <m:r>
                <m:rPr>
                  <m:sty m:val="p"/>
                </m:rPr>
                <w:rPr>
                  <w:rFonts w:ascii="Cambria Math" w:hAnsi="Cambria Math"/>
                </w:rPr>
                <m:t>c</m:t>
              </m:r>
            </m:e>
            <m:sup>
              <m:r>
                <w:rPr>
                  <w:rFonts w:ascii="Cambria Math" w:hAnsi="Cambria Math"/>
                </w:rPr>
                <m:t>*</m:t>
              </m:r>
            </m:sup>
          </m:sSup>
        </m:oMath>
        <w:r>
          <w:t>. Because the majority of instances whose TF are higher than 1% are considered to be cluster heads, only few instances whoseTF are lower than 1% are used to train the activity recognition model by KNN algorithm.</w:t>
        </w:r>
      </w:ins>
      <w:del w:id="998" w:author="陳雅虹" w:date="2015-07-17T11:07:00Z">
        <w:r w:rsidR="004D679A" w:rsidDel="008F76D2">
          <w:delText>T</w:delText>
        </w:r>
        <w:r w:rsidR="00496DCA" w:rsidDel="008F76D2">
          <w:rPr>
            <w:rFonts w:hint="eastAsia"/>
          </w:rPr>
          <w:delText>he</w:delText>
        </w:r>
        <w:r w:rsidR="00496DCA" w:rsidDel="008F76D2">
          <w:delText xml:space="preserve"> instance will belong to the closet cluster</w:delText>
        </w:r>
        <w:r w:rsidR="00496DCA" w:rsidDel="008F76D2">
          <w:rPr>
            <w:rFonts w:hint="eastAsia"/>
          </w:rPr>
          <w:delText xml:space="preserve"> </w:delText>
        </w:r>
        <m:oMath>
          <m:sSup>
            <m:sSupPr>
              <m:ctrlPr>
                <w:rPr>
                  <w:rFonts w:ascii="Cambria Math" w:hAnsi="Cambria Math"/>
                </w:rPr>
              </m:ctrlPr>
            </m:sSupPr>
            <m:e>
              <m:r>
                <m:rPr>
                  <m:sty m:val="p"/>
                </m:rPr>
                <w:rPr>
                  <w:rFonts w:ascii="Cambria Math" w:hAnsi="Cambria Math"/>
                </w:rPr>
                <m:t>c</m:t>
              </m:r>
            </m:e>
            <m:sup>
              <m:r>
                <w:rPr>
                  <w:rFonts w:ascii="Cambria Math" w:hAnsi="Cambria Math"/>
                </w:rPr>
                <m:t>*</m:t>
              </m:r>
            </m:sup>
          </m:sSup>
        </m:oMath>
        <w:r w:rsidR="00496DCA" w:rsidDel="008F76D2">
          <w:delText>.</w:delText>
        </w:r>
        <w:r w:rsidR="004D679A" w:rsidDel="008F76D2">
          <w:delText xml:space="preserve"> Because the majority of instances which TF is higher than 1% are considering to cluster heads, only few instances which TF is lower than 1% are used to train the activity recognition model by KNN algorithm.</w:delText>
        </w:r>
      </w:del>
    </w:p>
    <w:p w14:paraId="09CD80B8" w14:textId="77777777" w:rsidR="008F76D2" w:rsidRDefault="008F76D2" w:rsidP="002405E7">
      <w:pPr>
        <w:pStyle w:val="31"/>
        <w:rPr>
          <w:ins w:id="999" w:author="陳雅虹" w:date="2015-07-17T11:07:00Z"/>
        </w:rPr>
      </w:pPr>
      <w:bookmarkStart w:id="1000" w:name="_Toc424760214"/>
      <w:bookmarkStart w:id="1001" w:name="_Toc424901461"/>
      <w:ins w:id="1002" w:author="陳雅虹" w:date="2015-07-17T11:07:00Z">
        <w:r>
          <w:t>Activity Clustering Model from Vital Sign</w:t>
        </w:r>
        <w:r>
          <w:rPr>
            <w:rFonts w:hint="eastAsia"/>
          </w:rPr>
          <w:t xml:space="preserve"> </w:t>
        </w:r>
        <w:bookmarkEnd w:id="1000"/>
        <w:r>
          <w:t>Sensor</w:t>
        </w:r>
        <w:bookmarkEnd w:id="1001"/>
      </w:ins>
    </w:p>
    <w:p w14:paraId="18FFE484" w14:textId="6C621506" w:rsidR="004D679A" w:rsidDel="008F76D2" w:rsidRDefault="004D679A" w:rsidP="00B41728">
      <w:pPr>
        <w:pStyle w:val="31"/>
        <w:rPr>
          <w:del w:id="1003" w:author="陳雅虹" w:date="2015-07-17T11:07:00Z"/>
        </w:rPr>
      </w:pPr>
      <w:del w:id="1004" w:author="陳雅虹" w:date="2015-07-17T11:07:00Z">
        <w:r w:rsidDel="008F76D2">
          <w:delText>Activity Recognition Model of Vital Sign</w:delText>
        </w:r>
        <w:r w:rsidDel="008F76D2">
          <w:rPr>
            <w:rFonts w:hint="eastAsia"/>
          </w:rPr>
          <w:delText xml:space="preserve"> Part</w:delText>
        </w:r>
      </w:del>
    </w:p>
    <w:p w14:paraId="1210E5FD" w14:textId="5061F0D0" w:rsidR="00AF77F0" w:rsidRPr="00AF77F0" w:rsidRDefault="008F76D2" w:rsidP="00AF77F0">
      <w:pPr>
        <w:pStyle w:val="afff5"/>
      </w:pPr>
      <w:ins w:id="1005" w:author="陳雅虹" w:date="2015-07-17T11:08:00Z">
        <w:r w:rsidRPr="009D0FDB">
          <w:t>The appropriate features of vital sign data help the recognition model infer both static and dynamic behaviors. We choose two sensors to monitor user’s vital sign</w:t>
        </w:r>
        <w:r>
          <w:t>, namely,</w:t>
        </w:r>
        <w:r w:rsidRPr="009D0FDB">
          <w:t xml:space="preserve"> accelerometer and gyroscope </w:t>
        </w:r>
        <w:r>
          <w:t xml:space="preserve">which are embedded in </w:t>
        </w:r>
        <w:r w:rsidRPr="009D0FDB">
          <w:t xml:space="preserve">a wearable device </w:t>
        </w:r>
        <w:r>
          <w:t xml:space="preserve">called </w:t>
        </w:r>
        <w:r w:rsidRPr="009D0FDB">
          <w:t>“</w:t>
        </w:r>
        <w:proofErr w:type="spellStart"/>
        <w:r w:rsidRPr="009D0FDB">
          <w:t>Zen</w:t>
        </w:r>
        <w:r>
          <w:t>W</w:t>
        </w:r>
        <w:r w:rsidRPr="009D0FDB">
          <w:t>atch</w:t>
        </w:r>
        <w:proofErr w:type="spellEnd"/>
        <w:r w:rsidRPr="009D0FDB">
          <w:t xml:space="preserve">”. We try to monitor user’s </w:t>
        </w:r>
        <w:r>
          <w:t xml:space="preserve">performed </w:t>
        </w:r>
        <w:proofErr w:type="spellStart"/>
        <w:r>
          <w:t>activites</w:t>
        </w:r>
        <w:proofErr w:type="spellEnd"/>
        <w:r>
          <w:t xml:space="preserve"> </w:t>
        </w:r>
        <w:r w:rsidRPr="009D0FDB">
          <w:t xml:space="preserve">by his/her motion of wrist. An activity </w:t>
        </w:r>
        <w:r>
          <w:t xml:space="preserve">usually </w:t>
        </w:r>
        <w:r w:rsidRPr="009D0FDB">
          <w:t xml:space="preserve">has its </w:t>
        </w:r>
        <w:r>
          <w:t xml:space="preserve">special </w:t>
        </w:r>
        <w:r w:rsidRPr="009D0FDB">
          <w:t>wrist</w:t>
        </w:r>
        <w:r>
          <w:t xml:space="preserve"> motion,</w:t>
        </w:r>
        <w:r w:rsidRPr="009D0FDB">
          <w:t xml:space="preserve"> </w:t>
        </w:r>
        <w:r w:rsidRPr="00AF77F0">
          <w:rPr>
            <w:i/>
          </w:rPr>
          <w:t>e.g.</w:t>
        </w:r>
        <w:r w:rsidRPr="009D0FDB">
          <w:t xml:space="preserve">, when an elder reads a book, his wrist usually turns </w:t>
        </w:r>
        <w:r>
          <w:t xml:space="preserve">to </w:t>
        </w:r>
        <w:r w:rsidRPr="009D0FDB">
          <w:t xml:space="preserve">a fixed direction and </w:t>
        </w:r>
        <w:r>
          <w:t>the associated motion is</w:t>
        </w:r>
        <w:r w:rsidRPr="009D0FDB">
          <w:t xml:space="preserve"> static. When this </w:t>
        </w:r>
        <w:r>
          <w:t xml:space="preserve">elder </w:t>
        </w:r>
        <w:r w:rsidRPr="009D0FDB">
          <w:t>takes a walk, his</w:t>
        </w:r>
        <w:r>
          <w:t>/her</w:t>
        </w:r>
        <w:r w:rsidRPr="009D0FDB">
          <w:t xml:space="preserve"> wrist is regular</w:t>
        </w:r>
        <w:r>
          <w:t>ly</w:t>
        </w:r>
        <w:r w:rsidRPr="009D0FDB">
          <w:t xml:space="preserve"> mov</w:t>
        </w:r>
        <w:r>
          <w:t>ed</w:t>
        </w:r>
        <w:r w:rsidRPr="009D0FDB">
          <w:t xml:space="preserve"> and </w:t>
        </w:r>
        <w:r>
          <w:t xml:space="preserve">the associated motion is </w:t>
        </w:r>
        <w:r w:rsidRPr="009D0FDB">
          <w:t xml:space="preserve">dynamic. These two main kinds of </w:t>
        </w:r>
        <w:proofErr w:type="spellStart"/>
        <w:r>
          <w:t>activites</w:t>
        </w:r>
        <w:proofErr w:type="spellEnd"/>
        <w:r>
          <w:t xml:space="preserve"> </w:t>
        </w:r>
        <w:r w:rsidRPr="009D0FDB">
          <w:t>are defined as “Posture</w:t>
        </w:r>
        <w:r>
          <w:t xml:space="preserve"> type</w:t>
        </w:r>
        <w:r w:rsidRPr="009D0FDB">
          <w:t>” and “Motion</w:t>
        </w:r>
        <w:r>
          <w:t xml:space="preserve"> type</w:t>
        </w:r>
        <w:r w:rsidRPr="009D0FDB">
          <w:t xml:space="preserve">” </w:t>
        </w:r>
        <w:r>
          <w:t>, respectively,</w:t>
        </w:r>
        <w:r w:rsidRPr="009D0FDB">
          <w:t xml:space="preserve"> </w:t>
        </w:r>
        <w:r>
          <w:t xml:space="preserve">where to the former </w:t>
        </w:r>
        <w:r w:rsidRPr="009D0FDB">
          <w:t xml:space="preserve">usually </w:t>
        </w:r>
        <w:r>
          <w:t xml:space="preserve">refer to </w:t>
        </w:r>
        <w:proofErr w:type="spellStart"/>
        <w:r>
          <w:t>activites</w:t>
        </w:r>
        <w:proofErr w:type="spellEnd"/>
        <w:r>
          <w:t xml:space="preserve"> to some </w:t>
        </w:r>
        <w:r w:rsidRPr="009D0FDB">
          <w:t>fixed direction</w:t>
        </w:r>
        <w:r>
          <w:t>s</w:t>
        </w:r>
        <w:r w:rsidRPr="009D0FDB">
          <w:t xml:space="preserve"> but without moving </w:t>
        </w:r>
        <w:proofErr w:type="spellStart"/>
        <w:r w:rsidRPr="009D0FDB">
          <w:t>hands</w:t>
        </w:r>
        <w:r>
          <w:t>,where</w:t>
        </w:r>
        <w:proofErr w:type="spellEnd"/>
        <w:r>
          <w:t xml:space="preserve"> the latter point to </w:t>
        </w:r>
        <w:proofErr w:type="spellStart"/>
        <w:r>
          <w:t>activites</w:t>
        </w:r>
        <w:proofErr w:type="spellEnd"/>
        <w:r>
          <w:t xml:space="preserve"> , not turning to fixed directions, whose hands are being moved most of the time.</w:t>
        </w:r>
        <w:r w:rsidRPr="009D0FDB">
          <w:t xml:space="preserve"> </w:t>
        </w:r>
        <w:r>
          <w:t xml:space="preserve">Thus, </w:t>
        </w:r>
        <w:r w:rsidRPr="009D0FDB">
          <w:t xml:space="preserve">we figure out that monitoring </w:t>
        </w:r>
        <w:r>
          <w:t xml:space="preserve">of </w:t>
        </w:r>
        <w:r w:rsidRPr="009D0FDB">
          <w:t xml:space="preserve">turning direction and quantity of motion </w:t>
        </w:r>
        <w:r>
          <w:t xml:space="preserve">of user’s wrist </w:t>
        </w:r>
        <w:r w:rsidRPr="009D0FDB">
          <w:t xml:space="preserve">helps our recognition model infer </w:t>
        </w:r>
        <w:r>
          <w:t xml:space="preserve">user’s </w:t>
        </w:r>
        <w:r w:rsidRPr="009D0FDB">
          <w:t>activity</w:t>
        </w:r>
        <w:r>
          <w:t xml:space="preserve"> correctly</w:t>
        </w:r>
        <w:r w:rsidRPr="009D0FDB">
          <w:t xml:space="preserve">. In order to </w:t>
        </w:r>
        <w:r>
          <w:t>distinguished</w:t>
        </w:r>
        <w:r w:rsidRPr="009D0FDB">
          <w:t xml:space="preserve"> user’s posture </w:t>
        </w:r>
        <w:r>
          <w:t xml:space="preserve">type </w:t>
        </w:r>
        <w:r w:rsidRPr="009D0FDB">
          <w:t xml:space="preserve">and motion </w:t>
        </w:r>
        <w:r>
          <w:t xml:space="preserve">type </w:t>
        </w:r>
        <w:proofErr w:type="spellStart"/>
        <w:r>
          <w:t>activites</w:t>
        </w:r>
        <w:proofErr w:type="spellEnd"/>
        <w:r w:rsidRPr="009D0FDB">
          <w:t xml:space="preserve">, </w:t>
        </w:r>
      </w:ins>
      <w:r w:rsidR="0022401B">
        <w:t>t</w:t>
      </w:r>
      <w:r w:rsidR="00AF77F0">
        <w:rPr>
          <w:rFonts w:hint="eastAsia"/>
        </w:rPr>
        <w:t>he acceleration can help the cluster more precisely distinguish motion type activity and the orientation can help more</w:t>
      </w:r>
      <w:r w:rsidR="00AF77F0">
        <w:t xml:space="preserve"> precisely </w:t>
      </w:r>
      <w:proofErr w:type="spellStart"/>
      <w:r w:rsidR="00AF77F0">
        <w:t>distinguisg</w:t>
      </w:r>
      <w:proofErr w:type="spellEnd"/>
      <w:r w:rsidR="00AF77F0">
        <w:t xml:space="preserve"> posture type activi</w:t>
      </w:r>
      <w:r w:rsidR="00AF77F0">
        <w:lastRenderedPageBreak/>
        <w:t xml:space="preserve">ty. The hand of posture type activity is usually turning to a fixed direction. In contract, the hand of motion type activity is always moving in rhythms but not </w:t>
      </w:r>
      <w:proofErr w:type="spellStart"/>
      <w:r w:rsidR="00AF77F0">
        <w:t>turing</w:t>
      </w:r>
      <w:proofErr w:type="spellEnd"/>
      <w:r w:rsidR="00AF77F0">
        <w:t xml:space="preserve"> in a fixed direction. Based on these two characteristics, we extract 11 </w:t>
      </w:r>
      <w:proofErr w:type="gramStart"/>
      <w:r w:rsidR="00AF77F0">
        <w:t>kinds</w:t>
      </w:r>
      <w:proofErr w:type="gramEnd"/>
      <w:r w:rsidR="00AF77F0">
        <w:t xml:space="preserve"> features from tri-accelerometer and gyroscope.</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06" w:author="陳雅虹" w:date="2015-07-17T11:31:00Z">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04"/>
        <w:tblGridChange w:id="1007">
          <w:tblGrid>
            <w:gridCol w:w="8504"/>
          </w:tblGrid>
        </w:tblGridChange>
      </w:tblGrid>
      <w:tr w:rsidR="00AF77F0" w14:paraId="0609FC25" w14:textId="77777777" w:rsidTr="00AF77F0">
        <w:trPr>
          <w:jc w:val="left"/>
          <w:ins w:id="1008" w:author="陳雅虹" w:date="2015-07-17T11:30:00Z"/>
          <w:trPrChange w:id="1009" w:author="陳雅虹" w:date="2015-07-17T11:31:00Z">
            <w:trPr>
              <w:jc w:val="left"/>
            </w:trPr>
          </w:trPrChange>
        </w:trPr>
        <w:tc>
          <w:tcPr>
            <w:tcW w:w="8504" w:type="dxa"/>
            <w:tcPrChange w:id="1010" w:author="陳雅虹" w:date="2015-07-17T11:31:00Z">
              <w:tcPr>
                <w:tcW w:w="8504" w:type="dxa"/>
              </w:tcPr>
            </w:tcPrChange>
          </w:tcPr>
          <w:p w14:paraId="2D53E1CB" w14:textId="77777777" w:rsidR="00AF77F0" w:rsidRDefault="00AF77F0" w:rsidP="00AF77F0">
            <w:pPr>
              <w:pStyle w:val="afff5"/>
              <w:spacing w:line="240" w:lineRule="auto"/>
              <w:ind w:firstLine="0"/>
              <w:jc w:val="center"/>
              <w:rPr>
                <w:ins w:id="1011" w:author="陳雅虹" w:date="2015-07-17T11:30:00Z"/>
              </w:rPr>
            </w:pPr>
            <w:r>
              <w:rPr>
                <w:noProof/>
              </w:rPr>
              <w:drawing>
                <wp:inline distT="0" distB="0" distL="0" distR="0" wp14:anchorId="54638717" wp14:editId="140FED93">
                  <wp:extent cx="3168650" cy="101483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929" cy="1026456"/>
                          </a:xfrm>
                          <a:prstGeom prst="rect">
                            <a:avLst/>
                          </a:prstGeom>
                          <a:noFill/>
                        </pic:spPr>
                      </pic:pic>
                    </a:graphicData>
                  </a:graphic>
                </wp:inline>
              </w:drawing>
            </w:r>
          </w:p>
        </w:tc>
      </w:tr>
      <w:tr w:rsidR="00AF77F0" w14:paraId="47DBC00D" w14:textId="77777777" w:rsidTr="00AF77F0">
        <w:trPr>
          <w:jc w:val="left"/>
          <w:ins w:id="1012" w:author="陳雅虹" w:date="2015-07-17T11:30:00Z"/>
          <w:trPrChange w:id="1013" w:author="陳雅虹" w:date="2015-07-17T11:31:00Z">
            <w:trPr>
              <w:jc w:val="left"/>
            </w:trPr>
          </w:trPrChange>
        </w:trPr>
        <w:tc>
          <w:tcPr>
            <w:tcW w:w="8504" w:type="dxa"/>
            <w:tcPrChange w:id="1014" w:author="陳雅虹" w:date="2015-07-17T11:31:00Z">
              <w:tcPr>
                <w:tcW w:w="8504" w:type="dxa"/>
              </w:tcPr>
            </w:tcPrChange>
          </w:tcPr>
          <w:p w14:paraId="481AD149" w14:textId="77777777" w:rsidR="00AF77F0" w:rsidRPr="005F0E3D" w:rsidRDefault="00AF77F0" w:rsidP="00AF77F0">
            <w:pPr>
              <w:pStyle w:val="afff5"/>
              <w:ind w:firstLine="0"/>
              <w:jc w:val="center"/>
              <w:rPr>
                <w:ins w:id="1015" w:author="陳雅虹" w:date="2015-07-17T11:30:00Z"/>
                <w:sz w:val="20"/>
              </w:rPr>
            </w:pPr>
            <w:ins w:id="1016" w:author="陳雅虹" w:date="2015-07-17T11:30:00Z">
              <w:r w:rsidRPr="0022401B">
                <w:rPr>
                  <w:sz w:val="22"/>
                </w:rPr>
                <w:t xml:space="preserve">Fig. </w:t>
              </w:r>
              <w:r w:rsidRPr="0022401B">
                <w:rPr>
                  <w:sz w:val="22"/>
                </w:rPr>
                <w:fldChar w:fldCharType="begin"/>
              </w:r>
              <w:r w:rsidRPr="0022401B">
                <w:rPr>
                  <w:sz w:val="22"/>
                </w:rPr>
                <w:instrText xml:space="preserve"> STYLEREF 1 \s </w:instrText>
              </w:r>
              <w:r w:rsidRPr="0022401B">
                <w:rPr>
                  <w:sz w:val="22"/>
                </w:rPr>
                <w:fldChar w:fldCharType="separate"/>
              </w:r>
            </w:ins>
            <w:r w:rsidR="00394E54" w:rsidRPr="0022401B">
              <w:rPr>
                <w:noProof/>
                <w:sz w:val="22"/>
              </w:rPr>
              <w:t>3</w:t>
            </w:r>
            <w:ins w:id="1017" w:author="陳雅虹" w:date="2015-07-17T11:30:00Z">
              <w:r w:rsidRPr="0022401B">
                <w:rPr>
                  <w:noProof/>
                  <w:sz w:val="22"/>
                </w:rPr>
                <w:fldChar w:fldCharType="end"/>
              </w:r>
              <w:r w:rsidRPr="0022401B">
                <w:rPr>
                  <w:sz w:val="22"/>
                </w:rPr>
                <w:noBreakHyphen/>
              </w:r>
              <w:r w:rsidRPr="0022401B">
                <w:rPr>
                  <w:sz w:val="22"/>
                </w:rPr>
                <w:fldChar w:fldCharType="begin"/>
              </w:r>
              <w:r w:rsidRPr="0022401B">
                <w:rPr>
                  <w:sz w:val="22"/>
                </w:rPr>
                <w:instrText xml:space="preserve"> SEQ Fig. \* ARABIC \s 1 </w:instrText>
              </w:r>
              <w:r w:rsidRPr="0022401B">
                <w:rPr>
                  <w:sz w:val="22"/>
                </w:rPr>
                <w:fldChar w:fldCharType="separate"/>
              </w:r>
            </w:ins>
            <w:r w:rsidR="00394E54" w:rsidRPr="0022401B">
              <w:rPr>
                <w:noProof/>
                <w:sz w:val="22"/>
              </w:rPr>
              <w:t>3</w:t>
            </w:r>
            <w:ins w:id="1018" w:author="陳雅虹" w:date="2015-07-17T11:30:00Z">
              <w:r w:rsidRPr="0022401B">
                <w:rPr>
                  <w:noProof/>
                  <w:sz w:val="22"/>
                </w:rPr>
                <w:fldChar w:fldCharType="end"/>
              </w:r>
              <w:r w:rsidRPr="0022401B">
                <w:rPr>
                  <w:rFonts w:hint="eastAsia"/>
                  <w:sz w:val="22"/>
                </w:rPr>
                <w:t xml:space="preserve"> </w:t>
              </w:r>
            </w:ins>
            <w:r w:rsidRPr="0022401B">
              <w:rPr>
                <w:sz w:val="22"/>
              </w:rPr>
              <w:t>The posture and motion type activities</w:t>
            </w:r>
          </w:p>
        </w:tc>
      </w:tr>
    </w:tbl>
    <w:p w14:paraId="7FAF0CF9" w14:textId="1077EC07" w:rsidR="00AF77F0" w:rsidRPr="009D0FDB" w:rsidDel="008F76D2" w:rsidRDefault="008F76D2" w:rsidP="00A33297">
      <w:pPr>
        <w:pStyle w:val="afff5"/>
        <w:ind w:firstLine="480"/>
      </w:pPr>
      <w:ins w:id="1019" w:author="陳雅虹" w:date="2015-07-17T11:08:00Z">
        <w:r w:rsidRPr="009D0FDB">
          <w:t xml:space="preserve">The features of wearable sensor </w:t>
        </w:r>
        <w:r>
          <w:t xml:space="preserve">refer to mean and variance of </w:t>
        </w:r>
        <w:r w:rsidRPr="009D0FDB">
          <w:t xml:space="preserve">tri-axis </w:t>
        </w:r>
        <w:r>
          <w:t xml:space="preserve">acceleration </w:t>
        </w:r>
        <w:proofErr w:type="spellStart"/>
        <w:r>
          <w:t>datameasured</w:t>
        </w:r>
        <w:proofErr w:type="spellEnd"/>
        <w:r>
          <w:t xml:space="preserve"> and </w:t>
        </w:r>
        <w:proofErr w:type="spellStart"/>
        <w:r>
          <w:t>computerd</w:t>
        </w:r>
        <w:proofErr w:type="spellEnd"/>
        <w:r>
          <w:t xml:space="preserve"> </w:t>
        </w:r>
        <w:r w:rsidRPr="009D0FDB">
          <w:t xml:space="preserve">every second. </w:t>
        </w:r>
        <w:r>
          <w:t>Next, by</w:t>
        </w:r>
        <w:r w:rsidRPr="009D0FDB">
          <w:t xml:space="preserve"> using both tri-axis accelerometer and tri-gyroscope</w:t>
        </w:r>
        <w:r>
          <w:t>, we can</w:t>
        </w:r>
        <w:r w:rsidRPr="009D0FDB">
          <w:t xml:space="preserve"> get </w:t>
        </w:r>
        <w:r>
          <w:t xml:space="preserve">linear and angular </w:t>
        </w:r>
        <w:r w:rsidRPr="009D0FDB">
          <w:t xml:space="preserve">accelerations </w:t>
        </w:r>
        <w:r>
          <w:t xml:space="preserve">whereby the </w:t>
        </w:r>
        <w:r w:rsidR="00953473">
          <w:t>sensor data</w:t>
        </w:r>
        <w:r>
          <w:t xml:space="preserve"> of </w:t>
        </w:r>
        <w:r w:rsidRPr="009D0FDB">
          <w:t xml:space="preserve">orientation (Pitch and Roll) can be </w:t>
        </w:r>
        <w:r>
          <w:t>derived</w:t>
        </w:r>
        <w:r w:rsidRPr="009D0FDB">
          <w:t xml:space="preserve">. </w:t>
        </w:r>
        <w:r>
          <w:t xml:space="preserve">Here, </w:t>
        </w:r>
        <w:r w:rsidRPr="009D0FDB">
          <w:t xml:space="preserve">Pitch and Roll are </w:t>
        </w:r>
        <w:r>
          <w:t xml:space="preserve">defined </w:t>
        </w:r>
        <w:r w:rsidRPr="009D0FDB">
          <w:t>as follow</w:t>
        </w:r>
        <w:r>
          <w:t>s:</w:t>
        </w:r>
        <w:r w:rsidRPr="009D0FDB">
          <w:t xml:space="preserve"> </w:t>
        </w:r>
        <w:r>
          <w:t>referring to Fig. 3-</w:t>
        </w:r>
      </w:ins>
      <w:r w:rsidR="00394E54">
        <w:t>4</w:t>
      </w:r>
      <w:ins w:id="1020" w:author="陳雅虹" w:date="2015-07-17T11:08:00Z">
        <w:r>
          <w:t>, p</w:t>
        </w:r>
        <w:r w:rsidRPr="009D0FDB">
          <w:t xml:space="preserve">ositive Pitch is defined when the wearable device starts by </w:t>
        </w:r>
        <w:proofErr w:type="spellStart"/>
        <w:r w:rsidRPr="009D0FDB">
          <w:t>laying</w:t>
        </w:r>
        <w:proofErr w:type="spellEnd"/>
        <w:r w:rsidRPr="009D0FDB">
          <w:t xml:space="preserve"> flat on a table and the positive Z-axis begins to tilt towards the positive Y-</w:t>
        </w:r>
        <w:proofErr w:type="spellStart"/>
        <w:r w:rsidRPr="009D0FDB">
          <w:t>axis</w:t>
        </w:r>
        <w:proofErr w:type="gramStart"/>
        <w:r>
          <w:t>,whereas</w:t>
        </w:r>
        <w:proofErr w:type="spellEnd"/>
        <w:proofErr w:type="gramEnd"/>
        <w:r w:rsidRPr="009D0FDB">
          <w:t xml:space="preserve"> </w:t>
        </w:r>
        <w:r>
          <w:t>p</w:t>
        </w:r>
        <w:r w:rsidRPr="009D0FDB">
          <w:t xml:space="preserve">ositive Roll is defined when the </w:t>
        </w:r>
        <w:r>
          <w:t xml:space="preserve">device </w:t>
        </w:r>
        <w:r w:rsidRPr="009D0FDB">
          <w:t xml:space="preserve">starts by </w:t>
        </w:r>
        <w:proofErr w:type="spellStart"/>
        <w:r w:rsidRPr="009D0FDB">
          <w:t>laying</w:t>
        </w:r>
        <w:proofErr w:type="spellEnd"/>
        <w:r w:rsidRPr="009D0FDB">
          <w:t xml:space="preserve"> flat on a table and the positive Z-axis begins to tilt towards the positive X-axis.</w:t>
        </w:r>
      </w:ins>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AF77F0" w14:paraId="650F7BC3" w14:textId="77777777" w:rsidTr="00AF77F0">
        <w:trPr>
          <w:jc w:val="left"/>
        </w:trPr>
        <w:tc>
          <w:tcPr>
            <w:tcW w:w="8504" w:type="dxa"/>
          </w:tcPr>
          <w:p w14:paraId="7991AFBA" w14:textId="77777777" w:rsidR="00AF77F0" w:rsidRPr="004916B3" w:rsidRDefault="00AF77F0" w:rsidP="00AF77F0">
            <w:pPr>
              <w:pStyle w:val="afff5"/>
              <w:spacing w:line="240" w:lineRule="auto"/>
              <w:ind w:firstLine="0"/>
              <w:jc w:val="center"/>
              <w:rPr>
                <w:ins w:id="1021" w:author="陳雅虹" w:date="2015-07-17T11:30:00Z"/>
              </w:rPr>
            </w:pPr>
            <w:ins w:id="1022" w:author="陳雅虹" w:date="2015-07-17T11:30:00Z">
              <w:r w:rsidRPr="004916B3">
                <w:rPr>
                  <w:noProof/>
                </w:rPr>
                <w:drawing>
                  <wp:inline distT="0" distB="0" distL="0" distR="0" wp14:anchorId="3C632BB1" wp14:editId="28F11CB2">
                    <wp:extent cx="2512241" cy="1626870"/>
                    <wp:effectExtent l="0" t="0" r="2540" b="0"/>
                    <wp:docPr id="25"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1"/>
                            <pic:cNvPicPr>
                              <a:picLocks noChangeAspect="1"/>
                            </pic:cNvPicPr>
                          </pic:nvPicPr>
                          <pic:blipFill>
                            <a:blip r:embed="rId21"/>
                            <a:stretch>
                              <a:fillRect/>
                            </a:stretch>
                          </pic:blipFill>
                          <pic:spPr>
                            <a:xfrm>
                              <a:off x="0" y="0"/>
                              <a:ext cx="2553867" cy="1653826"/>
                            </a:xfrm>
                            <a:prstGeom prst="rect">
                              <a:avLst/>
                            </a:prstGeom>
                          </pic:spPr>
                        </pic:pic>
                      </a:graphicData>
                    </a:graphic>
                  </wp:inline>
                </w:drawing>
              </w:r>
            </w:ins>
          </w:p>
        </w:tc>
      </w:tr>
      <w:tr w:rsidR="00AF77F0" w:rsidRPr="005F0E3D" w14:paraId="47705B16" w14:textId="77777777" w:rsidTr="00AF77F0">
        <w:trPr>
          <w:jc w:val="left"/>
        </w:trPr>
        <w:tc>
          <w:tcPr>
            <w:tcW w:w="8504" w:type="dxa"/>
          </w:tcPr>
          <w:p w14:paraId="1E0BD829" w14:textId="77777777" w:rsidR="00AF77F0" w:rsidRPr="004916B3" w:rsidRDefault="00AF77F0" w:rsidP="00A33297">
            <w:pPr>
              <w:pStyle w:val="afff5"/>
              <w:spacing w:line="240" w:lineRule="auto"/>
              <w:ind w:firstLine="0"/>
              <w:jc w:val="center"/>
              <w:rPr>
                <w:ins w:id="1023" w:author="陳雅虹" w:date="2015-07-17T11:30:00Z"/>
              </w:rPr>
            </w:pPr>
            <w:bookmarkStart w:id="1024" w:name="_Toc424901490"/>
            <w:ins w:id="1025" w:author="陳雅虹" w:date="2015-07-17T11:30:00Z">
              <w:r w:rsidRPr="004916B3">
                <w:t xml:space="preserve">Fig. </w:t>
              </w:r>
              <w:r w:rsidRPr="004916B3">
                <w:fldChar w:fldCharType="begin"/>
              </w:r>
              <w:r w:rsidRPr="004916B3">
                <w:instrText xml:space="preserve"> STYLEREF 1 \s </w:instrText>
              </w:r>
              <w:r w:rsidRPr="004916B3">
                <w:fldChar w:fldCharType="separate"/>
              </w:r>
            </w:ins>
            <w:r w:rsidR="00394E54" w:rsidRPr="004916B3">
              <w:rPr>
                <w:noProof/>
              </w:rPr>
              <w:t>3</w:t>
            </w:r>
            <w:ins w:id="1026" w:author="陳雅虹" w:date="2015-07-17T11:30:00Z">
              <w:r w:rsidRPr="004916B3">
                <w:rPr>
                  <w:noProof/>
                </w:rPr>
                <w:fldChar w:fldCharType="end"/>
              </w:r>
              <w:r w:rsidRPr="004916B3">
                <w:noBreakHyphen/>
              </w:r>
              <w:r w:rsidRPr="004916B3">
                <w:fldChar w:fldCharType="begin"/>
              </w:r>
              <w:r w:rsidRPr="004916B3">
                <w:instrText xml:space="preserve"> SEQ Fig. \* ARABIC \s 1 </w:instrText>
              </w:r>
              <w:r w:rsidRPr="004916B3">
                <w:fldChar w:fldCharType="separate"/>
              </w:r>
            </w:ins>
            <w:r w:rsidR="00394E54" w:rsidRPr="004916B3">
              <w:rPr>
                <w:noProof/>
              </w:rPr>
              <w:t>4</w:t>
            </w:r>
            <w:ins w:id="1027" w:author="陳雅虹" w:date="2015-07-17T11:30:00Z">
              <w:r w:rsidRPr="004916B3">
                <w:rPr>
                  <w:noProof/>
                </w:rPr>
                <w:fldChar w:fldCharType="end"/>
              </w:r>
              <w:r w:rsidRPr="004916B3">
                <w:rPr>
                  <w:rFonts w:hint="eastAsia"/>
                </w:rPr>
                <w:t xml:space="preserve"> </w:t>
              </w:r>
              <w:r w:rsidRPr="004916B3">
                <w:t>The Pith and Roll of a smart watch</w:t>
              </w:r>
              <w:bookmarkEnd w:id="1024"/>
            </w:ins>
          </w:p>
        </w:tc>
      </w:tr>
    </w:tbl>
    <w:p w14:paraId="4019FB7D" w14:textId="54E0A9CB" w:rsidR="00126D00" w:rsidRPr="00126D00" w:rsidRDefault="009D0FDB" w:rsidP="00AF77F0">
      <w:pPr>
        <w:pStyle w:val="afff5"/>
        <w:spacing w:beforeLines="100" w:before="240"/>
        <w:ind w:firstLine="480"/>
      </w:pPr>
      <w:del w:id="1028" w:author="陳雅虹" w:date="2015-07-17T11:08:00Z">
        <w:r w:rsidRPr="009D0FDB" w:rsidDel="008F76D2">
          <w:delText>The appropriated features of vital sign data help the recognition model infer both static and dynamic behaviors. We choose two sensors to monitor user’s vital sign each is accelerometer and gyroscope and they are built on a wearable device “Zen watch”. We try to monitor user’s behavior by his/her motion of wrist. An activity has its own action on wrist. e.g., when an elderly man reads a book, his wrist usually turns in a fixed direction and belongs to static action. When this man takes a walk, his wrist is regular moving and belongs to dynamic action. These two main kinds of behavior are defined as “Posture” and “Motion” actions. The behaviors of “Posture” are usually turning in a fixed direction but without moving hands. In contrast, the behaviors of “Motion” are always moving hands but not turning in a fixed direction. So we figure out that monitoring user’s wrist turning direction and quantity of motion helps our recognition model infer right activity. In order to realize user’s posture and motion actions, we monitor the wearable device’s orientation and its acceleration variable and use them to build the AR model. The features of wearable sensor data are using tri-axis accelerometer to compute mean and variable value of each axis every second. And using both tri-axis accelerometer and tri-gyroscope to get their accelerations and angle accelerations. Each axis of orientation (Pitch and Roll) can be captured from acceleration and angle acceleration. That the definition of Pitch and Roll are as follow. Positive Pitch is defined when the wearable device starts by laying flat on a table and the positive Z-axis begins to tilt towards the positive Y-axis. Positive Roll is defined when the phone starts by laying flat on a table and the positive Z-axis begins to tilt towards the positive X-axis.</w:delText>
        </w:r>
      </w:del>
      <w:ins w:id="1029" w:author="陳雅虹" w:date="2015-07-17T11:08:00Z">
        <w:r w:rsidR="008F76D2">
          <w:rPr>
            <w:rFonts w:hint="eastAsia"/>
          </w:rPr>
          <w:t>We need to compute mean and variance</w:t>
        </w:r>
        <w:r w:rsidR="008F76D2">
          <w:t xml:space="preserve"> of acceleration</w:t>
        </w:r>
        <w:r w:rsidR="008F76D2">
          <w:rPr>
            <w:rFonts w:hint="eastAsia"/>
          </w:rPr>
          <w:t xml:space="preserve"> at each axis every second</w:t>
        </w:r>
        <w:r w:rsidR="008F76D2">
          <w:t xml:space="preserve">. Let </w:t>
        </w:r>
        <m:oMath>
          <m:sSub>
            <m:sSubPr>
              <m:ctrlPr>
                <w:rPr>
                  <w:rFonts w:ascii="Cambria Math" w:hAnsi="Cambria Math"/>
                  <w:color w:val="000000"/>
                </w:rPr>
              </m:ctrlPr>
            </m:sSubPr>
            <m:e>
              <m:r>
                <m:rPr>
                  <m:sty m:val="p"/>
                </m:rPr>
                <w:rPr>
                  <w:rFonts w:ascii="Cambria Math" w:hAnsi="Cambria Math"/>
                  <w:color w:val="000000"/>
                </w:rPr>
                <m:t>A</m:t>
              </m:r>
            </m:e>
            <m:sub>
              <m:r>
                <w:rPr>
                  <w:rFonts w:ascii="Cambria Math" w:hAnsi="Cambria Math"/>
                  <w:color w:val="000000"/>
                </w:rPr>
                <m:t>l</m:t>
              </m:r>
            </m:sub>
          </m:sSub>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l1</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l2</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ln</m:t>
                  </m:r>
                </m:sub>
              </m:sSub>
            </m:e>
          </m:d>
        </m:oMath>
        <w:r w:rsidR="008F76D2">
          <w:rPr>
            <w:rFonts w:hint="eastAsia"/>
            <w:color w:val="000000"/>
          </w:rPr>
          <w:t xml:space="preserve"> </w:t>
        </w:r>
        <w:r w:rsidR="008F76D2">
          <w:rPr>
            <w:color w:val="000000"/>
          </w:rPr>
          <w:t>denote the</w:t>
        </w:r>
        <w:r w:rsidR="008F76D2">
          <w:rPr>
            <w:rFonts w:hint="eastAsia"/>
            <w:color w:val="000000"/>
          </w:rPr>
          <w:t xml:space="preserve"> </w:t>
        </w:r>
        <w:r w:rsidR="008F76D2">
          <w:rPr>
            <w:color w:val="000000"/>
          </w:rPr>
          <w:t>set obtained every second of acceleration data</w:t>
        </w:r>
        <w:proofErr w:type="gramStart"/>
        <w:r w:rsidR="008F76D2">
          <w:rPr>
            <w:color w:val="000000"/>
          </w:rPr>
          <w:t xml:space="preserve">, </w:t>
        </w:r>
        <w:proofErr w:type="gramEnd"/>
        <m:oMath>
          <m:r>
            <w:rPr>
              <w:rFonts w:ascii="Cambria Math" w:hAnsi="Cambria Math"/>
              <w:color w:val="000000"/>
            </w:rPr>
            <m:t>l=1,2,3</m:t>
          </m:r>
        </m:oMath>
        <w:r w:rsidR="008F76D2">
          <w:rPr>
            <w:rFonts w:hint="eastAsia"/>
            <w:color w:val="000000"/>
          </w:rPr>
          <w:t>,</w:t>
        </w:r>
        <w:r w:rsidR="008F76D2">
          <w:rPr>
            <w:color w:val="000000"/>
          </w:rPr>
          <w:t xml:space="preserve"> where </w:t>
        </w:r>
        <m:oMath>
          <m:r>
            <w:rPr>
              <w:rFonts w:ascii="Cambria Math" w:hAnsi="Cambria Math"/>
              <w:color w:val="000000"/>
            </w:rPr>
            <m:t>l</m:t>
          </m:r>
          <m:r>
            <m:rPr>
              <m:sty m:val="p"/>
            </m:rPr>
            <w:rPr>
              <w:rFonts w:ascii="Cambria Math" w:hAnsi="Cambria Math"/>
              <w:color w:val="000000"/>
            </w:rPr>
            <m:t>=1</m:t>
          </m:r>
        </m:oMath>
        <w:r w:rsidR="008F76D2">
          <w:rPr>
            <w:color w:val="000000"/>
          </w:rPr>
          <w:t xml:space="preserve"> represents x-axis, </w:t>
        </w:r>
        <m:oMath>
          <m:r>
            <w:rPr>
              <w:rFonts w:ascii="Cambria Math" w:hAnsi="Cambria Math"/>
              <w:color w:val="000000"/>
            </w:rPr>
            <m:t>l=2</m:t>
          </m:r>
        </m:oMath>
        <w:r w:rsidR="008F76D2">
          <w:rPr>
            <w:color w:val="000000"/>
          </w:rPr>
          <w:t xml:space="preserve"> represents y-axis, and </w:t>
        </w:r>
        <m:oMath>
          <m:r>
            <w:rPr>
              <w:rFonts w:ascii="Cambria Math" w:hAnsi="Cambria Math"/>
              <w:color w:val="000000"/>
            </w:rPr>
            <m:t>l=3</m:t>
          </m:r>
        </m:oMath>
        <w:r w:rsidR="008F76D2">
          <w:rPr>
            <w:rFonts w:hint="eastAsia"/>
            <w:color w:val="000000"/>
          </w:rPr>
          <w:t xml:space="preserve"> r</w:t>
        </w:r>
        <w:proofErr w:type="spellStart"/>
        <w:r w:rsidR="008F76D2">
          <w:rPr>
            <w:color w:val="000000"/>
          </w:rPr>
          <w:t>epre</w:t>
        </w:r>
        <w:r w:rsidR="008F76D2">
          <w:rPr>
            <w:color w:val="000000"/>
          </w:rPr>
          <w:lastRenderedPageBreak/>
          <w:t>sents</w:t>
        </w:r>
        <w:proofErr w:type="spellEnd"/>
        <w:r w:rsidR="008F76D2">
          <w:rPr>
            <w:color w:val="000000"/>
          </w:rPr>
          <w:t xml:space="preserve"> z-axis. And for our wearable device, the sampling rate of accelerometer is about 30 Hz, so the number of acceleration data </w:t>
        </w:r>
        <m:oMath>
          <m:r>
            <w:rPr>
              <w:rFonts w:ascii="Cambria Math" w:hAnsi="Cambria Math"/>
              <w:color w:val="000000"/>
            </w:rPr>
            <m:t>n</m:t>
          </m:r>
        </m:oMath>
        <w:r w:rsidR="008F76D2">
          <w:rPr>
            <w:rFonts w:hint="eastAsia"/>
            <w:color w:val="000000"/>
          </w:rPr>
          <w:t xml:space="preserve"> </w:t>
        </w:r>
        <w:r w:rsidR="008F76D2">
          <w:rPr>
            <w:color w:val="000000"/>
          </w:rPr>
          <w:t>is about 30.</w:t>
        </w:r>
      </w:ins>
      <w:del w:id="1030" w:author="陳雅虹" w:date="2015-07-17T11:08:00Z">
        <w:r w:rsidR="00126D00" w:rsidDel="008F76D2">
          <w:rPr>
            <w:rFonts w:hint="eastAsia"/>
          </w:rPr>
          <w:delText>We need to compute mean and variance</w:delText>
        </w:r>
        <w:r w:rsidR="00126D00" w:rsidDel="008F76D2">
          <w:delText xml:space="preserve"> of acceleration</w:delText>
        </w:r>
        <w:r w:rsidR="00126D00" w:rsidDel="008F76D2">
          <w:rPr>
            <w:rFonts w:hint="eastAsia"/>
          </w:rPr>
          <w:delText xml:space="preserve"> at each axis every second</w:delText>
        </w:r>
        <w:r w:rsidR="00126D00" w:rsidDel="008F76D2">
          <w:delText xml:space="preserve">. That </w:delText>
        </w:r>
        <m:oMath>
          <m:sSub>
            <m:sSubPr>
              <m:ctrlPr>
                <w:rPr>
                  <w:rFonts w:ascii="Cambria Math" w:hAnsi="Cambria Math"/>
                  <w:color w:val="000000"/>
                </w:rPr>
              </m:ctrlPr>
            </m:sSubPr>
            <m:e>
              <m:r>
                <m:rPr>
                  <m:sty m:val="p"/>
                </m:rPr>
                <w:rPr>
                  <w:rFonts w:ascii="Cambria Math" w:hAnsi="Cambria Math"/>
                  <w:color w:val="000000"/>
                </w:rPr>
                <m:t>A</m:t>
              </m:r>
            </m:e>
            <m:sub>
              <m:r>
                <w:rPr>
                  <w:rFonts w:ascii="Cambria Math" w:hAnsi="Cambria Math"/>
                  <w:color w:val="000000"/>
                </w:rPr>
                <m:t>l</m:t>
              </m:r>
            </m:sub>
          </m:sSub>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l1</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l2</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ln</m:t>
                  </m:r>
                </m:sub>
              </m:sSub>
            </m:e>
          </m:d>
        </m:oMath>
        <w:r w:rsidR="00126D00" w:rsidDel="008F76D2">
          <w:rPr>
            <w:rFonts w:hint="eastAsia"/>
            <w:color w:val="000000"/>
          </w:rPr>
          <w:delText xml:space="preserve"> </w:delText>
        </w:r>
        <w:r w:rsidR="00126D00" w:rsidDel="008F76D2">
          <w:rPr>
            <w:color w:val="000000"/>
          </w:rPr>
          <w:delText>is the</w:delText>
        </w:r>
        <w:r w:rsidR="00126D00" w:rsidDel="008F76D2">
          <w:rPr>
            <w:rFonts w:hint="eastAsia"/>
            <w:color w:val="000000"/>
          </w:rPr>
          <w:delText xml:space="preserve"> </w:delText>
        </w:r>
        <w:r w:rsidR="00126D00" w:rsidDel="008F76D2">
          <w:rPr>
            <w:color w:val="000000"/>
          </w:rPr>
          <w:delText xml:space="preserve">set of every second’s acceleration data and </w:delText>
        </w:r>
        <m:oMath>
          <m:r>
            <w:rPr>
              <w:rFonts w:ascii="Cambria Math" w:hAnsi="Cambria Math"/>
              <w:color w:val="000000"/>
            </w:rPr>
            <m:t>l=1,2,3</m:t>
          </m:r>
        </m:oMath>
        <w:r w:rsidR="00126D00" w:rsidDel="008F76D2">
          <w:rPr>
            <w:color w:val="000000"/>
          </w:rPr>
          <w:delText xml:space="preserve"> that </w:delText>
        </w:r>
        <m:oMath>
          <m:r>
            <w:rPr>
              <w:rFonts w:ascii="Cambria Math" w:hAnsi="Cambria Math"/>
              <w:color w:val="000000"/>
            </w:rPr>
            <m:t>l</m:t>
          </m:r>
          <m:r>
            <m:rPr>
              <m:sty m:val="p"/>
            </m:rPr>
            <w:rPr>
              <w:rFonts w:ascii="Cambria Math" w:hAnsi="Cambria Math"/>
              <w:color w:val="000000"/>
            </w:rPr>
            <m:t>=1</m:t>
          </m:r>
        </m:oMath>
        <w:r w:rsidR="00126D00" w:rsidDel="008F76D2">
          <w:rPr>
            <w:color w:val="000000"/>
          </w:rPr>
          <w:delText xml:space="preserve"> represents x-axis, </w:delText>
        </w:r>
        <m:oMath>
          <m:r>
            <w:rPr>
              <w:rFonts w:ascii="Cambria Math" w:hAnsi="Cambria Math"/>
              <w:color w:val="000000"/>
            </w:rPr>
            <m:t>l=2</m:t>
          </m:r>
        </m:oMath>
        <w:r w:rsidR="00126D00" w:rsidDel="008F76D2">
          <w:rPr>
            <w:color w:val="000000"/>
          </w:rPr>
          <w:delText xml:space="preserve"> represents y-axis and </w:delText>
        </w:r>
        <m:oMath>
          <m:r>
            <w:rPr>
              <w:rFonts w:ascii="Cambria Math" w:hAnsi="Cambria Math"/>
              <w:color w:val="000000"/>
            </w:rPr>
            <m:t>l=3</m:t>
          </m:r>
        </m:oMath>
        <w:r w:rsidR="00126D00" w:rsidDel="008F76D2">
          <w:rPr>
            <w:rFonts w:hint="eastAsia"/>
            <w:color w:val="000000"/>
          </w:rPr>
          <w:delText xml:space="preserve"> r</w:delText>
        </w:r>
        <w:r w:rsidR="00126D00" w:rsidDel="008F76D2">
          <w:rPr>
            <w:color w:val="000000"/>
          </w:rPr>
          <w:delText xml:space="preserve">epresents z-axis. And for our wearable device, the sampling rate of accelerometer is about 30 Hz, so the number of acceleration data </w:delText>
        </w:r>
        <m:oMath>
          <m:r>
            <w:rPr>
              <w:rFonts w:ascii="Cambria Math" w:hAnsi="Cambria Math"/>
              <w:color w:val="000000"/>
            </w:rPr>
            <m:t>n</m:t>
          </m:r>
        </m:oMath>
        <w:r w:rsidR="007B4035" w:rsidDel="008F76D2">
          <w:rPr>
            <w:rFonts w:hint="eastAsia"/>
            <w:color w:val="000000"/>
          </w:rPr>
          <w:delText xml:space="preserve"> </w:delText>
        </w:r>
        <w:r w:rsidR="00126D00" w:rsidDel="008F76D2">
          <w:rPr>
            <w:color w:val="000000"/>
          </w:rPr>
          <w:delText xml:space="preserve">is about </w:delText>
        </w:r>
        <w:r w:rsidR="007B4035" w:rsidDel="008F76D2">
          <w:rPr>
            <w:color w:val="000000"/>
          </w:rPr>
          <w:delText>30.</w:delText>
        </w:r>
      </w:del>
    </w:p>
    <w:tbl>
      <w:tblPr>
        <w:tblStyle w:val="ae"/>
        <w:tblW w:w="0" w:type="auto"/>
        <w:tblLook w:val="04A0" w:firstRow="1" w:lastRow="0" w:firstColumn="1" w:lastColumn="0" w:noHBand="0" w:noVBand="1"/>
      </w:tblPr>
      <w:tblGrid>
        <w:gridCol w:w="8024"/>
        <w:gridCol w:w="696"/>
      </w:tblGrid>
      <w:tr w:rsidR="00126D00" w14:paraId="22C42AA0" w14:textId="77777777" w:rsidTr="00126D00">
        <w:tc>
          <w:tcPr>
            <w:tcW w:w="8024" w:type="dxa"/>
            <w:tcBorders>
              <w:top w:val="nil"/>
              <w:left w:val="nil"/>
              <w:bottom w:val="nil"/>
              <w:right w:val="nil"/>
            </w:tcBorders>
          </w:tcPr>
          <w:p w14:paraId="45E7298D" w14:textId="0A516CB0" w:rsidR="00126D00" w:rsidRPr="00126D00" w:rsidRDefault="00394E54" w:rsidP="007B4035">
            <w:pPr>
              <w:spacing w:before="120" w:after="120" w:line="240" w:lineRule="atLeast"/>
              <w:ind w:left="567"/>
              <w:jc w:val="center"/>
              <w:rPr>
                <w:color w:val="000000"/>
              </w:rPr>
            </w:pPr>
            <m:oMathPara>
              <m:oMath>
                <m:sSub>
                  <m:sSubPr>
                    <m:ctrlPr>
                      <w:rPr>
                        <w:rFonts w:ascii="Cambria Math" w:hAnsi="Cambria Math"/>
                        <w:color w:val="000000"/>
                      </w:rPr>
                    </m:ctrlPr>
                  </m:sSubPr>
                  <m:e>
                    <m:r>
                      <w:rPr>
                        <w:rFonts w:ascii="Cambria Math" w:hAnsi="Cambria Math" w:hint="eastAsia"/>
                        <w:color w:val="000000"/>
                      </w:rPr>
                      <m:t>M</m:t>
                    </m:r>
                    <m:r>
                      <w:rPr>
                        <w:rFonts w:ascii="Cambria Math" w:hAnsi="Cambria Math"/>
                        <w:color w:val="000000"/>
                      </w:rPr>
                      <m:t>ean</m:t>
                    </m:r>
                  </m:e>
                  <m:sub>
                    <m:r>
                      <w:rPr>
                        <w:rFonts w:ascii="Cambria Math" w:hAnsi="Cambria Math"/>
                        <w:color w:val="000000"/>
                      </w:rPr>
                      <m:t>l</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A</m:t>
                    </m:r>
                  </m:e>
                  <m:sub>
                    <m:r>
                      <w:rPr>
                        <w:rFonts w:ascii="Cambria Math" w:hAnsi="Cambria Math"/>
                        <w:color w:val="000000"/>
                      </w:rPr>
                      <m:t>l</m:t>
                    </m:r>
                  </m:sub>
                </m:sSub>
                <m:r>
                  <m:rPr>
                    <m:sty m:val="p"/>
                  </m:rPr>
                  <w:rPr>
                    <w:rFonts w:ascii="Cambria Math" w:hAnsi="Cambria Math"/>
                    <w:color w:val="000000"/>
                  </w:rPr>
                  <m:t>)</m:t>
                </m:r>
                <m:r>
                  <w:rPr>
                    <w:rFonts w:ascii="Cambria Math" w:hAnsi="Cambria Math"/>
                    <w:color w:val="000000"/>
                  </w:rPr>
                  <m:t>=</m:t>
                </m:r>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li</m:t>
                            </m:r>
                          </m:sub>
                        </m:sSub>
                      </m:e>
                    </m:nary>
                  </m:num>
                  <m:den>
                    <m:d>
                      <m:dPr>
                        <m:begChr m:val="‖"/>
                        <m:endChr m:val="‖"/>
                        <m:ctrlPr>
                          <w:rPr>
                            <w:rFonts w:ascii="Cambria Math" w:hAnsi="Cambria Math"/>
                            <w:i/>
                            <w:color w:val="000000"/>
                          </w:rPr>
                        </m:ctrlPr>
                      </m:dPr>
                      <m:e>
                        <m:r>
                          <w:rPr>
                            <w:rFonts w:ascii="Cambria Math" w:hAnsi="Cambria Math"/>
                            <w:color w:val="000000"/>
                          </w:rPr>
                          <m:t>A</m:t>
                        </m:r>
                      </m:e>
                    </m:d>
                  </m:den>
                </m:f>
              </m:oMath>
            </m:oMathPara>
          </w:p>
        </w:tc>
        <w:tc>
          <w:tcPr>
            <w:tcW w:w="696" w:type="dxa"/>
            <w:tcBorders>
              <w:top w:val="nil"/>
              <w:left w:val="nil"/>
              <w:bottom w:val="nil"/>
              <w:right w:val="nil"/>
            </w:tcBorders>
          </w:tcPr>
          <w:p w14:paraId="5031D4F9" w14:textId="77777777" w:rsidR="00126D00" w:rsidRDefault="00126D00" w:rsidP="00126D00">
            <w:pPr>
              <w:jc w:val="center"/>
            </w:pPr>
            <w:r>
              <w:rPr>
                <w:rFonts w:hint="eastAsia"/>
              </w:rPr>
              <w:t>(</w:t>
            </w:r>
            <w:fldSimple w:instr=" STYLEREF 1 \s ">
              <w:r w:rsidR="00394E54">
                <w:rPr>
                  <w:noProof/>
                </w:rPr>
                <w:t>3</w:t>
              </w:r>
            </w:fldSimple>
            <w:r>
              <w:noBreakHyphen/>
            </w:r>
            <w:fldSimple w:instr=" SEQ _ \* ARABIC \s 1 ">
              <w:r w:rsidR="00394E54">
                <w:rPr>
                  <w:noProof/>
                </w:rPr>
                <w:t>6</w:t>
              </w:r>
            </w:fldSimple>
            <w:r>
              <w:rPr>
                <w:rFonts w:hint="eastAsia"/>
              </w:rPr>
              <w:t>)</w:t>
            </w:r>
          </w:p>
        </w:tc>
      </w:tr>
      <w:tr w:rsidR="00126D00" w14:paraId="5F362926" w14:textId="77777777" w:rsidTr="00126D00">
        <w:tc>
          <w:tcPr>
            <w:tcW w:w="8024" w:type="dxa"/>
            <w:tcBorders>
              <w:top w:val="nil"/>
              <w:left w:val="nil"/>
              <w:bottom w:val="nil"/>
              <w:right w:val="nil"/>
            </w:tcBorders>
          </w:tcPr>
          <w:p w14:paraId="5AA4119E" w14:textId="4C77BE6D" w:rsidR="00126D00" w:rsidRPr="007B4035" w:rsidRDefault="00394E54" w:rsidP="007B4035">
            <w:pPr>
              <w:spacing w:before="120" w:after="120" w:line="240" w:lineRule="atLeast"/>
              <w:ind w:left="567"/>
              <w:jc w:val="center"/>
              <w:rPr>
                <w:color w:val="000000"/>
              </w:rPr>
            </w:pPr>
            <m:oMathPara>
              <m:oMath>
                <m:sSub>
                  <m:sSubPr>
                    <m:ctrlPr>
                      <w:rPr>
                        <w:rFonts w:ascii="Cambria Math" w:hAnsi="Cambria Math"/>
                        <w:color w:val="000000"/>
                      </w:rPr>
                    </m:ctrlPr>
                  </m:sSubPr>
                  <m:e>
                    <m:r>
                      <w:rPr>
                        <w:rFonts w:ascii="Cambria Math" w:hAnsi="Cambria Math" w:hint="eastAsia"/>
                        <w:color w:val="000000"/>
                      </w:rPr>
                      <m:t>V</m:t>
                    </m:r>
                    <m:r>
                      <w:rPr>
                        <w:rFonts w:ascii="Cambria Math" w:hAnsi="Cambria Math"/>
                        <w:color w:val="000000"/>
                      </w:rPr>
                      <m:t>ar</m:t>
                    </m:r>
                  </m:e>
                  <m:sub>
                    <m:r>
                      <m:rPr>
                        <m:sty m:val="p"/>
                      </m:rPr>
                      <w:rPr>
                        <w:rFonts w:ascii="Cambria Math" w:hAnsi="Cambria Math" w:hint="eastAsia"/>
                        <w:color w:val="000000"/>
                      </w:rPr>
                      <m:t>l</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A</m:t>
                    </m:r>
                  </m:e>
                  <m:sub>
                    <m:r>
                      <m:rPr>
                        <m:sty m:val="p"/>
                      </m:rPr>
                      <w:rPr>
                        <w:rFonts w:ascii="Cambria Math" w:hAnsi="Cambria Math" w:hint="eastAsia"/>
                        <w:color w:val="000000"/>
                      </w:rPr>
                      <m:t>l</m:t>
                    </m:r>
                  </m:sub>
                </m:sSub>
                <m:r>
                  <w:rPr>
                    <w:rFonts w:ascii="Cambria Math" w:hAnsi="Cambria Math"/>
                    <w:color w:val="000000"/>
                  </w:rPr>
                  <m:t>)=</m:t>
                </m:r>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n</m:t>
                        </m:r>
                      </m:sup>
                      <m:e>
                        <m:sSup>
                          <m:sSupPr>
                            <m:ctrlPr>
                              <w:rPr>
                                <w:rFonts w:ascii="Cambria Math" w:hAnsi="Cambria Math"/>
                                <w:i/>
                                <w:color w:val="000000"/>
                              </w:rPr>
                            </m:ctrlPr>
                          </m:sSupPr>
                          <m:e>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l</m:t>
                                </m:r>
                              </m:sub>
                            </m:sSub>
                            <m:r>
                              <w:rPr>
                                <w:rFonts w:ascii="Cambria Math" w:hAnsi="Cambria Math"/>
                                <w:color w:val="000000"/>
                              </w:rPr>
                              <m:t>-</m:t>
                            </m:r>
                            <m:sSub>
                              <m:sSubPr>
                                <m:ctrlPr>
                                  <w:rPr>
                                    <w:rFonts w:ascii="Cambria Math" w:hAnsi="Cambria Math"/>
                                    <w:color w:val="000000"/>
                                  </w:rPr>
                                </m:ctrlPr>
                              </m:sSubPr>
                              <m:e>
                                <m:r>
                                  <w:rPr>
                                    <w:rFonts w:ascii="Cambria Math" w:hAnsi="Cambria Math" w:hint="eastAsia"/>
                                    <w:color w:val="000000"/>
                                  </w:rPr>
                                  <m:t>M</m:t>
                                </m:r>
                                <m:r>
                                  <w:rPr>
                                    <w:rFonts w:ascii="Cambria Math" w:hAnsi="Cambria Math"/>
                                    <w:color w:val="000000"/>
                                  </w:rPr>
                                  <m:t>ean</m:t>
                                </m:r>
                              </m:e>
                              <m:sub>
                                <m:r>
                                  <m:rPr>
                                    <m:sty m:val="p"/>
                                  </m:rPr>
                                  <w:rPr>
                                    <w:rFonts w:ascii="Cambria Math" w:hAnsi="Cambria Math" w:hint="eastAsia"/>
                                    <w:color w:val="000000"/>
                                  </w:rPr>
                                  <m:t>l</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A</m:t>
                                </m:r>
                              </m:e>
                              <m:sub>
                                <m:r>
                                  <m:rPr>
                                    <m:sty m:val="p"/>
                                  </m:rPr>
                                  <w:rPr>
                                    <w:rFonts w:ascii="Cambria Math" w:hAnsi="Cambria Math" w:hint="eastAsia"/>
                                    <w:color w:val="000000"/>
                                  </w:rPr>
                                  <m:t>l</m:t>
                                </m:r>
                              </m:sub>
                            </m:sSub>
                            <m:r>
                              <m:rPr>
                                <m:sty m:val="p"/>
                              </m:rPr>
                              <w:rPr>
                                <w:rFonts w:ascii="Cambria Math" w:hAnsi="Cambria Math"/>
                                <w:color w:val="000000"/>
                              </w:rPr>
                              <m:t>)</m:t>
                            </m:r>
                            <m:r>
                              <w:rPr>
                                <w:rFonts w:ascii="Cambria Math" w:hAnsi="Cambria Math"/>
                                <w:color w:val="000000"/>
                              </w:rPr>
                              <m:t>)</m:t>
                            </m:r>
                          </m:e>
                          <m:sup>
                            <m:r>
                              <w:rPr>
                                <w:rFonts w:ascii="Cambria Math" w:hAnsi="Cambria Math"/>
                                <w:color w:val="000000"/>
                              </w:rPr>
                              <m:t>2</m:t>
                            </m:r>
                          </m:sup>
                        </m:sSup>
                      </m:e>
                    </m:nary>
                  </m:num>
                  <m:den>
                    <m:r>
                      <w:rPr>
                        <w:rFonts w:ascii="Cambria Math" w:hAnsi="Cambria Math"/>
                        <w:color w:val="000000"/>
                      </w:rPr>
                      <m:t>n</m:t>
                    </m:r>
                  </m:den>
                </m:f>
              </m:oMath>
            </m:oMathPara>
          </w:p>
        </w:tc>
        <w:tc>
          <w:tcPr>
            <w:tcW w:w="696" w:type="dxa"/>
            <w:tcBorders>
              <w:top w:val="nil"/>
              <w:left w:val="nil"/>
              <w:bottom w:val="nil"/>
              <w:right w:val="nil"/>
            </w:tcBorders>
          </w:tcPr>
          <w:p w14:paraId="6344BDE7" w14:textId="77777777" w:rsidR="00126D00" w:rsidRDefault="00126D00" w:rsidP="00126D00">
            <w:pPr>
              <w:jc w:val="center"/>
            </w:pPr>
            <w:r>
              <w:rPr>
                <w:rFonts w:hint="eastAsia"/>
              </w:rPr>
              <w:t>(</w:t>
            </w:r>
            <w:fldSimple w:instr=" STYLEREF 1 \s ">
              <w:r w:rsidR="00394E54">
                <w:rPr>
                  <w:noProof/>
                </w:rPr>
                <w:t>3</w:t>
              </w:r>
            </w:fldSimple>
            <w:r>
              <w:noBreakHyphen/>
            </w:r>
            <w:fldSimple w:instr=" SEQ _ \* ARABIC \s 1 ">
              <w:r w:rsidR="00394E54">
                <w:rPr>
                  <w:noProof/>
                </w:rPr>
                <w:t>7</w:t>
              </w:r>
            </w:fldSimple>
            <w:r>
              <w:rPr>
                <w:rFonts w:hint="eastAsia"/>
              </w:rPr>
              <w:t>)</w:t>
            </w:r>
          </w:p>
        </w:tc>
      </w:tr>
    </w:tbl>
    <w:p w14:paraId="23FFA0F0" w14:textId="1A77A1B1" w:rsidR="00126D00" w:rsidRDefault="007B4035" w:rsidP="00126D00">
      <w:pPr>
        <w:pStyle w:val="afff5"/>
      </w:pPr>
      <w:r>
        <w:rPr>
          <w:rFonts w:hint="eastAsia"/>
        </w:rPr>
        <w:t>We also cho</w:t>
      </w:r>
      <w:r>
        <w:t>o</w:t>
      </w:r>
      <w:r>
        <w:rPr>
          <w:rFonts w:hint="eastAsia"/>
        </w:rPr>
        <w:t xml:space="preserve">se </w:t>
      </w:r>
      <w:r>
        <w:t>signal vector magnitude (SVM)</w:t>
      </w:r>
      <w:r w:rsidR="00B3426A">
        <w:t xml:space="preserve"> to measure</w:t>
      </w:r>
      <w:r>
        <w:t xml:space="preserve"> this activity’s </w:t>
      </w:r>
      <w:r w:rsidR="00B3426A">
        <w:t>strength</w:t>
      </w:r>
      <w:r w:rsidR="00921C83">
        <w:fldChar w:fldCharType="begin"/>
      </w:r>
      <w:r w:rsidR="00E831AF">
        <w:instrText xml:space="preserve"> ADDIN EN.CITE &lt;EndNote&gt;&lt;Cite&gt;&lt;Author&gt;Chen&lt;/Author&gt;&lt;Year&gt;2010&lt;/Year&gt;&lt;RecNum&gt;32&lt;/RecNum&gt;&lt;DisplayText&gt;[30]&lt;/DisplayText&gt;&lt;record&gt;&lt;rec-number&gt;32&lt;/rec-number&gt;&lt;foreign-keys&gt;&lt;key app="EN" db-id="sz22x0ppvatzs7ettfhxv2rxtpdfvwx2wzss"&gt;32&lt;/key&gt;&lt;/foreign-keys&gt;&lt;ref-type name="Book Section"&gt;5&lt;/ref-type&gt;&lt;contributors&gt;&lt;authors&gt;&lt;author&gt;Chen, Guan-Chun&lt;/author&gt;&lt;author&gt;Huang, Chih-Ning&lt;/author&gt;&lt;author&gt;Chiang, Chih-Yen&lt;/author&gt;&lt;author&gt;Hsieh, Chia-Juei&lt;/author&gt;&lt;author&gt;Chan, Chia-Tai&lt;/author&gt;&lt;/authors&gt;&lt;/contributors&gt;&lt;titles&gt;&lt;title&gt;A reliable fall detection system based on wearable sensor and signal magnitude area for elderly residents&lt;/title&gt;&lt;secondary-title&gt;Aging Friendly Technology for Health and Independence&lt;/secondary-title&gt;&lt;/titles&gt;&lt;pages&gt;267-270&lt;/pages&gt;&lt;dates&gt;&lt;year&gt;2010&lt;/year&gt;&lt;/dates&gt;&lt;publisher&gt;Springer&lt;/publisher&gt;&lt;isbn&gt;3642137776&lt;/isbn&gt;&lt;urls&gt;&lt;/urls&gt;&lt;/record&gt;&lt;/Cite&gt;&lt;/EndNote&gt;</w:instrText>
      </w:r>
      <w:r w:rsidR="00921C83">
        <w:fldChar w:fldCharType="separate"/>
      </w:r>
      <w:r w:rsidR="00E831AF">
        <w:rPr>
          <w:noProof/>
        </w:rPr>
        <w:t>[</w:t>
      </w:r>
      <w:hyperlink w:anchor="_ENREF_30" w:tooltip="Chen, 2010 #32" w:history="1">
        <w:r w:rsidR="006F41DF">
          <w:rPr>
            <w:noProof/>
          </w:rPr>
          <w:t>30</w:t>
        </w:r>
      </w:hyperlink>
      <w:r w:rsidR="00E831AF">
        <w:rPr>
          <w:noProof/>
        </w:rPr>
        <w:t>]</w:t>
      </w:r>
      <w:r w:rsidR="00921C83">
        <w:fldChar w:fldCharType="end"/>
      </w:r>
      <w:r>
        <w:t>.</w:t>
      </w:r>
    </w:p>
    <w:tbl>
      <w:tblPr>
        <w:tblStyle w:val="ae"/>
        <w:tblW w:w="0" w:type="auto"/>
        <w:tblLook w:val="04A0" w:firstRow="1" w:lastRow="0" w:firstColumn="1" w:lastColumn="0" w:noHBand="0" w:noVBand="1"/>
      </w:tblPr>
      <w:tblGrid>
        <w:gridCol w:w="8024"/>
        <w:gridCol w:w="696"/>
      </w:tblGrid>
      <w:tr w:rsidR="007B4035" w14:paraId="6A03E151" w14:textId="77777777" w:rsidTr="00BA7BF1">
        <w:tc>
          <w:tcPr>
            <w:tcW w:w="8024" w:type="dxa"/>
            <w:tcBorders>
              <w:top w:val="nil"/>
              <w:left w:val="nil"/>
              <w:bottom w:val="nil"/>
              <w:right w:val="nil"/>
            </w:tcBorders>
          </w:tcPr>
          <w:p w14:paraId="25B92F1E" w14:textId="1365B37F" w:rsidR="007B4035" w:rsidRPr="00126D00" w:rsidRDefault="007B4035" w:rsidP="0007776F">
            <w:pPr>
              <w:spacing w:before="120" w:after="120" w:line="240" w:lineRule="atLeast"/>
              <w:ind w:left="567"/>
              <w:jc w:val="center"/>
              <w:rPr>
                <w:color w:val="000000"/>
              </w:rPr>
            </w:pPr>
            <m:oMathPara>
              <m:oMath>
                <m:r>
                  <w:rPr>
                    <w:rFonts w:ascii="Cambria Math" w:hAnsi="Cambria Math" w:hint="eastAsia"/>
                    <w:color w:val="000000"/>
                  </w:rPr>
                  <m:t>SVM</m:t>
                </m:r>
                <m:d>
                  <m:dPr>
                    <m:ctrlPr>
                      <w:rPr>
                        <w:rFonts w:ascii="Cambria Math" w:hAnsi="Cambria Math"/>
                        <w:color w:val="000000"/>
                      </w:rPr>
                    </m:ctrlPr>
                  </m:dPr>
                  <m:e>
                    <m:sSub>
                      <m:sSubPr>
                        <m:ctrlPr>
                          <w:rPr>
                            <w:rFonts w:ascii="Cambria Math" w:hAnsi="Cambria Math"/>
                            <w:color w:val="000000"/>
                          </w:rPr>
                        </m:ctrlPr>
                      </m:sSubPr>
                      <m:e>
                        <m:r>
                          <m:rPr>
                            <m:sty m:val="p"/>
                          </m:rPr>
                          <w:rPr>
                            <w:rFonts w:ascii="Cambria Math" w:hAnsi="Cambria Math"/>
                            <w:color w:val="000000"/>
                          </w:rPr>
                          <m:t>A</m:t>
                        </m:r>
                      </m:e>
                      <m:sub>
                        <m:r>
                          <w:rPr>
                            <w:rFonts w:ascii="Cambria Math" w:hAnsi="Cambria Math"/>
                            <w:color w:val="000000"/>
                          </w:rPr>
                          <m:t>x</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A</m:t>
                        </m:r>
                      </m:e>
                      <m:sub>
                        <m:r>
                          <w:rPr>
                            <w:rFonts w:ascii="Cambria Math" w:hAnsi="Cambria Math"/>
                            <w:color w:val="000000"/>
                          </w:rPr>
                          <m:t>y</m:t>
                        </m:r>
                      </m:sub>
                    </m:sSub>
                    <m:r>
                      <m:rPr>
                        <m:sty m:val="p"/>
                      </m:rPr>
                      <w:rPr>
                        <w:rFonts w:ascii="Cambria Math" w:hAnsi="Cambria Math"/>
                        <w:color w:val="000000"/>
                      </w:rPr>
                      <m:t>,</m:t>
                    </m:r>
                    <m:sSub>
                      <m:sSubPr>
                        <m:ctrlPr>
                          <w:rPr>
                            <w:rFonts w:ascii="Cambria Math" w:hAnsi="Cambria Math"/>
                            <w:color w:val="000000"/>
                          </w:rPr>
                        </m:ctrlPr>
                      </m:sSubPr>
                      <m:e>
                        <m:r>
                          <m:rPr>
                            <m:sty m:val="p"/>
                          </m:rPr>
                          <w:rPr>
                            <w:rFonts w:ascii="Cambria Math" w:hAnsi="Cambria Math"/>
                            <w:color w:val="000000"/>
                          </w:rPr>
                          <m:t>A</m:t>
                        </m:r>
                      </m:e>
                      <m:sub>
                        <m:r>
                          <w:rPr>
                            <w:rFonts w:ascii="Cambria Math" w:hAnsi="Cambria Math"/>
                            <w:color w:val="000000"/>
                          </w:rPr>
                          <m:t>z</m:t>
                        </m:r>
                      </m:sub>
                    </m:sSub>
                  </m:e>
                </m:d>
                <m:r>
                  <w:rPr>
                    <w:rFonts w:ascii="Cambria Math" w:hAnsi="Cambria Math"/>
                    <w:color w:val="000000"/>
                  </w:rPr>
                  <m:t>=</m:t>
                </m:r>
                <m:rad>
                  <m:radPr>
                    <m:degHide m:val="1"/>
                    <m:ctrlPr>
                      <w:rPr>
                        <w:rFonts w:ascii="Cambria Math" w:hAnsi="Cambria Math"/>
                        <w:color w:val="000000"/>
                      </w:rPr>
                    </m:ctrlPr>
                  </m:radPr>
                  <m:deg/>
                  <m:e>
                    <m:nary>
                      <m:naryPr>
                        <m:chr m:val="∑"/>
                        <m:limLoc m:val="undOvr"/>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xi</m:t>
                            </m:r>
                          </m:sub>
                        </m:sSub>
                      </m:e>
                    </m:nary>
                    <m:r>
                      <w:rPr>
                        <w:rFonts w:ascii="Cambria Math" w:hAnsi="Cambria Math"/>
                        <w:color w:val="000000"/>
                      </w:rPr>
                      <m:t>+</m:t>
                    </m:r>
                    <m:nary>
                      <m:naryPr>
                        <m:chr m:val="∑"/>
                        <m:limLoc m:val="undOvr"/>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yi</m:t>
                            </m:r>
                          </m:sub>
                        </m:sSub>
                      </m:e>
                    </m:nary>
                    <m:r>
                      <w:rPr>
                        <w:rFonts w:ascii="Cambria Math" w:hAnsi="Cambria Math"/>
                        <w:color w:val="000000"/>
                      </w:rPr>
                      <m:t>+</m:t>
                    </m:r>
                    <m:nary>
                      <m:naryPr>
                        <m:chr m:val="∑"/>
                        <m:limLoc m:val="undOvr"/>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zi</m:t>
                            </m:r>
                          </m:sub>
                        </m:sSub>
                      </m:e>
                    </m:nary>
                  </m:e>
                </m:rad>
              </m:oMath>
            </m:oMathPara>
          </w:p>
        </w:tc>
        <w:tc>
          <w:tcPr>
            <w:tcW w:w="696" w:type="dxa"/>
            <w:tcBorders>
              <w:top w:val="nil"/>
              <w:left w:val="nil"/>
              <w:bottom w:val="nil"/>
              <w:right w:val="nil"/>
            </w:tcBorders>
          </w:tcPr>
          <w:p w14:paraId="4C5167B1" w14:textId="77777777" w:rsidR="007B4035" w:rsidRDefault="007B4035" w:rsidP="00BA7BF1">
            <w:pPr>
              <w:jc w:val="center"/>
            </w:pPr>
            <w:r>
              <w:rPr>
                <w:rFonts w:hint="eastAsia"/>
              </w:rPr>
              <w:t>(</w:t>
            </w:r>
            <w:fldSimple w:instr=" STYLEREF 1 \s ">
              <w:r w:rsidR="00394E54">
                <w:rPr>
                  <w:noProof/>
                </w:rPr>
                <w:t>3</w:t>
              </w:r>
            </w:fldSimple>
            <w:r>
              <w:noBreakHyphen/>
            </w:r>
            <w:fldSimple w:instr=" SEQ _ \* ARABIC \s 1 ">
              <w:r w:rsidR="00394E54">
                <w:rPr>
                  <w:noProof/>
                </w:rPr>
                <w:t>8</w:t>
              </w:r>
            </w:fldSimple>
            <w:r>
              <w:rPr>
                <w:rFonts w:hint="eastAsia"/>
              </w:rPr>
              <w:t>)</w:t>
            </w:r>
          </w:p>
        </w:tc>
      </w:tr>
    </w:tbl>
    <w:p w14:paraId="6C8E6A52" w14:textId="2E90A5F3" w:rsidR="00126D00" w:rsidRDefault="008F76D2" w:rsidP="0007776F">
      <w:pPr>
        <w:pStyle w:val="afff5"/>
        <w:spacing w:beforeLines="100" w:before="240"/>
      </w:pPr>
      <w:ins w:id="1031" w:author="陳雅虹" w:date="2015-07-17T11:08:00Z">
        <w:r>
          <w:rPr>
            <w:rFonts w:hint="eastAsia"/>
          </w:rPr>
          <w:t>The orientation information is captured from wearable device</w:t>
        </w:r>
        <w:r>
          <w:t xml:space="preserve">’s android API. This API can capture Pitch and Roll by the linear and angular accelerations derived from the sensor data as mentioned previously. The features of Pitch and Roll are their mean and variation. Let </w:t>
        </w:r>
        <m:oMath>
          <m:sSub>
            <m:sSubPr>
              <m:ctrlPr>
                <w:rPr>
                  <w:rFonts w:ascii="Cambria Math" w:hAnsi="Cambria Math"/>
                  <w:color w:val="000000"/>
                </w:rPr>
              </m:ctrlPr>
            </m:sSubPr>
            <m:e>
              <m:r>
                <w:rPr>
                  <w:rFonts w:ascii="Cambria Math" w:hAnsi="Cambria Math"/>
                  <w:color w:val="000000"/>
                </w:rPr>
                <m:t>O</m:t>
              </m:r>
            </m:e>
            <m:sub>
              <m:r>
                <w:rPr>
                  <w:rFonts w:ascii="Cambria Math" w:hAnsi="Cambria Math"/>
                  <w:color w:val="000000"/>
                </w:rPr>
                <m:t>l</m:t>
              </m:r>
            </m:sub>
          </m:sSub>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l1</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l2</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lm</m:t>
                  </m:r>
                </m:sub>
              </m:sSub>
            </m:e>
          </m:d>
        </m:oMath>
        <w:r>
          <w:rPr>
            <w:rFonts w:hint="eastAsia"/>
            <w:color w:val="000000"/>
          </w:rPr>
          <w:t xml:space="preserve"> </w:t>
        </w:r>
        <w:r>
          <w:rPr>
            <w:color w:val="000000"/>
          </w:rPr>
          <w:t xml:space="preserve">denote </w:t>
        </w:r>
        <w:r>
          <w:rPr>
            <w:rFonts w:hint="eastAsia"/>
            <w:color w:val="000000"/>
          </w:rPr>
          <w:t xml:space="preserve">the </w:t>
        </w:r>
        <w:r>
          <w:rPr>
            <w:color w:val="000000"/>
          </w:rPr>
          <w:t xml:space="preserve">set of orientation data obtained every </w:t>
        </w:r>
        <w:proofErr w:type="gramStart"/>
        <w:r>
          <w:rPr>
            <w:color w:val="000000"/>
          </w:rPr>
          <w:t>second ,</w:t>
        </w:r>
        <w:proofErr w:type="gramEnd"/>
        <w:r>
          <w:rPr>
            <w:color w:val="000000"/>
          </w:rPr>
          <w:t xml:space="preserve"> </w:t>
        </w:r>
        <m:oMath>
          <m:r>
            <w:rPr>
              <w:rFonts w:ascii="Cambria Math" w:hAnsi="Cambria Math"/>
              <w:color w:val="000000"/>
            </w:rPr>
            <m:t>l=1,2</m:t>
          </m:r>
        </m:oMath>
        <w:r>
          <w:rPr>
            <w:rFonts w:hint="eastAsia"/>
            <w:color w:val="000000"/>
          </w:rPr>
          <w:t>,</w:t>
        </w:r>
        <w:r>
          <w:rPr>
            <w:color w:val="000000"/>
          </w:rPr>
          <w:t xml:space="preserve"> where </w:t>
        </w:r>
        <m:oMath>
          <m:r>
            <w:rPr>
              <w:rFonts w:ascii="Cambria Math" w:hAnsi="Cambria Math"/>
              <w:color w:val="000000"/>
            </w:rPr>
            <m:t>l</m:t>
          </m:r>
          <m:r>
            <m:rPr>
              <m:sty m:val="p"/>
            </m:rPr>
            <w:rPr>
              <w:rFonts w:ascii="Cambria Math" w:hAnsi="Cambria Math"/>
              <w:color w:val="000000"/>
            </w:rPr>
            <m:t>=1</m:t>
          </m:r>
        </m:oMath>
        <w:r>
          <w:rPr>
            <w:color w:val="000000"/>
          </w:rPr>
          <w:t xml:space="preserve"> represents Pitch, and </w:t>
        </w:r>
        <m:oMath>
          <m:r>
            <w:rPr>
              <w:rFonts w:ascii="Cambria Math" w:hAnsi="Cambria Math"/>
              <w:color w:val="000000"/>
            </w:rPr>
            <m:t>l=2</m:t>
          </m:r>
        </m:oMath>
        <w:r>
          <w:rPr>
            <w:color w:val="000000"/>
          </w:rPr>
          <w:t xml:space="preserve"> represents Roll. Both the sampling rates of accelerometer and gyroscope are about 30 Hz, but their sampling times are not synchronized. The number of orientation data </w:t>
        </w:r>
        <m:oMath>
          <m:r>
            <w:rPr>
              <w:rFonts w:ascii="Cambria Math" w:hAnsi="Cambria Math"/>
              <w:color w:val="000000"/>
            </w:rPr>
            <m:t>m</m:t>
          </m:r>
        </m:oMath>
        <w:r>
          <w:rPr>
            <w:rFonts w:hint="eastAsia"/>
            <w:color w:val="000000"/>
          </w:rPr>
          <w:t xml:space="preserve"> </w:t>
        </w:r>
        <w:r>
          <w:rPr>
            <w:color w:val="000000"/>
          </w:rPr>
          <w:t xml:space="preserve">is not always equal to </w:t>
        </w:r>
        <m:oMath>
          <m:r>
            <w:rPr>
              <w:rFonts w:ascii="Cambria Math" w:hAnsi="Cambria Math"/>
              <w:color w:val="000000"/>
            </w:rPr>
            <m:t>n</m:t>
          </m:r>
        </m:oMath>
        <w:r>
          <w:rPr>
            <w:rFonts w:hint="eastAsia"/>
            <w:color w:val="000000"/>
          </w:rPr>
          <w:t>, but it is still near to 30.</w:t>
        </w:r>
      </w:ins>
      <w:del w:id="1032" w:author="陳雅虹" w:date="2015-07-17T11:08:00Z">
        <w:r w:rsidR="007B4035" w:rsidDel="008F76D2">
          <w:rPr>
            <w:rFonts w:hint="eastAsia"/>
          </w:rPr>
          <w:delText>The orientation information is captured from wearable device</w:delText>
        </w:r>
        <w:r w:rsidR="007B4035" w:rsidDel="008F76D2">
          <w:delText xml:space="preserve">’s android API. This API can capture Pitch and Roll by the sensor data acceleration and angle acceleration. The features of Pitch and Roll are their mean of direction and their mean of angle variation. That </w:delText>
        </w:r>
        <m:oMath>
          <m:sSub>
            <m:sSubPr>
              <m:ctrlPr>
                <w:rPr>
                  <w:rFonts w:ascii="Cambria Math" w:hAnsi="Cambria Math"/>
                  <w:color w:val="000000"/>
                </w:rPr>
              </m:ctrlPr>
            </m:sSubPr>
            <m:e>
              <m:r>
                <w:rPr>
                  <w:rFonts w:ascii="Cambria Math" w:hAnsi="Cambria Math"/>
                  <w:color w:val="000000"/>
                </w:rPr>
                <m:t>O</m:t>
              </m:r>
            </m:e>
            <m:sub>
              <m:r>
                <w:rPr>
                  <w:rFonts w:ascii="Cambria Math" w:hAnsi="Cambria Math"/>
                  <w:color w:val="000000"/>
                </w:rPr>
                <m:t>l</m:t>
              </m:r>
            </m:sub>
          </m:sSub>
          <m:r>
            <m:rPr>
              <m:sty m:val="p"/>
            </m:rPr>
            <w:rPr>
              <w:rFonts w:ascii="Cambria Math" w:hAnsi="Cambria Math"/>
              <w:color w:val="000000"/>
            </w:rPr>
            <m:t>=</m:t>
          </m:r>
          <m:d>
            <m:dPr>
              <m:begChr m:val="{"/>
              <m:endChr m:val="}"/>
              <m:ctrlPr>
                <w:rPr>
                  <w:rFonts w:ascii="Cambria Math" w:hAnsi="Cambria Math"/>
                  <w:color w:val="000000"/>
                </w:rPr>
              </m:ctrlPr>
            </m:dPr>
            <m:e>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l1</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l2</m:t>
                  </m:r>
                </m:sub>
              </m:sSub>
              <m:r>
                <m:rPr>
                  <m:sty m:val="p"/>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o</m:t>
                  </m:r>
                </m:e>
                <m:sub>
                  <m:r>
                    <w:rPr>
                      <w:rFonts w:ascii="Cambria Math" w:hAnsi="Cambria Math"/>
                      <w:color w:val="000000"/>
                    </w:rPr>
                    <m:t>lm</m:t>
                  </m:r>
                </m:sub>
              </m:sSub>
            </m:e>
          </m:d>
        </m:oMath>
        <w:r w:rsidR="007B4035" w:rsidDel="008F76D2">
          <w:rPr>
            <w:rFonts w:hint="eastAsia"/>
            <w:color w:val="000000"/>
          </w:rPr>
          <w:delText xml:space="preserve"> is the </w:delText>
        </w:r>
        <w:r w:rsidR="00806B52" w:rsidDel="008F76D2">
          <w:rPr>
            <w:color w:val="000000"/>
          </w:rPr>
          <w:delText xml:space="preserve">set of every second’s orientation data and </w:delText>
        </w:r>
        <m:oMath>
          <m:r>
            <w:rPr>
              <w:rFonts w:ascii="Cambria Math" w:hAnsi="Cambria Math"/>
              <w:color w:val="000000"/>
            </w:rPr>
            <m:t>l=1,2</m:t>
          </m:r>
        </m:oMath>
        <w:r w:rsidR="00806B52" w:rsidDel="008F76D2">
          <w:rPr>
            <w:color w:val="000000"/>
          </w:rPr>
          <w:delText xml:space="preserve"> that </w:delText>
        </w:r>
        <m:oMath>
          <m:r>
            <w:rPr>
              <w:rFonts w:ascii="Cambria Math" w:hAnsi="Cambria Math"/>
              <w:color w:val="000000"/>
            </w:rPr>
            <m:t>l</m:t>
          </m:r>
          <m:r>
            <m:rPr>
              <m:sty m:val="p"/>
            </m:rPr>
            <w:rPr>
              <w:rFonts w:ascii="Cambria Math" w:hAnsi="Cambria Math"/>
              <w:color w:val="000000"/>
            </w:rPr>
            <m:t>=1</m:t>
          </m:r>
        </m:oMath>
        <w:r w:rsidR="00806B52" w:rsidDel="008F76D2">
          <w:rPr>
            <w:color w:val="000000"/>
          </w:rPr>
          <w:delText xml:space="preserve"> represents Pitch, </w:delText>
        </w:r>
        <m:oMath>
          <m:r>
            <w:rPr>
              <w:rFonts w:ascii="Cambria Math" w:hAnsi="Cambria Math"/>
              <w:color w:val="000000"/>
            </w:rPr>
            <m:t>l=2</m:t>
          </m:r>
        </m:oMath>
        <w:r w:rsidR="00806B52" w:rsidDel="008F76D2">
          <w:rPr>
            <w:color w:val="000000"/>
          </w:rPr>
          <w:delText xml:space="preserve"> represents Roll. Both the sampling rates of accelerometer and gyroscope are about 30 Hz, but their sampling time not synchronize. The number of orientation data </w:delText>
        </w:r>
        <m:oMath>
          <m:r>
            <w:rPr>
              <w:rFonts w:ascii="Cambria Math" w:hAnsi="Cambria Math"/>
              <w:color w:val="000000"/>
            </w:rPr>
            <m:t>m</m:t>
          </m:r>
        </m:oMath>
        <w:r w:rsidR="00806B52" w:rsidDel="008F76D2">
          <w:rPr>
            <w:rFonts w:hint="eastAsia"/>
            <w:color w:val="000000"/>
          </w:rPr>
          <w:delText xml:space="preserve"> </w:delText>
        </w:r>
        <w:r w:rsidR="00806B52" w:rsidDel="008F76D2">
          <w:rPr>
            <w:color w:val="000000"/>
          </w:rPr>
          <w:delText xml:space="preserve">is not always equal to </w:delText>
        </w:r>
        <m:oMath>
          <m:r>
            <w:rPr>
              <w:rFonts w:ascii="Cambria Math" w:hAnsi="Cambria Math"/>
              <w:color w:val="000000"/>
            </w:rPr>
            <m:t>n</m:t>
          </m:r>
        </m:oMath>
        <w:r w:rsidR="00806B52" w:rsidDel="008F76D2">
          <w:rPr>
            <w:rFonts w:hint="eastAsia"/>
            <w:color w:val="000000"/>
          </w:rPr>
          <w:delText>, but it is still near to 30.</w:delText>
        </w:r>
      </w:del>
    </w:p>
    <w:tbl>
      <w:tblPr>
        <w:tblStyle w:val="ae"/>
        <w:tblW w:w="0" w:type="auto"/>
        <w:tblLook w:val="04A0" w:firstRow="1" w:lastRow="0" w:firstColumn="1" w:lastColumn="0" w:noHBand="0" w:noVBand="1"/>
      </w:tblPr>
      <w:tblGrid>
        <w:gridCol w:w="7904"/>
        <w:gridCol w:w="816"/>
      </w:tblGrid>
      <w:tr w:rsidR="007B4035" w14:paraId="0F96659D" w14:textId="77777777" w:rsidTr="008F76D2">
        <w:tc>
          <w:tcPr>
            <w:tcW w:w="7904" w:type="dxa"/>
            <w:tcBorders>
              <w:top w:val="nil"/>
              <w:left w:val="nil"/>
              <w:bottom w:val="nil"/>
              <w:right w:val="nil"/>
            </w:tcBorders>
          </w:tcPr>
          <w:p w14:paraId="5E5A1879" w14:textId="4FFB6D74" w:rsidR="007B4035" w:rsidRPr="00126D00" w:rsidRDefault="007B4035" w:rsidP="00E2638C">
            <w:pPr>
              <w:spacing w:before="120" w:after="120" w:line="240" w:lineRule="atLeast"/>
              <w:ind w:left="567"/>
              <w:jc w:val="center"/>
              <w:rPr>
                <w:color w:val="000000"/>
              </w:rPr>
            </w:pPr>
            <m:oMathPara>
              <m:oMath>
                <m:r>
                  <w:rPr>
                    <w:rFonts w:ascii="Cambria Math" w:hAnsi="Cambria Math"/>
                    <w:color w:val="000000"/>
                  </w:rPr>
                  <m:t>Angle</m:t>
                </m:r>
                <m:sSub>
                  <m:sSubPr>
                    <m:ctrlPr>
                      <w:rPr>
                        <w:rFonts w:ascii="Cambria Math" w:hAnsi="Cambria Math"/>
                        <w:color w:val="000000"/>
                      </w:rPr>
                    </m:ctrlPr>
                  </m:sSubPr>
                  <m:e>
                    <m:r>
                      <m:rPr>
                        <m:sty m:val="p"/>
                      </m:rPr>
                      <w:rPr>
                        <w:rFonts w:ascii="Cambria Math" w:hAnsi="Cambria Math" w:hint="eastAsia"/>
                        <w:color w:val="000000"/>
                      </w:rPr>
                      <m:t>Mean</m:t>
                    </m:r>
                  </m:e>
                  <m:sub>
                    <m:r>
                      <w:rPr>
                        <w:rFonts w:ascii="Cambria Math" w:hAnsi="Cambria Math"/>
                        <w:color w:val="000000"/>
                      </w:rPr>
                      <m:t>l</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O</m:t>
                    </m:r>
                  </m:e>
                  <m:sub>
                    <m:r>
                      <w:rPr>
                        <w:rFonts w:ascii="Cambria Math" w:hAnsi="Cambria Math"/>
                        <w:color w:val="000000"/>
                      </w:rPr>
                      <m:t>l</m:t>
                    </m:r>
                  </m:sub>
                </m:sSub>
                <m:r>
                  <m:rPr>
                    <m:sty m:val="p"/>
                  </m:rPr>
                  <w:rPr>
                    <w:rFonts w:ascii="Cambria Math" w:hAnsi="Cambria Math"/>
                    <w:color w:val="000000"/>
                  </w:rPr>
                  <m:t>)=</m:t>
                </m:r>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i=2</m:t>
                        </m:r>
                      </m:sub>
                      <m:sup>
                        <m:r>
                          <w:rPr>
                            <w:rFonts w:ascii="Cambria Math" w:hAnsi="Cambria Math"/>
                            <w:color w:val="000000"/>
                          </w:rPr>
                          <m:t>m</m:t>
                        </m:r>
                      </m:sup>
                      <m:e>
                        <m:sSub>
                          <m:sSubPr>
                            <m:ctrlPr>
                              <w:rPr>
                                <w:rFonts w:ascii="Cambria Math" w:hAnsi="Cambria Math"/>
                                <w:i/>
                                <w:color w:val="000000"/>
                              </w:rPr>
                            </m:ctrlPr>
                          </m:sSubPr>
                          <m:e>
                            <m:r>
                              <w:rPr>
                                <w:rFonts w:ascii="Cambria Math" w:hAnsi="Cambria Math"/>
                                <w:color w:val="000000"/>
                              </w:rPr>
                              <m:t>o</m:t>
                            </m:r>
                          </m:e>
                          <m:sub>
                            <m:r>
                              <m:rPr>
                                <m:sty m:val="p"/>
                              </m:rPr>
                              <w:rPr>
                                <w:rFonts w:ascii="Cambria Math" w:hAnsi="Cambria Math" w:hint="eastAsia"/>
                                <w:color w:val="000000"/>
                              </w:rPr>
                              <m:t>l</m:t>
                            </m:r>
                            <m:r>
                              <m:rPr>
                                <m:sty m:val="p"/>
                              </m:rP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o</m:t>
                            </m:r>
                          </m:e>
                          <m:sub>
                            <m:r>
                              <m:rPr>
                                <m:sty m:val="p"/>
                              </m:rPr>
                              <w:rPr>
                                <w:rFonts w:ascii="Cambria Math" w:hAnsi="Cambria Math" w:hint="eastAsia"/>
                                <w:color w:val="000000"/>
                              </w:rPr>
                              <m:t>l</m:t>
                            </m:r>
                            <m:r>
                              <m:rPr>
                                <m:sty m:val="p"/>
                              </m:rPr>
                              <w:rPr>
                                <w:rFonts w:ascii="Cambria Math" w:hAnsi="Cambria Math"/>
                                <w:color w:val="000000"/>
                              </w:rPr>
                              <m:t>(i-1)</m:t>
                            </m:r>
                          </m:sub>
                        </m:sSub>
                      </m:e>
                    </m:nary>
                  </m:num>
                  <m:den>
                    <m:r>
                      <w:rPr>
                        <w:rFonts w:ascii="Cambria Math" w:hAnsi="Cambria Math"/>
                        <w:color w:val="000000"/>
                      </w:rPr>
                      <m:t>m</m:t>
                    </m:r>
                  </m:den>
                </m:f>
              </m:oMath>
            </m:oMathPara>
          </w:p>
        </w:tc>
        <w:tc>
          <w:tcPr>
            <w:tcW w:w="816" w:type="dxa"/>
            <w:tcBorders>
              <w:top w:val="nil"/>
              <w:left w:val="nil"/>
              <w:bottom w:val="nil"/>
              <w:right w:val="nil"/>
            </w:tcBorders>
          </w:tcPr>
          <w:p w14:paraId="4169B6CB" w14:textId="77777777" w:rsidR="007B4035" w:rsidRDefault="007B4035" w:rsidP="00BA7BF1">
            <w:pPr>
              <w:jc w:val="center"/>
            </w:pPr>
            <w:r>
              <w:rPr>
                <w:rFonts w:hint="eastAsia"/>
              </w:rPr>
              <w:t>(</w:t>
            </w:r>
            <w:fldSimple w:instr=" STYLEREF 1 \s ">
              <w:r w:rsidR="00394E54">
                <w:rPr>
                  <w:noProof/>
                </w:rPr>
                <w:t>3</w:t>
              </w:r>
            </w:fldSimple>
            <w:r>
              <w:noBreakHyphen/>
            </w:r>
            <w:fldSimple w:instr=" SEQ _ \* ARABIC \s 1 ">
              <w:r w:rsidR="00394E54">
                <w:rPr>
                  <w:noProof/>
                </w:rPr>
                <w:t>9</w:t>
              </w:r>
            </w:fldSimple>
            <w:r>
              <w:rPr>
                <w:rFonts w:hint="eastAsia"/>
              </w:rPr>
              <w:t>)</w:t>
            </w:r>
          </w:p>
        </w:tc>
      </w:tr>
      <w:tr w:rsidR="007B4035" w14:paraId="1798D302" w14:textId="77777777" w:rsidTr="008F76D2">
        <w:tc>
          <w:tcPr>
            <w:tcW w:w="7904" w:type="dxa"/>
            <w:tcBorders>
              <w:top w:val="nil"/>
              <w:left w:val="nil"/>
              <w:bottom w:val="nil"/>
              <w:right w:val="nil"/>
            </w:tcBorders>
          </w:tcPr>
          <w:p w14:paraId="17C4DFAD" w14:textId="71762191" w:rsidR="007B4035" w:rsidRPr="007B4035" w:rsidRDefault="00394E54" w:rsidP="005460B2">
            <w:pPr>
              <w:spacing w:before="120" w:after="120" w:line="240" w:lineRule="atLeast"/>
              <w:ind w:left="567"/>
              <w:jc w:val="center"/>
              <w:rPr>
                <w:color w:val="000000"/>
              </w:rPr>
            </w:pPr>
            <m:oMathPara>
              <m:oMath>
                <m:sSub>
                  <m:sSubPr>
                    <m:ctrlPr>
                      <w:rPr>
                        <w:rFonts w:ascii="Cambria Math" w:hAnsi="Cambria Math"/>
                        <w:color w:val="000000"/>
                      </w:rPr>
                    </m:ctrlPr>
                  </m:sSubPr>
                  <m:e>
                    <m:r>
                      <m:rPr>
                        <m:sty m:val="p"/>
                      </m:rPr>
                      <w:rPr>
                        <w:rFonts w:ascii="Cambria Math" w:hAnsi="Cambria Math" w:hint="eastAsia"/>
                        <w:color w:val="000000"/>
                      </w:rPr>
                      <m:t>O</m:t>
                    </m:r>
                    <m:r>
                      <m:rPr>
                        <m:sty m:val="p"/>
                      </m:rPr>
                      <w:rPr>
                        <w:rFonts w:ascii="Cambria Math" w:hAnsi="Cambria Math"/>
                        <w:color w:val="000000"/>
                      </w:rPr>
                      <m:t>rientationMean</m:t>
                    </m:r>
                  </m:e>
                  <m:sub>
                    <m:r>
                      <w:rPr>
                        <w:rFonts w:ascii="Cambria Math" w:hAnsi="Cambria Math"/>
                        <w:color w:val="000000"/>
                      </w:rPr>
                      <m:t>l</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O</m:t>
                    </m:r>
                  </m:e>
                  <m:sub>
                    <m:r>
                      <w:rPr>
                        <w:rFonts w:ascii="Cambria Math" w:hAnsi="Cambria Math"/>
                        <w:color w:val="000000"/>
                      </w:rPr>
                      <m:t>l</m:t>
                    </m:r>
                  </m:sub>
                </m:sSub>
                <m:r>
                  <m:rPr>
                    <m:sty m:val="p"/>
                  </m:rPr>
                  <w:rPr>
                    <w:rFonts w:ascii="Cambria Math" w:hAnsi="Cambria Math"/>
                    <w:color w:val="000000"/>
                  </w:rPr>
                  <m:t>)=</m:t>
                </m:r>
                <m:f>
                  <m:fPr>
                    <m:ctrlPr>
                      <w:rPr>
                        <w:rFonts w:ascii="Cambria Math" w:hAnsi="Cambria Math"/>
                        <w:color w:val="000000"/>
                      </w:rPr>
                    </m:ctrlPr>
                  </m:fPr>
                  <m:num>
                    <m:nary>
                      <m:naryPr>
                        <m:chr m:val="∑"/>
                        <m:limLoc m:val="undOvr"/>
                        <m:ctrlPr>
                          <w:rPr>
                            <w:rFonts w:ascii="Cambria Math" w:hAnsi="Cambria Math"/>
                            <w:color w:val="000000"/>
                          </w:rPr>
                        </m:ctrlPr>
                      </m:naryPr>
                      <m:sub>
                        <m:r>
                          <w:rPr>
                            <w:rFonts w:ascii="Cambria Math" w:hAnsi="Cambria Math"/>
                            <w:color w:val="000000"/>
                          </w:rPr>
                          <m:t>i=1</m:t>
                        </m:r>
                      </m:sub>
                      <m:sup>
                        <m:r>
                          <w:rPr>
                            <w:rFonts w:ascii="Cambria Math" w:hAnsi="Cambria Math"/>
                            <w:color w:val="000000"/>
                          </w:rPr>
                          <m:t>m</m:t>
                        </m:r>
                      </m:sup>
                      <m:e>
                        <m:sSub>
                          <m:sSubPr>
                            <m:ctrlPr>
                              <w:rPr>
                                <w:rFonts w:ascii="Cambria Math" w:hAnsi="Cambria Math"/>
                                <w:i/>
                                <w:color w:val="000000"/>
                              </w:rPr>
                            </m:ctrlPr>
                          </m:sSubPr>
                          <m:e>
                            <m:r>
                              <w:rPr>
                                <w:rFonts w:ascii="Cambria Math" w:hAnsi="Cambria Math"/>
                                <w:color w:val="000000"/>
                              </w:rPr>
                              <m:t>o</m:t>
                            </m:r>
                          </m:e>
                          <m:sub>
                            <m:r>
                              <m:rPr>
                                <m:sty m:val="p"/>
                              </m:rPr>
                              <w:rPr>
                                <w:rFonts w:ascii="Cambria Math" w:hAnsi="Cambria Math" w:hint="eastAsia"/>
                                <w:color w:val="000000"/>
                              </w:rPr>
                              <m:t>l</m:t>
                            </m:r>
                            <m:r>
                              <m:rPr>
                                <m:sty m:val="p"/>
                              </m:rPr>
                              <w:rPr>
                                <w:rFonts w:ascii="Cambria Math" w:hAnsi="Cambria Math"/>
                                <w:color w:val="000000"/>
                              </w:rPr>
                              <m:t>i</m:t>
                            </m:r>
                          </m:sub>
                        </m:sSub>
                      </m:e>
                    </m:nary>
                  </m:num>
                  <m:den>
                    <m:r>
                      <w:rPr>
                        <w:rFonts w:ascii="Cambria Math" w:hAnsi="Cambria Math"/>
                        <w:color w:val="000000"/>
                      </w:rPr>
                      <m:t>m</m:t>
                    </m:r>
                  </m:den>
                </m:f>
              </m:oMath>
            </m:oMathPara>
          </w:p>
        </w:tc>
        <w:tc>
          <w:tcPr>
            <w:tcW w:w="816" w:type="dxa"/>
            <w:tcBorders>
              <w:top w:val="nil"/>
              <w:left w:val="nil"/>
              <w:bottom w:val="nil"/>
              <w:right w:val="nil"/>
            </w:tcBorders>
          </w:tcPr>
          <w:p w14:paraId="76C5A6B1" w14:textId="77777777" w:rsidR="007B4035" w:rsidRDefault="007B4035" w:rsidP="00BA7BF1">
            <w:pPr>
              <w:jc w:val="center"/>
            </w:pPr>
            <w:r>
              <w:rPr>
                <w:rFonts w:hint="eastAsia"/>
              </w:rPr>
              <w:t>(</w:t>
            </w:r>
            <w:fldSimple w:instr=" STYLEREF 1 \s ">
              <w:r w:rsidR="00394E54">
                <w:rPr>
                  <w:noProof/>
                </w:rPr>
                <w:t>3</w:t>
              </w:r>
            </w:fldSimple>
            <w:r>
              <w:noBreakHyphen/>
            </w:r>
            <w:fldSimple w:instr=" SEQ _ \* ARABIC \s 1 ">
              <w:r w:rsidR="00394E54">
                <w:rPr>
                  <w:noProof/>
                </w:rPr>
                <w:t>10</w:t>
              </w:r>
            </w:fldSimple>
            <w:r>
              <w:rPr>
                <w:rFonts w:hint="eastAsia"/>
              </w:rPr>
              <w:t>)</w:t>
            </w:r>
          </w:p>
        </w:tc>
      </w:tr>
    </w:tbl>
    <w:p w14:paraId="0BFC0501" w14:textId="7B454000" w:rsidR="008F76D2" w:rsidRDefault="008F76D2" w:rsidP="00B10A90">
      <w:pPr>
        <w:pStyle w:val="afff5"/>
        <w:spacing w:beforeLines="100" w:before="240"/>
      </w:pPr>
      <w:ins w:id="1033" w:author="陳雅虹" w:date="2015-07-17T11:09:00Z">
        <w:r>
          <w:rPr>
            <w:rFonts w:hint="eastAsia"/>
          </w:rPr>
          <w:t xml:space="preserve">We can extract 11 features from wearable sensor data every second. </w:t>
        </w:r>
        <w:r w:rsidRPr="00F56848">
          <w:t xml:space="preserve">Each </w:t>
        </w:r>
        <w:r>
          <w:t>feature</w:t>
        </w:r>
        <w:r w:rsidRPr="00F56848">
          <w:t xml:space="preserve"> inside the wrist watch indicates a </w:t>
        </w:r>
      </w:ins>
      <w:r w:rsidR="004316C5">
        <w:t>hand’s movement</w:t>
      </w:r>
      <w:ins w:id="1034" w:author="陳雅虹" w:date="2015-07-17T11:09:00Z">
        <w:r>
          <w:t>, and num</w:t>
        </w:r>
        <w:r w:rsidRPr="00F56848">
          <w:t xml:space="preserve">bers of consecutive </w:t>
        </w:r>
      </w:ins>
      <w:r w:rsidR="004316C5">
        <w:t>hand’s movement</w:t>
      </w:r>
      <w:ins w:id="1035" w:author="陳雅虹" w:date="2015-07-17T11:09:00Z">
        <w:r w:rsidRPr="00F56848">
          <w:t>s can be associated with a specific activity.</w:t>
        </w:r>
        <w:r>
          <w:t xml:space="preserve"> So we propose a topic model to </w:t>
        </w:r>
        <w:r>
          <w:lastRenderedPageBreak/>
          <w:t xml:space="preserve">infer one minute behavior performing to a specific activity from wearable sensor data. Thus, hereby defined </w:t>
        </w:r>
        <w:r w:rsidRPr="00F56848">
          <w:t>topic model can be u</w:t>
        </w:r>
        <w:r>
          <w:t>sed to extract ac</w:t>
        </w:r>
        <w:r w:rsidRPr="00F56848">
          <w:t>tivity pattern from the sensor data</w:t>
        </w:r>
        <w:r>
          <w:t>,</w:t>
        </w:r>
        <w:r w:rsidRPr="00F56848">
          <w:t xml:space="preserve"> and </w:t>
        </w:r>
        <w:r>
          <w:t xml:space="preserve">in turn </w:t>
        </w:r>
        <w:r w:rsidRPr="00F56848">
          <w:t>to recognize those daily routines</w:t>
        </w:r>
        <w:r>
          <w:t xml:space="preserve">. We take each feature </w:t>
        </w:r>
        <w:r w:rsidRPr="00F56848">
          <w:t>collected every second as “word” in the topic model, and</w:t>
        </w:r>
        <w:r>
          <w:t xml:space="preserve"> let</w:t>
        </w:r>
        <w:r w:rsidRPr="00F56848">
          <w:t xml:space="preserve"> </w:t>
        </w:r>
        <w:r>
          <w:t>11</w:t>
        </w:r>
        <w:r w:rsidRPr="00F56848">
          <w:t xml:space="preserve"> words </w:t>
        </w:r>
        <w:r>
          <w:t>construct</w:t>
        </w:r>
        <w:r w:rsidRPr="00F56848">
          <w:t xml:space="preserve"> a vocabulary.</w:t>
        </w:r>
        <w:r>
          <w:t xml:space="preserve"> </w:t>
        </w:r>
        <w:r w:rsidRPr="00F56848">
          <w:t xml:space="preserve">Each topic must include several identical </w:t>
        </w:r>
        <w:r>
          <w:t>types of vocabular</w:t>
        </w:r>
        <w:r w:rsidRPr="00F56848">
          <w:t xml:space="preserve">ies, </w:t>
        </w:r>
        <w:r w:rsidRPr="004831F9">
          <w:rPr>
            <w:i/>
          </w:rPr>
          <w:t>i.e.</w:t>
        </w:r>
        <w:r w:rsidRPr="00F56848">
          <w:t>, one topic can be seen as one activity, such as walking, sitting, standing</w:t>
        </w:r>
        <w:r>
          <w:t>,</w:t>
        </w:r>
        <w:r w:rsidRPr="00F56848">
          <w:t xml:space="preserve"> eating meal, etc.</w:t>
        </w:r>
      </w:ins>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94E54" w14:paraId="0785BFBF" w14:textId="77777777" w:rsidTr="00394E54">
        <w:trPr>
          <w:jc w:val="left"/>
        </w:trPr>
        <w:tc>
          <w:tcPr>
            <w:tcW w:w="8504" w:type="dxa"/>
          </w:tcPr>
          <w:p w14:paraId="63A68D40" w14:textId="19159D8F" w:rsidR="00394E54" w:rsidRPr="004916B3" w:rsidRDefault="00394E54" w:rsidP="00394E54">
            <w:pPr>
              <w:pStyle w:val="afff5"/>
              <w:spacing w:line="240" w:lineRule="auto"/>
              <w:ind w:firstLine="0"/>
              <w:jc w:val="center"/>
              <w:rPr>
                <w:ins w:id="1036" w:author="陳雅虹" w:date="2015-07-17T11:30:00Z"/>
              </w:rPr>
            </w:pPr>
            <w:r w:rsidRPr="004916B3">
              <w:rPr>
                <w:noProof/>
              </w:rPr>
              <w:drawing>
                <wp:inline distT="0" distB="0" distL="0" distR="0" wp14:anchorId="350B2F81" wp14:editId="4C83885F">
                  <wp:extent cx="5184000" cy="207927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000" cy="2079278"/>
                          </a:xfrm>
                          <a:prstGeom prst="rect">
                            <a:avLst/>
                          </a:prstGeom>
                          <a:noFill/>
                        </pic:spPr>
                      </pic:pic>
                    </a:graphicData>
                  </a:graphic>
                </wp:inline>
              </w:drawing>
            </w:r>
          </w:p>
        </w:tc>
      </w:tr>
      <w:tr w:rsidR="00394E54" w:rsidRPr="005F0E3D" w14:paraId="44009E56" w14:textId="77777777" w:rsidTr="00394E54">
        <w:trPr>
          <w:jc w:val="left"/>
        </w:trPr>
        <w:tc>
          <w:tcPr>
            <w:tcW w:w="8504" w:type="dxa"/>
          </w:tcPr>
          <w:p w14:paraId="3119C0A7" w14:textId="4D2C3D19" w:rsidR="00394E54" w:rsidRPr="004916B3" w:rsidRDefault="00394E54" w:rsidP="004916B3">
            <w:pPr>
              <w:pStyle w:val="afff5"/>
              <w:spacing w:line="240" w:lineRule="auto"/>
              <w:ind w:firstLine="0"/>
              <w:jc w:val="center"/>
              <w:rPr>
                <w:ins w:id="1037" w:author="陳雅虹" w:date="2015-07-17T11:30:00Z"/>
              </w:rPr>
            </w:pPr>
            <w:ins w:id="1038" w:author="陳雅虹" w:date="2015-07-17T11:30:00Z">
              <w:r w:rsidRPr="004916B3">
                <w:t xml:space="preserve">Fig. </w:t>
              </w:r>
              <w:r w:rsidRPr="004916B3">
                <w:fldChar w:fldCharType="begin"/>
              </w:r>
              <w:r w:rsidRPr="004916B3">
                <w:instrText xml:space="preserve"> STYLEREF 1 \s </w:instrText>
              </w:r>
              <w:r w:rsidRPr="004916B3">
                <w:fldChar w:fldCharType="separate"/>
              </w:r>
            </w:ins>
            <w:r w:rsidRPr="004916B3">
              <w:rPr>
                <w:noProof/>
              </w:rPr>
              <w:t>3</w:t>
            </w:r>
            <w:ins w:id="1039" w:author="陳雅虹" w:date="2015-07-17T11:30:00Z">
              <w:r w:rsidRPr="004916B3">
                <w:rPr>
                  <w:noProof/>
                </w:rPr>
                <w:fldChar w:fldCharType="end"/>
              </w:r>
              <w:r w:rsidRPr="004916B3">
                <w:noBreakHyphen/>
              </w:r>
              <w:r w:rsidRPr="004916B3">
                <w:fldChar w:fldCharType="begin"/>
              </w:r>
              <w:r w:rsidRPr="004916B3">
                <w:instrText xml:space="preserve"> SEQ Fig. \* ARABIC \s 1 </w:instrText>
              </w:r>
              <w:r w:rsidRPr="004916B3">
                <w:fldChar w:fldCharType="separate"/>
              </w:r>
            </w:ins>
            <w:r w:rsidRPr="004916B3">
              <w:rPr>
                <w:noProof/>
              </w:rPr>
              <w:t>5</w:t>
            </w:r>
            <w:ins w:id="1040" w:author="陳雅虹" w:date="2015-07-17T11:30:00Z">
              <w:r w:rsidRPr="004916B3">
                <w:rPr>
                  <w:noProof/>
                </w:rPr>
                <w:fldChar w:fldCharType="end"/>
              </w:r>
              <w:r w:rsidRPr="004916B3">
                <w:rPr>
                  <w:rFonts w:hint="eastAsia"/>
                </w:rPr>
                <w:t xml:space="preserve"> </w:t>
              </w:r>
            </w:ins>
            <w:r w:rsidR="004916B3" w:rsidRPr="004916B3">
              <w:t xml:space="preserve">Using topic model to represent an activity “Walk” </w:t>
            </w:r>
          </w:p>
        </w:tc>
      </w:tr>
    </w:tbl>
    <w:p w14:paraId="32BF3A53" w14:textId="22693676" w:rsidR="007B4035" w:rsidDel="008F76D2" w:rsidRDefault="008F76D2" w:rsidP="00394E54">
      <w:pPr>
        <w:pStyle w:val="afff5"/>
        <w:rPr>
          <w:del w:id="1041" w:author="陳雅虹" w:date="2015-07-17T11:09:00Z"/>
        </w:rPr>
      </w:pPr>
      <w:ins w:id="1042" w:author="陳雅虹" w:date="2015-07-17T11:09:00Z">
        <w:r>
          <w:t xml:space="preserve">The topic model is constructed by two-layer </w:t>
        </w:r>
        <w:proofErr w:type="spellStart"/>
        <w:r w:rsidRPr="00DB3F92">
          <w:t>Di</w:t>
        </w:r>
        <w:r>
          <w:t>richlet</w:t>
        </w:r>
        <w:proofErr w:type="spellEnd"/>
        <w:r>
          <w:t xml:space="preserve"> process mixture model (DPMM), </w:t>
        </w:r>
        <w:r w:rsidRPr="00F5216E">
          <w:t>abbreviated</w:t>
        </w:r>
        <w:r>
          <w:t xml:space="preserve"> as 2LDPMM</w:t>
        </w:r>
        <w:r w:rsidRPr="00DB3F92">
          <w:t xml:space="preserve">. </w:t>
        </w:r>
        <w:r>
          <w:t>The 1</w:t>
        </w:r>
        <w:r>
          <w:rPr>
            <w:vertAlign w:val="superscript"/>
          </w:rPr>
          <w:t>st</w:t>
        </w:r>
        <w:r>
          <w:t>-</w:t>
        </w:r>
        <w:r w:rsidR="00953473">
          <w:t>layer</w:t>
        </w:r>
        <w:r>
          <w:t xml:space="preserve"> 2LDPMM, can extract categories of features from raw data. For example, people have different kinds of hand’s </w:t>
        </w:r>
      </w:ins>
      <w:proofErr w:type="spellStart"/>
      <w:r w:rsidR="004316C5">
        <w:t>hand’s</w:t>
      </w:r>
      <w:proofErr w:type="spellEnd"/>
      <w:r w:rsidR="004316C5">
        <w:t xml:space="preserve"> movement</w:t>
      </w:r>
      <w:ins w:id="1043" w:author="陳雅虹" w:date="2015-07-17T11:09:00Z">
        <w:r>
          <w:t xml:space="preserve">, such as drooping hands, horizontally waving hands, vertically waving hands or show of hands. Generally, it is hard to define the specific number of kinds of hand’s </w:t>
        </w:r>
      </w:ins>
      <w:proofErr w:type="spellStart"/>
      <w:r w:rsidR="004316C5">
        <w:t>hand’s</w:t>
      </w:r>
      <w:proofErr w:type="spellEnd"/>
      <w:r w:rsidR="004316C5">
        <w:t xml:space="preserve"> movement</w:t>
      </w:r>
      <w:ins w:id="1044" w:author="陳雅虹" w:date="2015-07-17T11:09:00Z">
        <w:r>
          <w:t>s, and the 1</w:t>
        </w:r>
        <w:r w:rsidRPr="00525F43">
          <w:rPr>
            <w:vertAlign w:val="superscript"/>
          </w:rPr>
          <w:t>st</w:t>
        </w:r>
        <w:r>
          <w:t xml:space="preserve">-Layer 2LDPMM is suitable to learn hand’s </w:t>
        </w:r>
      </w:ins>
      <w:proofErr w:type="spellStart"/>
      <w:r w:rsidR="004316C5">
        <w:t>hand’s</w:t>
      </w:r>
      <w:proofErr w:type="spellEnd"/>
      <w:r w:rsidR="004316C5">
        <w:t xml:space="preserve"> movement</w:t>
      </w:r>
      <w:ins w:id="1045" w:author="陳雅虹" w:date="2015-07-17T11:09:00Z">
        <w:r>
          <w:t xml:space="preserve">s because DPMM is a non-parametric unsupervised clustering model. It can find different kinds of hand’s </w:t>
        </w:r>
      </w:ins>
      <w:proofErr w:type="spellStart"/>
      <w:r w:rsidR="004316C5">
        <w:t>hand’s</w:t>
      </w:r>
      <w:proofErr w:type="spellEnd"/>
      <w:r w:rsidR="004316C5">
        <w:t xml:space="preserve"> movement</w:t>
      </w:r>
      <w:ins w:id="1046" w:author="陳雅虹" w:date="2015-07-17T11:09:00Z">
        <w:r>
          <w:t xml:space="preserve"> from raw data without given a specific number of motion types. As we may know, temporal information is not </w:t>
        </w:r>
        <w:r w:rsidRPr="00AA5E91">
          <w:t>applicable</w:t>
        </w:r>
        <w:r w:rsidR="00953473">
          <w:t xml:space="preserve"> to </w:t>
        </w:r>
        <w:r w:rsidR="00953473">
          <w:rPr>
            <w:rFonts w:hint="eastAsia"/>
          </w:rPr>
          <w:t>extract</w:t>
        </w:r>
        <w:r>
          <w:rPr>
            <w:rFonts w:hint="eastAsia"/>
          </w:rPr>
          <w:t xml:space="preserve"> </w:t>
        </w:r>
        <w:r>
          <w:t>in traditional unsupervised clustering methods, and the 2</w:t>
        </w:r>
        <w:r>
          <w:rPr>
            <w:vertAlign w:val="superscript"/>
          </w:rPr>
          <w:t>nd</w:t>
        </w:r>
        <w:r>
          <w:t>-</w:t>
        </w:r>
        <w:r w:rsidR="00953473">
          <w:t>layer</w:t>
        </w:r>
        <w:r>
          <w:t xml:space="preserve"> 2LDPMM is going to </w:t>
        </w:r>
        <w:proofErr w:type="gramStart"/>
        <w:r>
          <w:t>remedy  this</w:t>
        </w:r>
        <w:proofErr w:type="gramEnd"/>
        <w:r>
          <w:t xml:space="preserve"> drawback by grouping 60 continuous outputs of 1</w:t>
        </w:r>
        <w:r w:rsidRPr="006376B3">
          <w:rPr>
            <w:vertAlign w:val="superscript"/>
          </w:rPr>
          <w:t>st</w:t>
        </w:r>
        <w:r>
          <w:t xml:space="preserve">-layer 2LDPMM into one new feature. We take statistics of the occurrence time of each </w:t>
        </w:r>
      </w:ins>
      <w:r w:rsidR="004316C5">
        <w:t xml:space="preserve">hand’s </w:t>
      </w:r>
      <w:r w:rsidR="004316C5">
        <w:lastRenderedPageBreak/>
        <w:t>movement</w:t>
      </w:r>
      <w:ins w:id="1047" w:author="陳雅虹" w:date="2015-07-17T11:09:00Z">
        <w:r>
          <w:t xml:space="preserve"> from 1 minute result of first layer, and construct the statistic of result as the feature of the 2</w:t>
        </w:r>
        <w:r w:rsidRPr="006376B3">
          <w:rPr>
            <w:vertAlign w:val="superscript"/>
          </w:rPr>
          <w:t>nd</w:t>
        </w:r>
        <w:r w:rsidR="00953473">
          <w:t>-layer</w:t>
        </w:r>
        <w:r>
          <w:t xml:space="preserve"> 2LDPMM. The statistics of </w:t>
        </w:r>
      </w:ins>
      <w:r w:rsidR="004316C5">
        <w:t>hand’s movement</w:t>
      </w:r>
      <w:ins w:id="1048" w:author="陳雅虹" w:date="2015-07-17T11:09:00Z">
        <w:r>
          <w:t xml:space="preserve"> can be seen as a meaningful action of user’s body behavior. For </w:t>
        </w:r>
        <w:proofErr w:type="spellStart"/>
        <w:r>
          <w:t>exanple</w:t>
        </w:r>
        <w:proofErr w:type="spellEnd"/>
        <w:r>
          <w:t xml:space="preserve">, people usually do not change their </w:t>
        </w:r>
      </w:ins>
      <w:r w:rsidR="004316C5">
        <w:t>hand’s movement</w:t>
      </w:r>
      <w:ins w:id="1049" w:author="陳雅虹" w:date="2015-07-17T11:09:00Z">
        <w:r>
          <w:t xml:space="preserve">s much when they perform specific actions, </w:t>
        </w:r>
        <w:r w:rsidRPr="006376B3">
          <w:rPr>
            <w:i/>
          </w:rPr>
          <w:t>e.g.</w:t>
        </w:r>
        <w:r>
          <w:t xml:space="preserve"> while sitting, hands are usually placed on thigh fixedly; while sweeping, hands whip regularly; while having a meal, hands are put on table sometimes and take the bowl sometimes. </w:t>
        </w:r>
        <w:r w:rsidRPr="00E43BCC">
          <w:fldChar w:fldCharType="begin"/>
        </w:r>
        <w:r w:rsidRPr="00E43BCC">
          <w:instrText xml:space="preserve"> REF _Ref423353997 \h  \* MERGEFORMAT </w:instrText>
        </w:r>
      </w:ins>
      <w:ins w:id="1050" w:author="陳雅虹" w:date="2015-07-17T11:09:00Z">
        <w:r w:rsidRPr="00E43BCC">
          <w:fldChar w:fldCharType="separate"/>
        </w:r>
      </w:ins>
      <w:r w:rsidR="004916B3" w:rsidRPr="0052234B">
        <w:t xml:space="preserve">Fig. </w:t>
      </w:r>
      <w:r w:rsidR="004916B3">
        <w:rPr>
          <w:noProof/>
        </w:rPr>
        <w:t>3</w:t>
      </w:r>
      <w:r w:rsidR="004916B3" w:rsidRPr="0052234B">
        <w:rPr>
          <w:noProof/>
        </w:rPr>
        <w:noBreakHyphen/>
      </w:r>
      <w:r w:rsidR="004916B3">
        <w:rPr>
          <w:noProof/>
        </w:rPr>
        <w:t>6</w:t>
      </w:r>
      <w:ins w:id="1051" w:author="陳雅虹" w:date="2015-07-17T11:09:00Z">
        <w:r w:rsidRPr="00E43BCC">
          <w:fldChar w:fldCharType="end"/>
        </w:r>
        <w:r>
          <w:t xml:space="preserve"> shows the histograms of </w:t>
        </w:r>
      </w:ins>
      <w:r w:rsidR="004316C5">
        <w:t>hand’s movement</w:t>
      </w:r>
      <w:ins w:id="1052" w:author="陳雅虹" w:date="2015-07-17T11:09:00Z">
        <w:r>
          <w:t xml:space="preserve">s of three meaningful actions. </w:t>
        </w:r>
        <w:r w:rsidRPr="0052234B">
          <w:t xml:space="preserve">The aggregated 1st-layer 2LDPMM results as new feature for 2nd-layer 2LDPMM; the horizontal number means the </w:t>
        </w:r>
      </w:ins>
      <w:r w:rsidR="004316C5">
        <w:t>hand’s movement</w:t>
      </w:r>
      <w:ins w:id="1053" w:author="陳雅虹" w:date="2015-07-17T11:09:00Z">
        <w:r w:rsidRPr="0052234B">
          <w:t xml:space="preserve">s found in 1st-layer 2LDPMM; the vertical number means the occurrence time of each </w:t>
        </w:r>
      </w:ins>
      <w:r w:rsidR="004316C5">
        <w:t>hand’s movement</w:t>
      </w:r>
      <w:ins w:id="1054" w:author="陳雅虹" w:date="2015-07-17T11:09:00Z">
        <w:r w:rsidRPr="0052234B">
          <w:t>.</w:t>
        </w:r>
        <w:r>
          <w:t xml:space="preserve"> The daily activities of reading and watching TV have similar histograms because their body behavior are similar, and we refer to them as sitting.</w:t>
        </w:r>
      </w:ins>
      <w:del w:id="1055" w:author="陳雅虹" w:date="2015-07-17T11:09:00Z">
        <w:r w:rsidR="00780242" w:rsidDel="008F76D2">
          <w:rPr>
            <w:rFonts w:hint="eastAsia"/>
          </w:rPr>
          <w:delText xml:space="preserve">We can extract 11 features from wearable sensor data every second. </w:delText>
        </w:r>
        <w:r w:rsidR="00F56848" w:rsidRPr="00F56848" w:rsidDel="008F76D2">
          <w:delText xml:space="preserve">Each </w:delText>
        </w:r>
        <w:r w:rsidR="00F56848" w:rsidDel="008F76D2">
          <w:delText>feature</w:delText>
        </w:r>
        <w:r w:rsidR="00F56848" w:rsidRPr="00F56848" w:rsidDel="008F76D2">
          <w:delText xml:space="preserve"> inside the wrist watch indicates a waving </w:delText>
        </w:r>
        <w:r w:rsidR="00F56848" w:rsidDel="008F76D2">
          <w:delText>action of arm, and num</w:delText>
        </w:r>
        <w:r w:rsidR="00F56848" w:rsidRPr="00F56848" w:rsidDel="008F76D2">
          <w:delText>bers of consecutive waving motions can be associated with a specific activity.</w:delText>
        </w:r>
        <w:r w:rsidR="00F56848" w:rsidDel="008F76D2">
          <w:delText xml:space="preserve"> So we propose a topic model to infer one minute behavior belonging to which activity from wearable sensor data. </w:delText>
        </w:r>
        <w:r w:rsidR="00F56848" w:rsidRPr="00F56848" w:rsidDel="008F76D2">
          <w:delText>The topic model can be u</w:delText>
        </w:r>
        <w:r w:rsidR="00F56848" w:rsidDel="008F76D2">
          <w:delText>sed to automatically extract ac</w:delText>
        </w:r>
        <w:r w:rsidR="00F56848" w:rsidRPr="00F56848" w:rsidDel="008F76D2">
          <w:delText>tivity pattern from the sensor data and then to recognize those daily routines</w:delText>
        </w:r>
        <w:r w:rsidR="00F56848" w:rsidDel="008F76D2">
          <w:delText xml:space="preserve">. We take each feature </w:delText>
        </w:r>
        <w:r w:rsidR="00F56848" w:rsidRPr="00F56848" w:rsidDel="008F76D2">
          <w:delText xml:space="preserve">collected every second as “word” in the topic model, and </w:delText>
        </w:r>
        <w:r w:rsidR="00F56848" w:rsidDel="008F76D2">
          <w:delText>11</w:delText>
        </w:r>
        <w:r w:rsidR="00F56848" w:rsidRPr="00F56848" w:rsidDel="008F76D2">
          <w:delText xml:space="preserve"> words </w:delText>
        </w:r>
        <w:r w:rsidR="00F56848" w:rsidDel="008F76D2">
          <w:delText>construct</w:delText>
        </w:r>
        <w:r w:rsidR="00F56848" w:rsidRPr="00F56848" w:rsidDel="008F76D2">
          <w:delText xml:space="preserve"> a vocabulary.</w:delText>
        </w:r>
        <w:r w:rsidR="00F56848" w:rsidDel="008F76D2">
          <w:delText xml:space="preserve"> </w:delText>
        </w:r>
        <w:r w:rsidR="00F56848" w:rsidRPr="00F56848" w:rsidDel="008F76D2">
          <w:delText xml:space="preserve">Each topic must include several identical </w:delText>
        </w:r>
        <w:r w:rsidR="00F56848" w:rsidDel="008F76D2">
          <w:delText>types of vocabular</w:delText>
        </w:r>
        <w:r w:rsidR="00F56848" w:rsidRPr="00F56848" w:rsidDel="008F76D2">
          <w:delText>ies, i.e., one topic can be seen as one activity, such as walking, sitting, standing and eating meal, etc.</w:delText>
        </w:r>
      </w:del>
    </w:p>
    <w:p w14:paraId="0A473964" w14:textId="72AA57ED" w:rsidR="008D7592" w:rsidRDefault="008D7592" w:rsidP="00394E54">
      <w:pPr>
        <w:pStyle w:val="afff5"/>
        <w:rPr>
          <w:noProof/>
        </w:rPr>
      </w:pPr>
      <w:del w:id="1056" w:author="陳雅虹" w:date="2015-07-17T11:09:00Z">
        <w:r w:rsidDel="008F76D2">
          <w:delText xml:space="preserve">The topic model is constructed by two layers </w:delText>
        </w:r>
        <w:r w:rsidRPr="00DB3F92" w:rsidDel="008F76D2">
          <w:delText>Di</w:delText>
        </w:r>
        <w:r w:rsidDel="008F76D2">
          <w:delText>richlet process mixture model (DPMM), called 2LDPMM</w:delText>
        </w:r>
        <w:r w:rsidRPr="00DB3F92" w:rsidDel="008F76D2">
          <w:delText xml:space="preserve">. </w:delText>
        </w:r>
        <w:r w:rsidDel="008F76D2">
          <w:delText>In the first layer of 2LDPMM, it can extract categories features from raw data. For example, people have different kinds of hand’s waving motion, such as drooping hands, horizontally waving hands, vertically waving hands or show of hands. It’s hard to define the specific number of kinds of hand’s waving motions. 1</w:delText>
        </w:r>
        <w:r w:rsidRPr="00525F43" w:rsidDel="008F76D2">
          <w:rPr>
            <w:vertAlign w:val="superscript"/>
          </w:rPr>
          <w:delText>st</w:delText>
        </w:r>
        <w:r w:rsidDel="008F76D2">
          <w:delText>-Layer DPMM is used to learn hand’s waving motions because DPMM is a non-parametric unsupervised clustering model. It can find different kinds of hand’s waving motion from raw data without given a specific number of motion types. The temporal information is hardly extracting in traditional unsupervised clustering methods. The second layer of 2LDPMM is going to reduce this drawback. The training feature of 2</w:delText>
        </w:r>
        <w:r w:rsidRPr="00525F43" w:rsidDel="008F76D2">
          <w:rPr>
            <w:vertAlign w:val="superscript"/>
          </w:rPr>
          <w:delText>nd</w:delText>
        </w:r>
        <w:r w:rsidDel="008F76D2">
          <w:delText>-layer DPMM are grouped into one new feature by 60 continuous output of 1</w:delText>
        </w:r>
        <w:r w:rsidRPr="006376B3" w:rsidDel="008F76D2">
          <w:rPr>
            <w:vertAlign w:val="superscript"/>
          </w:rPr>
          <w:delText>st</w:delText>
        </w:r>
        <w:r w:rsidDel="008F76D2">
          <w:delText>-layer 2LDPMM. We statistic the occurrence time of each waving motion from 1 minute result of first layer, and construct the statistic result as the feature of 2</w:delText>
        </w:r>
        <w:r w:rsidRPr="006376B3" w:rsidDel="008F76D2">
          <w:rPr>
            <w:vertAlign w:val="superscript"/>
          </w:rPr>
          <w:delText>nd</w:delText>
        </w:r>
        <w:r w:rsidDel="008F76D2">
          <w:delText xml:space="preserve">-layer 2LDPMM. The statistic of waving motion can be seen as a meaningful action of user’s body behavior; says, people usually have changeless waving motions to do a specific action, </w:delText>
        </w:r>
        <w:r w:rsidRPr="006376B3" w:rsidDel="008F76D2">
          <w:rPr>
            <w:i/>
          </w:rPr>
          <w:delText>e.g.</w:delText>
        </w:r>
        <w:r w:rsidDel="008F76D2">
          <w:delText xml:space="preserve"> while sitting, hands usually place on thigh fixedly; while sweeping, hands whip regularly; while having meal, hands put on table sometimes and take the bowl sometimes. </w:delText>
        </w:r>
        <w:r w:rsidRPr="00E43BCC" w:rsidDel="008F76D2">
          <w:fldChar w:fldCharType="begin"/>
        </w:r>
        <w:r w:rsidRPr="00E43BCC" w:rsidDel="008F76D2">
          <w:delInstrText xml:space="preserve"> REF _Ref423353997 \h  \* MERGEFORMAT </w:delInstrText>
        </w:r>
        <w:r w:rsidRPr="00E43BCC" w:rsidDel="008F76D2">
          <w:fldChar w:fldCharType="separate"/>
        </w:r>
      </w:del>
      <w:del w:id="1057" w:author="陳雅虹" w:date="2015-07-17T04:02:00Z">
        <w:r w:rsidR="009667C1" w:rsidRPr="0052234B" w:rsidDel="00E95FA9">
          <w:delText xml:space="preserve">Fig. </w:delText>
        </w:r>
        <w:r w:rsidR="009667C1" w:rsidDel="00E95FA9">
          <w:rPr>
            <w:noProof/>
          </w:rPr>
          <w:delText>3</w:delText>
        </w:r>
        <w:r w:rsidR="009667C1" w:rsidRPr="0052234B" w:rsidDel="00E95FA9">
          <w:rPr>
            <w:noProof/>
          </w:rPr>
          <w:noBreakHyphen/>
        </w:r>
        <w:r w:rsidR="009667C1" w:rsidDel="00E95FA9">
          <w:rPr>
            <w:noProof/>
          </w:rPr>
          <w:delText>4</w:delText>
        </w:r>
      </w:del>
      <w:del w:id="1058" w:author="陳雅虹" w:date="2015-07-17T11:09:00Z">
        <w:r w:rsidRPr="00E43BCC" w:rsidDel="008F76D2">
          <w:fldChar w:fldCharType="end"/>
        </w:r>
        <w:r w:rsidDel="008F76D2">
          <w:delText xml:space="preserve"> shows the histograms of waving motions of three meaningful actions.</w:delText>
        </w:r>
        <w:r w:rsidR="00D211E9" w:rsidDel="008F76D2">
          <w:delText xml:space="preserve"> </w:delText>
        </w:r>
        <w:r w:rsidR="00D211E9" w:rsidRPr="0052234B" w:rsidDel="008F76D2">
          <w:delText>The aggregated 1st-layer 2LDPMM results as new feature for 2nd-layer 2LDPMM; the horizontal number means the waving motions found in 1st-layer 2LDPMM; the vertical number means the occurrence time of each waving motion.</w:delText>
        </w:r>
        <w:r w:rsidDel="008F76D2">
          <w:delText xml:space="preserve"> The daily activities of reading and watching TV have similar histograms because their body behavior are similar and called sitting.</w:delText>
        </w:r>
      </w:del>
    </w:p>
    <w:tbl>
      <w:tblPr>
        <w:tblStyle w:val="ae"/>
        <w:tblpPr w:leftFromText="181" w:rightFromText="181" w:tblpXSpec="center" w:tblpYSpec="bottom"/>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F56848" w14:paraId="74D6EA98" w14:textId="77777777" w:rsidTr="00D211E9">
        <w:trPr>
          <w:jc w:val="left"/>
        </w:trPr>
        <w:tc>
          <w:tcPr>
            <w:tcW w:w="8647" w:type="dxa"/>
          </w:tcPr>
          <w:p w14:paraId="7F72DEB6" w14:textId="0BCB76DD" w:rsidR="00F56848" w:rsidRDefault="00F56848" w:rsidP="00D211E9">
            <w:pPr>
              <w:pStyle w:val="afff5"/>
              <w:ind w:firstLine="0"/>
              <w:jc w:val="center"/>
            </w:pPr>
            <w:r w:rsidRPr="00EB48F0">
              <w:rPr>
                <w:noProof/>
              </w:rPr>
              <w:drawing>
                <wp:inline distT="0" distB="0" distL="0" distR="0" wp14:anchorId="179BA20D" wp14:editId="16244929">
                  <wp:extent cx="3441700" cy="285623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3769" cy="2882852"/>
                          </a:xfrm>
                          <a:prstGeom prst="rect">
                            <a:avLst/>
                          </a:prstGeom>
                          <a:noFill/>
                          <a:ln>
                            <a:noFill/>
                          </a:ln>
                        </pic:spPr>
                      </pic:pic>
                    </a:graphicData>
                  </a:graphic>
                </wp:inline>
              </w:drawing>
            </w:r>
          </w:p>
        </w:tc>
      </w:tr>
      <w:tr w:rsidR="00F56848" w14:paraId="41E71FD9" w14:textId="77777777" w:rsidTr="00D211E9">
        <w:trPr>
          <w:jc w:val="left"/>
        </w:trPr>
        <w:tc>
          <w:tcPr>
            <w:tcW w:w="8647" w:type="dxa"/>
          </w:tcPr>
          <w:p w14:paraId="73F2BA6F" w14:textId="01693B11" w:rsidR="00F56848" w:rsidRPr="00D211E9" w:rsidRDefault="00F56848" w:rsidP="00E831AF">
            <w:pPr>
              <w:pStyle w:val="afff5"/>
              <w:spacing w:line="240" w:lineRule="auto"/>
              <w:ind w:firstLine="0"/>
              <w:jc w:val="center"/>
            </w:pPr>
            <w:bookmarkStart w:id="1059" w:name="_Ref423353997"/>
            <w:bookmarkStart w:id="1060" w:name="_Toc424901491"/>
            <w:r w:rsidRPr="0052234B">
              <w:t xml:space="preserve">Fig. </w:t>
            </w:r>
            <w:fldSimple w:instr=" STYLEREF 1 \s ">
              <w:r w:rsidR="004916B3">
                <w:rPr>
                  <w:noProof/>
                </w:rPr>
                <w:t>3</w:t>
              </w:r>
            </w:fldSimple>
            <w:r w:rsidRPr="0052234B">
              <w:noBreakHyphen/>
            </w:r>
            <w:fldSimple w:instr=" SEQ Fig. \* ARABIC \s 1 ">
              <w:r w:rsidR="004916B3">
                <w:rPr>
                  <w:noProof/>
                </w:rPr>
                <w:t>6</w:t>
              </w:r>
            </w:fldSimple>
            <w:bookmarkEnd w:id="1059"/>
            <w:r w:rsidRPr="0052234B">
              <w:rPr>
                <w:rFonts w:hint="eastAsia"/>
              </w:rPr>
              <w:t xml:space="preserve"> </w:t>
            </w:r>
            <w:r w:rsidRPr="0052234B">
              <w:t>Four types of activities’ histogra</w:t>
            </w:r>
            <w:r w:rsidR="0052234B" w:rsidRPr="0052234B">
              <w:t>ms</w:t>
            </w:r>
            <w:bookmarkEnd w:id="1060"/>
          </w:p>
        </w:tc>
      </w:tr>
    </w:tbl>
    <w:p w14:paraId="442E30C3" w14:textId="77777777" w:rsidR="008F76D2" w:rsidRDefault="008F76D2" w:rsidP="008F76D2">
      <w:pPr>
        <w:pStyle w:val="afff5"/>
        <w:rPr>
          <w:ins w:id="1061" w:author="陳雅虹" w:date="2015-07-17T11:09:00Z"/>
        </w:rPr>
      </w:pPr>
      <w:ins w:id="1062" w:author="陳雅虹" w:date="2015-07-17T11:09:00Z">
        <w:r w:rsidRPr="005D1855">
          <w:t>We use 2LDPMM to recognize body behavior with two reasons</w:t>
        </w:r>
        <w:r>
          <w:t>.</w:t>
        </w:r>
        <w:r w:rsidRPr="005D1855">
          <w:t xml:space="preserve"> </w:t>
        </w:r>
        <w:r>
          <w:t>F</w:t>
        </w:r>
        <w:r w:rsidRPr="005D1855">
          <w:t xml:space="preserve">irst, </w:t>
        </w:r>
        <w:proofErr w:type="spellStart"/>
        <w:r w:rsidRPr="005D1855">
          <w:t>Dirichlet</w:t>
        </w:r>
        <w:proofErr w:type="spellEnd"/>
        <w:r w:rsidRPr="005D1855">
          <w:t xml:space="preserve"> process mixture model can find meaningful cluster</w:t>
        </w:r>
        <w:r>
          <w:t>s</w:t>
        </w:r>
        <w:r w:rsidRPr="005D1855">
          <w:t xml:space="preserve"> without </w:t>
        </w:r>
        <w:r>
          <w:t xml:space="preserve">prior knowledge of </w:t>
        </w:r>
        <w:r w:rsidRPr="005D1855">
          <w:t xml:space="preserve">the number of cluster; second, it's a powerful clustering method to </w:t>
        </w:r>
        <w:r>
          <w:t xml:space="preserve">retrieve </w:t>
        </w:r>
        <w:r w:rsidRPr="005D1855">
          <w:t>latent infor</w:t>
        </w:r>
        <w:r w:rsidRPr="005D1855">
          <w:lastRenderedPageBreak/>
          <w:t xml:space="preserve">mation from raw data. </w:t>
        </w:r>
        <w:r>
          <w:rPr>
            <w:rFonts w:hint="eastAsia"/>
          </w:rPr>
          <w:t xml:space="preserve"> </w:t>
        </w:r>
      </w:ins>
    </w:p>
    <w:p w14:paraId="560ABCAB" w14:textId="3B1178A4" w:rsidR="005307D6" w:rsidRPr="00D211E9" w:rsidRDefault="008F76D2" w:rsidP="008F76D2">
      <w:pPr>
        <w:pStyle w:val="afff5"/>
      </w:pPr>
      <w:ins w:id="1063" w:author="陳雅虹" w:date="2015-07-17T11:09:00Z">
        <w:r>
          <w:t xml:space="preserve">Before building the topic model 2LDPMM, the preliminary of </w:t>
        </w:r>
        <w:proofErr w:type="spellStart"/>
        <w:r>
          <w:t>Dirichlet</w:t>
        </w:r>
        <w:proofErr w:type="spellEnd"/>
        <w:r>
          <w:t xml:space="preserve"> process is described in Chapter2.</w:t>
        </w:r>
      </w:ins>
      <w:del w:id="1064" w:author="陳雅虹" w:date="2015-07-17T11:09:00Z">
        <w:r w:rsidR="005307D6" w:rsidRPr="005D1855" w:rsidDel="008F76D2">
          <w:delText xml:space="preserve">We use 2LDPMM to recognize body behavior with two reasons; first, Dirichlet process mixture model can find meaningful cluster without given the number of cluster; second, it's a powerful clustering method to </w:delText>
        </w:r>
        <w:r w:rsidR="005307D6" w:rsidDel="008F76D2">
          <w:delText xml:space="preserve">retrieve </w:delText>
        </w:r>
        <w:r w:rsidR="005307D6" w:rsidRPr="005D1855" w:rsidDel="008F76D2">
          <w:delText xml:space="preserve">latent information from raw data. </w:delText>
        </w:r>
        <w:r w:rsidR="00D211E9" w:rsidDel="008F76D2">
          <w:rPr>
            <w:rFonts w:hint="eastAsia"/>
          </w:rPr>
          <w:delText xml:space="preserve"> </w:delText>
        </w:r>
        <w:r w:rsidR="00BA7BF1" w:rsidDel="008F76D2">
          <w:delText>Before building the topic model 2LDPMM, the prior knowledge of Dirichlet process is describing in chapter2.</w:delText>
        </w:r>
      </w:del>
      <w:r w:rsidR="00BA7BF1">
        <w:t xml:space="preserve"> So I will briefly describe </w:t>
      </w:r>
      <w:proofErr w:type="spellStart"/>
      <w:r w:rsidR="00BA7BF1">
        <w:t>Dirichlet</w:t>
      </w:r>
      <w:proofErr w:type="spellEnd"/>
      <w:r w:rsidR="00BA7BF1">
        <w:t xml:space="preserve"> distribution and </w:t>
      </w:r>
      <w:proofErr w:type="spellStart"/>
      <w:r w:rsidR="00BA7BF1">
        <w:t>Dirichlet</w:t>
      </w:r>
      <w:proofErr w:type="spellEnd"/>
      <w:r w:rsidR="00BA7BF1">
        <w:t xml:space="preserve"> process here. </w:t>
      </w:r>
      <w:r w:rsidR="005307D6" w:rsidRPr="00DB3F92">
        <w:t xml:space="preserve">A </w:t>
      </w:r>
      <w:proofErr w:type="spellStart"/>
      <w:r w:rsidR="005307D6" w:rsidRPr="00DB3F92">
        <w:t>Dirichlet</w:t>
      </w:r>
      <w:proofErr w:type="spellEnd"/>
      <w:r w:rsidR="005307D6" w:rsidRPr="00DB3F92">
        <w:t xml:space="preserve"> distribution </w:t>
      </w:r>
      <w:proofErr w:type="gramStart"/>
      <w:r w:rsidR="005307D6">
        <w:t>Dir(</w:t>
      </w:r>
      <w:proofErr w:type="gramEnd"/>
      <m:oMath>
        <m:r>
          <m:rPr>
            <m:nor/>
          </m:rPr>
          <w:rPr>
            <w:i/>
          </w:rPr>
          <m:t>α</m:t>
        </m:r>
      </m:oMath>
      <w:r w:rsidR="005307D6">
        <w:t xml:space="preserve">) </w:t>
      </w:r>
      <w:r w:rsidR="005307D6" w:rsidRPr="00DB3F92">
        <w:t>is a distribution over multinomial</w:t>
      </w:r>
      <w:ins w:id="1065" w:author="陳雅虹" w:date="2015-07-17T02:46:00Z">
        <w:r w:rsidR="00B71F60">
          <w:t xml:space="preserve"> variables</w:t>
        </w:r>
      </w:ins>
      <w:r w:rsidR="005307D6">
        <w:rPr>
          <w:rFonts w:eastAsiaTheme="minorEastAsia" w:hint="eastAsia"/>
        </w:rPr>
        <w:t>,</w:t>
      </w:r>
      <w:r w:rsidR="005307D6" w:rsidRPr="00DB3F92">
        <w:t xml:space="preserve"> and it can be seen as the multivariate generalization of the b</w:t>
      </w:r>
      <w:r w:rsidR="005307D6" w:rsidRPr="00DB3F92">
        <w:rPr>
          <w:rFonts w:hint="eastAsia"/>
        </w:rPr>
        <w:t>eta distribution.</w:t>
      </w:r>
      <w:r w:rsidR="005307D6" w:rsidRPr="00DB3F92">
        <w:t xml:space="preserve"> </w:t>
      </w:r>
      <w:r w:rsidR="005307D6">
        <w:t>It’s a family of continuous multivariate probability distributions parameterized by a vector</w:t>
      </w:r>
      <w:r w:rsidR="005307D6">
        <w:rPr>
          <w:rFonts w:eastAsiaTheme="minorEastAsia" w:hint="eastAsia"/>
        </w:rPr>
        <w:t xml:space="preserve"> </w:t>
      </w:r>
      <m:oMath>
        <m:r>
          <m:rPr>
            <m:nor/>
          </m:rPr>
          <w:rPr>
            <w:i/>
          </w:rPr>
          <m:t>α</m:t>
        </m:r>
      </m:oMath>
      <w:r w:rsidR="005307D6">
        <w:rPr>
          <w:rFonts w:eastAsiaTheme="minorEastAsia" w:hint="eastAsia"/>
        </w:rPr>
        <w:t xml:space="preserve"> </w:t>
      </w:r>
      <w:r w:rsidR="005307D6">
        <w:t xml:space="preserve">of positive reals. Its probability density function returns the probabilities of K rival events are </w:t>
      </w:r>
      <m:oMath>
        <m:sSub>
          <m:sSubPr>
            <m:ctrlPr>
              <w:rPr>
                <w:rFonts w:ascii="Cambria Math" w:hAnsi="Cambria Math"/>
                <w:i/>
              </w:rPr>
            </m:ctrlPr>
          </m:sSubPr>
          <m:e>
            <m:r>
              <m:rPr>
                <m:nor/>
              </m:rPr>
              <w:rPr>
                <w:i/>
              </w:rPr>
              <m:t>π</m:t>
            </m:r>
          </m:e>
          <m:sub>
            <w:proofErr w:type="spellStart"/>
            <m:r>
              <m:rPr>
                <m:nor/>
              </m:rPr>
              <w:rPr>
                <w:i/>
              </w:rPr>
              <m:t>i</m:t>
            </m:r>
            <w:proofErr w:type="spellEnd"/>
          </m:sub>
        </m:sSub>
        <m:r>
          <m:rPr>
            <m:nor/>
          </m:rPr>
          <w:rPr>
            <w:rFonts w:asciiTheme="minorEastAsia" w:eastAsiaTheme="minorEastAsia" w:hAnsiTheme="minorEastAsia" w:hint="eastAsia"/>
          </w:rPr>
          <m:t xml:space="preserve"> </m:t>
        </m:r>
      </m:oMath>
      <w:r w:rsidR="005307D6">
        <w:rPr>
          <w:rFonts w:eastAsiaTheme="minorEastAsia" w:hint="eastAsia"/>
        </w:rPr>
        <w:t>given</w:t>
      </w:r>
      <w:r w:rsidR="005307D6">
        <w:rPr>
          <w:rFonts w:eastAsiaTheme="minorEastAsia"/>
        </w:rPr>
        <w:t xml:space="preserve"> </w:t>
      </w:r>
      <w:proofErr w:type="spellStart"/>
      <w:r w:rsidR="005307D6">
        <w:rPr>
          <w:rFonts w:eastAsiaTheme="minorEastAsia" w:hint="eastAsia"/>
        </w:rPr>
        <w:t>hat</w:t>
      </w:r>
      <w:proofErr w:type="spellEnd"/>
      <w:r w:rsidR="005307D6">
        <w:rPr>
          <w:rFonts w:eastAsiaTheme="minorEastAsia" w:hint="eastAsia"/>
        </w:rPr>
        <w:t xml:space="preserve"> each event has been observed</w:t>
      </w:r>
      <w:r w:rsidR="005307D6">
        <w:rPr>
          <w:rFonts w:eastAsiaTheme="minorEastAsia"/>
        </w:rPr>
        <w:t xml:space="preserve"> </w:t>
      </w:r>
      <m:oMath>
        <m:sSub>
          <m:sSubPr>
            <m:ctrlPr>
              <w:rPr>
                <w:rFonts w:ascii="Cambria Math" w:hAnsi="Cambria Math"/>
                <w:i/>
              </w:rPr>
            </m:ctrlPr>
          </m:sSubPr>
          <m:e>
            <m:r>
              <m:rPr>
                <m:nor/>
              </m:rPr>
              <w:rPr>
                <w:i/>
              </w:rPr>
              <m:t>α</m:t>
            </m:r>
          </m:e>
          <m:sub>
            <w:proofErr w:type="spellStart"/>
            <m:r>
              <m:rPr>
                <m:nor/>
              </m:rPr>
              <m:t>i</m:t>
            </m:r>
            <w:proofErr w:type="spellEnd"/>
          </m:sub>
        </m:sSub>
        <m:r>
          <w:rPr>
            <w:rFonts w:ascii="Cambria Math" w:hAnsi="Cambria Math"/>
          </w:rPr>
          <m:t>-1</m:t>
        </m:r>
      </m:oMath>
      <w:r w:rsidR="005307D6">
        <w:rPr>
          <w:rFonts w:eastAsiaTheme="minorEastAsia" w:hint="eastAsia"/>
        </w:rPr>
        <w:t xml:space="preserve"> times.</w:t>
      </w:r>
      <w:r w:rsidR="005307D6">
        <w:rPr>
          <w:rFonts w:eastAsiaTheme="minorEastAsia"/>
        </w:rPr>
        <w:t xml:space="preserve"> </w:t>
      </w:r>
      <w:r w:rsidR="005F0E3D">
        <w:rPr>
          <w:rFonts w:eastAsiaTheme="minorEastAsia"/>
        </w:rPr>
        <w:t xml:space="preserve">Says, </w:t>
      </w:r>
      <w:proofErr w:type="spellStart"/>
      <w:r w:rsidR="005F0E3D">
        <w:rPr>
          <w:rFonts w:eastAsiaTheme="minorEastAsia"/>
        </w:rPr>
        <w:t>Dirichlet</w:t>
      </w:r>
      <w:proofErr w:type="spellEnd"/>
      <w:r w:rsidR="005F0E3D">
        <w:rPr>
          <w:rFonts w:eastAsiaTheme="minorEastAsia"/>
        </w:rPr>
        <w:t xml:space="preserve"> distribution is the conjugate prior distribution of multinomial distribution.</w:t>
      </w:r>
    </w:p>
    <w:p w14:paraId="7FF293A8" w14:textId="48E12FD2" w:rsidR="007B4035" w:rsidRPr="00086DC9" w:rsidRDefault="00086DC9" w:rsidP="00126D00">
      <w:pPr>
        <w:pStyle w:val="afff5"/>
      </w:pPr>
      <w:r w:rsidRPr="00DB3F92">
        <w:t xml:space="preserve">The </w:t>
      </w:r>
      <w:proofErr w:type="spellStart"/>
      <w:r w:rsidRPr="00DB3F92">
        <w:t>Dirichlet</w:t>
      </w:r>
      <w:proofErr w:type="spellEnd"/>
      <w:r w:rsidRPr="00DB3F92">
        <w:t xml:space="preserve"> process is an infinite-dimensional generalization of the </w:t>
      </w:r>
      <w:proofErr w:type="spellStart"/>
      <w:r w:rsidRPr="00DB3F92">
        <w:t>Dirichlet</w:t>
      </w:r>
      <w:proofErr w:type="spellEnd"/>
      <w:r w:rsidRPr="00DB3F92">
        <w:t xml:space="preserve"> distribution and it is denoted as </w:t>
      </w:r>
      <w:proofErr w:type="gramStart"/>
      <m:oMath>
        <m:r>
          <m:rPr>
            <m:nor/>
          </m:rPr>
          <m:t>DP(</m:t>
        </m:r>
        <w:proofErr w:type="gramEnd"/>
        <m:r>
          <m:rPr>
            <m:nor/>
          </m:rPr>
          <w:rPr>
            <w:i/>
          </w:rPr>
          <m:t>α</m:t>
        </m:r>
        <m:r>
          <m:rPr>
            <m:nor/>
          </m:rPr>
          <m:t>,</m:t>
        </m:r>
        <m:r>
          <m:rPr>
            <m:nor/>
          </m:rPr>
          <w:rPr>
            <w:i/>
          </w:rPr>
          <m:t>H</m:t>
        </m:r>
        <m:r>
          <m:rPr>
            <m:nor/>
          </m:rPr>
          <m:t>)</m:t>
        </m:r>
      </m:oMath>
      <w:r w:rsidRPr="00DB3F92">
        <w:t xml:space="preserve">, where </w:t>
      </w:r>
      <m:oMath>
        <m:r>
          <w:rPr>
            <w:rFonts w:ascii="Cambria Math" w:hAnsi="Cambria Math"/>
          </w:rPr>
          <m:t>α</m:t>
        </m:r>
      </m:oMath>
      <w:r w:rsidRPr="00DB3F92">
        <w:t xml:space="preserve"> is a positive real number called the concentration parameter and </w:t>
      </w:r>
      <m:oMath>
        <m:r>
          <w:rPr>
            <w:rFonts w:ascii="Cambria Math" w:hAnsi="Cambria Math"/>
          </w:rPr>
          <m:t>H</m:t>
        </m:r>
      </m:oMath>
      <w:r w:rsidRPr="00DB3F92">
        <w:t xml:space="preserve"> is a base distribution. </w:t>
      </w:r>
      <w:r w:rsidR="005F0E3D">
        <w:t>T</w:t>
      </w:r>
      <w:r w:rsidRPr="00DB3F92">
        <w:t xml:space="preserve">he </w:t>
      </w:r>
      <w:proofErr w:type="spellStart"/>
      <w:r w:rsidRPr="00DB3F92">
        <w:t>Dirichlet</w:t>
      </w:r>
      <w:proofErr w:type="spellEnd"/>
      <w:r w:rsidRPr="00DB3F92">
        <w:t xml:space="preserve"> process tr</w:t>
      </w:r>
      <w:r>
        <w:rPr>
          <w:rFonts w:eastAsiaTheme="minorEastAsia" w:hint="eastAsia"/>
        </w:rPr>
        <w:t>ies</w:t>
      </w:r>
      <w:r w:rsidRPr="00DB3F92">
        <w:t xml:space="preserve"> to draw distributions around the base distribution. And</w:t>
      </w:r>
      <w:r>
        <w:rPr>
          <w:rFonts w:eastAsiaTheme="minorEastAsia" w:hint="eastAsia"/>
        </w:rPr>
        <w:t>,</w:t>
      </w:r>
      <w:r w:rsidRPr="00DB3F92">
        <w:t xml:space="preserve"> the concentration parameter used to specify the strong level of the </w:t>
      </w:r>
      <w:r w:rsidRPr="00DB3F92">
        <w:rPr>
          <w:rFonts w:hint="eastAsia"/>
        </w:rPr>
        <w:t>discretization</w:t>
      </w:r>
      <w:r w:rsidRPr="00DB3F92">
        <w:t xml:space="preserve">, such as in the limit of </w:t>
      </w:r>
      <m:oMath>
        <m:r>
          <m:rPr>
            <m:nor/>
          </m:rPr>
          <w:rPr>
            <w:i/>
          </w:rPr>
          <m:t>α</m:t>
        </m:r>
        <m:r>
          <m:rPr>
            <m:nor/>
          </m:rPr>
          <m:t>→0</m:t>
        </m:r>
      </m:oMath>
      <w:r w:rsidRPr="00DB3F92">
        <w:t xml:space="preserve"> means the realizations are all concentrated on a single value</w:t>
      </w:r>
      <w:r>
        <w:rPr>
          <w:rFonts w:eastAsiaTheme="minorEastAsia" w:hint="eastAsia"/>
        </w:rPr>
        <w:t>. On the contrary</w:t>
      </w:r>
      <w:r w:rsidRPr="00DB3F92">
        <w:t xml:space="preserve">, in the </w:t>
      </w:r>
      <w:r>
        <w:rPr>
          <w:rFonts w:eastAsiaTheme="minorEastAsia" w:hint="eastAsia"/>
        </w:rPr>
        <w:t xml:space="preserve">case where </w:t>
      </w:r>
      <w:r w:rsidRPr="00DB3F92">
        <w:t xml:space="preserve">limit of </w:t>
      </w:r>
      <m:oMath>
        <m:r>
          <m:rPr>
            <m:nor/>
          </m:rPr>
          <w:rPr>
            <w:i/>
          </w:rPr>
          <m:t>α</m:t>
        </m:r>
        <m:r>
          <m:rPr>
            <m:nor/>
          </m:rPr>
          <m:t>→∞</m:t>
        </m:r>
      </m:oMath>
      <w:r w:rsidRPr="00DB3F92">
        <w:t xml:space="preserve"> means the realizations become continuous</w:t>
      </w:r>
      <w:r w:rsidRPr="00DB3F92">
        <w:rPr>
          <w:rFonts w:hint="eastAsia"/>
        </w:rPr>
        <w:t>.</w:t>
      </w:r>
    </w:p>
    <w:p w14:paraId="67322D5B" w14:textId="353F545B" w:rsidR="00086DC9" w:rsidRPr="00DB3F92" w:rsidRDefault="00086DC9" w:rsidP="00086DC9">
      <w:pPr>
        <w:pStyle w:val="afff5"/>
      </w:pPr>
      <w:r w:rsidRPr="00DB3F92">
        <w:t xml:space="preserve">The </w:t>
      </w:r>
      <w:proofErr w:type="spellStart"/>
      <w:r w:rsidRPr="00DB3F92">
        <w:t>Dirichlet</w:t>
      </w:r>
      <w:proofErr w:type="spellEnd"/>
      <w:r w:rsidRPr="00DB3F92">
        <w:t xml:space="preserve"> process mixture model generalizes a mixture model with infinite </w:t>
      </w:r>
      <w:r w:rsidRPr="00DB3F92">
        <w:rPr>
          <w:rFonts w:hint="eastAsia"/>
        </w:rPr>
        <w:t>mixture components</w:t>
      </w:r>
      <w:r w:rsidRPr="00DB3F92">
        <w:t>. A mixture model is a hierarchical model, and it’</w:t>
      </w:r>
      <w:r w:rsidRPr="00DB3F92">
        <w:rPr>
          <w:rFonts w:hint="eastAsia"/>
        </w:rPr>
        <w:t>s a probabilistic model for representing the presence of subpopulations within an overall population</w:t>
      </w:r>
      <w:r>
        <w:t xml:space="preserve"> </w:t>
      </w:r>
      <w:r>
        <w:fldChar w:fldCharType="begin"/>
      </w:r>
      <w:r w:rsidR="007B07B5">
        <w:instrText xml:space="preserve"> ADDIN EN.CITE &lt;EndNote&gt;&lt;Cite&gt;&lt;Author&gt;Rasmussen&lt;/Author&gt;&lt;Year&gt;1999&lt;/Year&gt;&lt;RecNum&gt;21&lt;/RecNum&gt;&lt;DisplayText&gt;[31]&lt;/DisplayText&gt;&lt;record&gt;&lt;rec-number&gt;21&lt;/rec-number&gt;&lt;foreign-keys&gt;&lt;key app="EN" db-id="fz0z59prhvsxzze00pu5z0dsetdx9wf2p9r0"&gt;21&lt;/key&gt;&lt;/foreign-keys&gt;&lt;ref-type name="Conference Proceedings"&gt;10&lt;/ref-type&gt;&lt;contributors&gt;&lt;authors&gt;&lt;author&gt;Rasmussen, Carl Edward&lt;/author&gt;&lt;/authors&gt;&lt;/contributors&gt;&lt;titles&gt;&lt;title&gt;The infinite Gaussian mixture model&lt;/title&gt;&lt;secondary-title&gt;NIPS&lt;/secondary-title&gt;&lt;/titles&gt;&lt;pages&gt;554-560&lt;/pages&gt;&lt;volume&gt;12&lt;/volume&gt;&lt;dates&gt;&lt;year&gt;1999&lt;/year&gt;&lt;/dates&gt;&lt;urls&gt;&lt;/urls&gt;&lt;/record&gt;&lt;/Cite&gt;&lt;/EndNote&gt;</w:instrText>
      </w:r>
      <w:r>
        <w:fldChar w:fldCharType="separate"/>
      </w:r>
      <w:r w:rsidR="007B07B5">
        <w:rPr>
          <w:noProof/>
        </w:rPr>
        <w:t>[</w:t>
      </w:r>
      <w:hyperlink w:anchor="_ENREF_31" w:tooltip="Rasmussen, 1999 #21" w:history="1">
        <w:r w:rsidR="006F41DF">
          <w:rPr>
            <w:noProof/>
          </w:rPr>
          <w:t>31</w:t>
        </w:r>
      </w:hyperlink>
      <w:r w:rsidR="007B07B5">
        <w:rPr>
          <w:noProof/>
        </w:rPr>
        <w:t>]</w:t>
      </w:r>
      <w:r>
        <w:fldChar w:fldCharType="end"/>
      </w:r>
      <w:r w:rsidRPr="00DB3F92">
        <w:t>. Mixture models are used to make statistical inference about the properties of the subpopulations given only observations on the pooled population, without subpopulation identity information. And</w:t>
      </w:r>
      <w:r>
        <w:rPr>
          <w:rFonts w:eastAsiaTheme="minorEastAsia" w:hint="eastAsia"/>
        </w:rPr>
        <w:t>,</w:t>
      </w:r>
      <w:r w:rsidRPr="00DB3F92">
        <w:t xml:space="preserve"> it consists </w:t>
      </w:r>
      <w:r>
        <w:rPr>
          <w:rFonts w:eastAsiaTheme="minorEastAsia" w:hint="eastAsia"/>
        </w:rPr>
        <w:t xml:space="preserve">of </w:t>
      </w:r>
      <w:r w:rsidR="00BC6EF0">
        <w:t>the following components.</w:t>
      </w:r>
      <w:r w:rsidRPr="00DB3F92">
        <w:t xml:space="preserve"> </w:t>
      </w:r>
      <m:oMath>
        <m:r>
          <m:rPr>
            <m:nor/>
          </m:rPr>
          <w:rPr>
            <w:i/>
          </w:rPr>
          <m:t>K</m:t>
        </m:r>
      </m:oMath>
      <w:r w:rsidR="00BC6EF0">
        <w:t xml:space="preserve"> </w:t>
      </w:r>
      <w:proofErr w:type="gramStart"/>
      <w:r w:rsidR="00BC6EF0">
        <w:t>is</w:t>
      </w:r>
      <w:proofErr w:type="gramEnd"/>
      <w:r w:rsidR="00BC6EF0">
        <w:t xml:space="preserve"> number of mixture components, and </w:t>
      </w:r>
      <m:oMath>
        <m:r>
          <m:rPr>
            <m:nor/>
          </m:rPr>
          <w:rPr>
            <w:i/>
          </w:rPr>
          <m:t>N</m:t>
        </m:r>
      </m:oMath>
      <w:r w:rsidR="00BC6EF0">
        <w:rPr>
          <w:rFonts w:hint="eastAsia"/>
        </w:rPr>
        <w:t xml:space="preserve"> is </w:t>
      </w:r>
      <w:r w:rsidR="00BC6EF0">
        <w:t xml:space="preserve">number of observations. The parameter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BC6EF0">
        <w:rPr>
          <w:rFonts w:hint="eastAsia"/>
        </w:rPr>
        <w:t xml:space="preserve"> is the distribution of </w:t>
      </w:r>
      <w:r w:rsidR="00BC6EF0">
        <w:t>observation</w:t>
      </w:r>
      <w:r w:rsidR="00BC6EF0">
        <w:rPr>
          <w:rFonts w:hint="eastAsia"/>
        </w:rPr>
        <w:t xml:space="preserve"> </w:t>
      </w:r>
      <w:r w:rsidR="00BC6EF0">
        <w:t xml:space="preserve">that associated with </w:t>
      </w:r>
      <w:proofErr w:type="gramStart"/>
      <w:r w:rsidR="00BC6EF0">
        <w:t xml:space="preserve">component </w:t>
      </w:r>
      <w:proofErr w:type="gramEnd"/>
      <m:oMath>
        <m:r>
          <w:rPr>
            <w:rFonts w:ascii="Cambria Math" w:hAnsi="Cambria Math"/>
          </w:rPr>
          <m:t>i</m:t>
        </m:r>
      </m:oMath>
      <w:r w:rsidR="00BC6EF0">
        <w:t xml:space="preserve">, where </w:t>
      </w:r>
      <m:oMath>
        <m:r>
          <w:rPr>
            <w:rFonts w:ascii="Cambria Math" w:hAnsi="Cambria Math"/>
          </w:rPr>
          <m:t>i=1,…,K</m:t>
        </m:r>
      </m:oMath>
      <w:r w:rsidR="00BC6EF0">
        <w:rPr>
          <w:rFonts w:hint="eastAsia"/>
        </w:rPr>
        <w:t xml:space="preserve">. </w:t>
      </w:r>
      <w:r w:rsidR="00BC6EF0">
        <w:t xml:space="preserve">The mixture weight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BC6EF0">
        <w:rPr>
          <w:rFonts w:hint="eastAsia"/>
        </w:rPr>
        <w:t xml:space="preserve"> is the prior probability of a particular </w:t>
      </w:r>
      <w:proofErr w:type="gramStart"/>
      <w:r w:rsidR="00BC6EF0">
        <w:rPr>
          <w:rFonts w:hint="eastAsia"/>
        </w:rPr>
        <w:t xml:space="preserve">component </w:t>
      </w:r>
      <w:proofErr w:type="gramEnd"/>
      <m:oMath>
        <m:r>
          <w:rPr>
            <w:rFonts w:ascii="Cambria Math" w:hAnsi="Cambria Math"/>
          </w:rPr>
          <m:t>i</m:t>
        </m:r>
      </m:oMath>
      <w:r w:rsidR="00BC6EF0">
        <w:rPr>
          <w:rFonts w:hint="eastAsia"/>
        </w:rPr>
        <w:t>.</w:t>
      </w:r>
      <w:r w:rsidR="00BC6EF0">
        <w:t xml:space="preserve"> </w:t>
      </w:r>
      <m:oMath>
        <m:r>
          <m:rPr>
            <m:nor/>
          </m:rPr>
          <m:t>Φ</m:t>
        </m:r>
      </m:oMath>
      <w:r w:rsidR="00BC6EF0">
        <w:rPr>
          <w:rFonts w:hint="eastAsia"/>
        </w:rPr>
        <w:t xml:space="preserve"> </w:t>
      </w:r>
      <w:proofErr w:type="gramStart"/>
      <w:r w:rsidR="00BC6EF0">
        <w:rPr>
          <w:rFonts w:hint="eastAsia"/>
        </w:rPr>
        <w:t>is</w:t>
      </w:r>
      <w:proofErr w:type="gramEnd"/>
      <w:r w:rsidR="00BC6EF0">
        <w:rPr>
          <w:rFonts w:hint="eastAsia"/>
        </w:rPr>
        <w:t xml:space="preserve"> </w:t>
      </w:r>
      <w:r w:rsidR="00BC6EF0" w:rsidRPr="001B17AF">
        <w:lastRenderedPageBreak/>
        <w:t>K-dimensional vector</w:t>
      </w:r>
      <w:r w:rsidR="00BC6EF0">
        <w:t xml:space="preserve"> composed of all the individual </w:t>
      </w:r>
      <m:oMath>
        <m:r>
          <m:rPr>
            <m:nor/>
          </m:rPr>
          <m:t xml:space="preserve"> </m:t>
        </m:r>
        <m:sSub>
          <m:sSubPr>
            <m:ctrlPr>
              <w:rPr>
                <w:rFonts w:ascii="Cambria Math" w:hAnsi="Cambria Math"/>
                <w:i/>
              </w:rPr>
            </m:ctrlPr>
          </m:sSubPr>
          <m:e>
            <m:r>
              <m:rPr>
                <m:nor/>
              </m:rPr>
              <m:t>ϕ</m:t>
            </m:r>
          </m:e>
          <m:sub>
            <m:r>
              <m:rPr>
                <m:nor/>
              </m:rPr>
              <m:t>1…</m:t>
            </m:r>
            <m:r>
              <m:rPr>
                <m:nor/>
              </m:rPr>
              <w:rPr>
                <w:i/>
              </w:rPr>
              <m:t>K</m:t>
            </m:r>
          </m:sub>
        </m:sSub>
      </m:oMath>
      <w:r w:rsidR="00BC6EF0">
        <w:rPr>
          <w:rFonts w:hint="eastAsia"/>
        </w:rPr>
        <w:t xml:space="preserve">. </w:t>
      </w:r>
      <w:r w:rsidR="00BC6EF0">
        <w:t xml:space="preserve">And </w:t>
      </w:r>
      <m:oMath>
        <m:sSub>
          <m:sSubPr>
            <m:ctrlPr>
              <w:rPr>
                <w:rFonts w:ascii="Cambria Math" w:hAnsi="Cambria Math"/>
                <w:i/>
              </w:rPr>
            </m:ctrlPr>
          </m:sSubPr>
          <m:e>
            <m:r>
              <m:rPr>
                <m:nor/>
              </m:rPr>
              <w:rPr>
                <w:i/>
              </w:rPr>
              <m:t>z</m:t>
            </m:r>
          </m:e>
          <m:sub>
            <w:proofErr w:type="spellStart"/>
            <m:r>
              <m:rPr>
                <m:nor/>
              </m:rPr>
              <w:rPr>
                <w:i/>
              </w:rPr>
              <m:t>i</m:t>
            </m:r>
            <w:proofErr w:type="spellEnd"/>
          </m:sub>
        </m:sSub>
      </m:oMath>
      <w:r w:rsidR="00BC6EF0">
        <w:rPr>
          <w:rFonts w:hint="eastAsia"/>
        </w:rPr>
        <w:t xml:space="preserve"> is the component of </w:t>
      </w:r>
      <w:proofErr w:type="gramStart"/>
      <w:r w:rsidR="00BC6EF0">
        <w:rPr>
          <w:rFonts w:hint="eastAsia"/>
        </w:rPr>
        <w:t xml:space="preserve">observation </w:t>
      </w:r>
      <w:proofErr w:type="gramEnd"/>
      <m:oMath>
        <m:r>
          <w:rPr>
            <w:rFonts w:ascii="Cambria Math" w:hAnsi="Cambria Math"/>
          </w:rPr>
          <m:t>i</m:t>
        </m:r>
      </m:oMath>
      <w:r w:rsidR="00BC6EF0">
        <w:rPr>
          <w:rFonts w:hint="eastAsia"/>
        </w:rPr>
        <w:t xml:space="preserve">; </w:t>
      </w:r>
      <m:oMath>
        <m:sSub>
          <m:sSubPr>
            <m:ctrlPr>
              <w:rPr>
                <w:rFonts w:ascii="Cambria Math" w:hAnsi="Cambria Math"/>
                <w:i/>
              </w:rPr>
            </m:ctrlPr>
          </m:sSubPr>
          <m:e>
            <m:r>
              <m:rPr>
                <m:nor/>
              </m:rPr>
              <w:rPr>
                <w:i/>
              </w:rPr>
              <m:t>x</m:t>
            </m:r>
          </m:e>
          <m:sub>
            <w:proofErr w:type="spellStart"/>
            <m:r>
              <m:rPr>
                <m:nor/>
              </m:rPr>
              <w:rPr>
                <w:i/>
              </w:rPr>
              <m:t>i</m:t>
            </m:r>
            <w:proofErr w:type="spellEnd"/>
          </m:sub>
        </m:sSub>
      </m:oMath>
      <w:r w:rsidR="00BC6EF0">
        <w:rPr>
          <w:rFonts w:hint="eastAsia"/>
        </w:rPr>
        <w:t xml:space="preserve"> is the observation </w:t>
      </w:r>
      <m:oMath>
        <m:r>
          <w:rPr>
            <w:rFonts w:ascii="Cambria Math" w:hAnsi="Cambria Math"/>
          </w:rPr>
          <m:t>i</m:t>
        </m:r>
      </m:oMath>
      <w:r w:rsidR="00BC6EF0">
        <w:rPr>
          <w:rFonts w:hint="eastAsia"/>
        </w:rPr>
        <w:t>.</w:t>
      </w:r>
      <w:r w:rsidR="00BC6EF0">
        <w:t xml:space="preserve"> Let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θ</m:t>
        </m:r>
        <m:r>
          <m:rPr>
            <m:sty m:val="p"/>
          </m:rPr>
          <w:rPr>
            <w:rFonts w:ascii="Cambria Math" w:hAnsi="Cambria Math"/>
          </w:rPr>
          <m:t>)</m:t>
        </m:r>
      </m:oMath>
      <w:r w:rsidR="00BC6EF0">
        <w:rPr>
          <w:rFonts w:hint="eastAsia"/>
        </w:rPr>
        <w:t xml:space="preserve"> be the probability distribution of an observation.</w:t>
      </w:r>
      <w:r w:rsidR="00BC6EF0">
        <w:t xml:space="preserve"> So </w:t>
      </w:r>
      <m:oMath>
        <m:sSub>
          <m:sSubPr>
            <m:ctrlPr>
              <w:rPr>
                <w:rFonts w:ascii="Cambria Math" w:hAnsi="Cambria Math"/>
                <w:i/>
              </w:rPr>
            </m:ctrlPr>
          </m:sSubPr>
          <m:e>
            <m:r>
              <m:rPr>
                <m:nor/>
              </m:rPr>
              <w:rPr>
                <w:i/>
              </w:rPr>
              <m:t>z</m:t>
            </m:r>
          </m:e>
          <m:sub>
            <w:proofErr w:type="spellStart"/>
            <m:r>
              <m:rPr>
                <m:nor/>
              </m:rPr>
              <w:rPr>
                <w:i/>
              </w:rPr>
              <m:t>i</m:t>
            </m:r>
            <w:proofErr w:type="spellEnd"/>
          </m:sub>
        </m:sSub>
      </m:oMath>
      <w:r w:rsidR="00BC6EF0">
        <w:rPr>
          <w:rFonts w:hint="eastAsia"/>
        </w:rPr>
        <w:t xml:space="preserve"> belongs to </w:t>
      </w:r>
      <w:proofErr w:type="gramStart"/>
      <m:oMath>
        <m:r>
          <m:rPr>
            <m:nor/>
          </m:rPr>
          <m:t>Categorical(</m:t>
        </m:r>
        <w:proofErr w:type="gramEnd"/>
        <m:r>
          <m:rPr>
            <m:nor/>
          </m:rPr>
          <w:rPr>
            <w:i/>
          </w:rPr>
          <m:t>ϕ</m:t>
        </m:r>
        <m:r>
          <m:rPr>
            <m:nor/>
          </m:rPr>
          <m:t>)</m:t>
        </m:r>
      </m:oMath>
      <w:r w:rsidR="00BC6EF0">
        <w:rPr>
          <w:rFonts w:hint="eastAsia"/>
        </w:rPr>
        <w:t xml:space="preserve"> and </w:t>
      </w:r>
      <m:oMath>
        <m:sSub>
          <m:sSubPr>
            <m:ctrlPr>
              <w:rPr>
                <w:rFonts w:ascii="Cambria Math" w:hAnsi="Cambria Math"/>
              </w:rPr>
            </m:ctrlPr>
          </m:sSubPr>
          <m:e>
            <m:r>
              <m:rPr>
                <m:nor/>
              </m:rPr>
              <m:t>x</m:t>
            </m:r>
          </m:e>
          <m:sub>
            <w:proofErr w:type="spellStart"/>
            <m:r>
              <m:rPr>
                <m:nor/>
              </m:rPr>
              <m:t>i</m:t>
            </m:r>
            <w:proofErr w:type="spellEnd"/>
          </m:sub>
        </m:sSub>
      </m:oMath>
      <w:r w:rsidR="00BC6EF0">
        <w:rPr>
          <w:rFonts w:hint="eastAsia"/>
        </w:rPr>
        <w:t xml:space="preserve"> belongs to </w:t>
      </w:r>
      <m:oMath>
        <m:r>
          <w:rPr>
            <w:rFonts w:ascii="Cambria Math" w:hAnsi="Cambria Math"/>
          </w:rPr>
          <m:t>f</m:t>
        </m:r>
        <m:r>
          <m:rPr>
            <m:sty m:val="p"/>
          </m:rP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r>
          <m:rPr>
            <m:sty m:val="p"/>
          </m:rPr>
          <w:rPr>
            <w:rFonts w:ascii="Cambria Math" w:hAnsi="Cambria Math"/>
          </w:rPr>
          <m:t>)</m:t>
        </m:r>
      </m:oMath>
      <w:r w:rsidR="00BC6EF0">
        <w:rPr>
          <w:rFonts w:hint="eastAsia"/>
        </w:rPr>
        <w:t>.</w:t>
      </w:r>
    </w:p>
    <w:p w14:paraId="4D46ECE9" w14:textId="65455724" w:rsidR="00086DC9" w:rsidRDefault="00086DC9" w:rsidP="00086DC9">
      <w:pPr>
        <w:pStyle w:val="afff5"/>
        <w:rPr>
          <w:rFonts w:eastAsiaTheme="minorEastAsia"/>
        </w:rPr>
      </w:pPr>
      <w:r w:rsidRPr="00DB3F92">
        <w:t xml:space="preserve">A data point </w:t>
      </w:r>
      <m:oMath>
        <m:sSub>
          <m:sSubPr>
            <m:ctrlPr>
              <w:rPr>
                <w:rFonts w:ascii="Cambria Math" w:hAnsi="Cambria Math"/>
                <w:i/>
              </w:rPr>
            </m:ctrlPr>
          </m:sSubPr>
          <m:e>
            <m:r>
              <m:rPr>
                <m:nor/>
              </m:rPr>
              <w:rPr>
                <w:i/>
              </w:rPr>
              <m:t>x</m:t>
            </m:r>
          </m:e>
          <m:sub>
            <w:proofErr w:type="spellStart"/>
            <m:r>
              <m:rPr>
                <m:nor/>
              </m:rPr>
              <w:rPr>
                <w:i/>
              </w:rPr>
              <m:t>i</m:t>
            </m:r>
            <w:proofErr w:type="spellEnd"/>
          </m:sub>
        </m:sSub>
      </m:oMath>
      <w:r w:rsidRPr="00DB3F92">
        <w:t xml:space="preserve"> is drawn from the distribution </w:t>
      </w:r>
      <m:oMath>
        <m:r>
          <w:rPr>
            <w:rFonts w:ascii="Cambria Math" w:eastAsiaTheme="minorEastAsia" w:hAnsi="Cambria Math" w:hint="eastAsia"/>
          </w:rPr>
          <m:t>P</m:t>
        </m:r>
        <m:d>
          <m:dPr>
            <m:ctrlPr>
              <w:rPr>
                <w:rFonts w:ascii="Cambria Math" w:eastAsiaTheme="minorEastAsia" w:hAnsi="Cambria Math"/>
              </w:rPr>
            </m:ctrlPr>
          </m:dPr>
          <m:e>
            <m:r>
              <m:rPr>
                <m:nor/>
              </m:rPr>
              <w:rPr>
                <w:i/>
              </w:rPr>
              <m:t>x</m:t>
            </m:r>
          </m:e>
        </m:d>
      </m:oMath>
      <w:r>
        <w:rPr>
          <w:rFonts w:eastAsiaTheme="minorEastAsia" w:hint="eastAsia"/>
        </w:rPr>
        <w:t>.</w:t>
      </w:r>
    </w:p>
    <w:tbl>
      <w:tblPr>
        <w:tblStyle w:val="ae"/>
        <w:tblW w:w="0" w:type="auto"/>
        <w:tblLook w:val="04A0" w:firstRow="1" w:lastRow="0" w:firstColumn="1" w:lastColumn="0" w:noHBand="0" w:noVBand="1"/>
      </w:tblPr>
      <w:tblGrid>
        <w:gridCol w:w="7913"/>
        <w:gridCol w:w="807"/>
      </w:tblGrid>
      <w:tr w:rsidR="00086DC9" w14:paraId="6ACE0D33" w14:textId="77777777" w:rsidTr="00BA7BF1">
        <w:tc>
          <w:tcPr>
            <w:tcW w:w="8024" w:type="dxa"/>
            <w:tcBorders>
              <w:top w:val="nil"/>
              <w:left w:val="nil"/>
              <w:bottom w:val="nil"/>
              <w:right w:val="nil"/>
            </w:tcBorders>
          </w:tcPr>
          <w:p w14:paraId="524362FA" w14:textId="704115EC" w:rsidR="00086DC9" w:rsidRPr="00086DC9" w:rsidRDefault="002405E7" w:rsidP="00BA7BF1">
            <w:pPr>
              <w:pStyle w:val="equation"/>
              <w:spacing w:after="120"/>
              <w:rPr>
                <w:rFonts w:eastAsiaTheme="minorEastAsia"/>
                <w:color w:val="000000"/>
                <w:spacing w:val="-1"/>
                <w:lang w:eastAsia="zh-TW"/>
              </w:rPr>
            </w:pPr>
            <m:oMathPara>
              <m:oMath>
                <m:r>
                  <w:rPr>
                    <w:rFonts w:ascii="Cambria Math" w:hAnsi="Cambria Math" w:cs="Times New Roman"/>
                    <w:color w:val="000000"/>
                  </w:rPr>
                  <m:t>P</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eastAsiaTheme="minorEastAsia" w:hAnsi="Cambria Math" w:cs="Times New Roman" w:hint="eastAsia"/>
                    <w:color w:val="000000"/>
                    <w:lang w:eastAsia="zh-TW"/>
                  </w:rPr>
                  <m:t xml:space="preserve"> </m:t>
                </m:r>
                <m:r>
                  <w:rPr>
                    <w:rFonts w:ascii="Cambria Math" w:hAnsi="Cambria Math" w:cs="Times New Roman"/>
                    <w:color w:val="000000"/>
                  </w:rPr>
                  <m:t>=</m:t>
                </m:r>
                <m:r>
                  <w:rPr>
                    <w:rFonts w:ascii="Cambria Math" w:eastAsiaTheme="minorEastAsia" w:hAnsi="Cambria Math" w:cs="Times New Roman" w:hint="eastAsia"/>
                    <w:color w:val="000000"/>
                    <w:lang w:eastAsia="zh-TW"/>
                  </w:rPr>
                  <m:t xml:space="preserve"> </m:t>
                </m:r>
                <m:nary>
                  <m:naryPr>
                    <m:chr m:val="∑"/>
                    <m:limLoc m:val="undOvr"/>
                    <m:ctrlPr>
                      <w:rPr>
                        <w:rFonts w:ascii="Cambria Math" w:hAnsi="Cambria Math" w:cs="Times New Roman"/>
                        <w:i/>
                        <w:color w:val="000000"/>
                      </w:rPr>
                    </m:ctrlPr>
                  </m:naryPr>
                  <m:sub>
                    <m:r>
                      <w:rPr>
                        <w:rFonts w:ascii="Cambria Math" w:hAnsi="Cambria Math" w:cs="Times New Roman"/>
                        <w:color w:val="000000"/>
                      </w:rPr>
                      <m:t>k=1</m:t>
                    </m:r>
                  </m:sub>
                  <m:sup>
                    <m:r>
                      <w:rPr>
                        <w:rFonts w:ascii="Cambria Math" w:hAnsi="Cambria Math" w:cs="Times New Roman"/>
                        <w:color w:val="000000"/>
                      </w:rPr>
                      <m:t>K</m:t>
                    </m:r>
                  </m:sup>
                  <m:e>
                    <m:sSub>
                      <m:sSubPr>
                        <m:ctrlPr>
                          <w:rPr>
                            <w:rFonts w:ascii="Cambria Math" w:hAnsi="Cambria Math" w:cs="Times New Roman"/>
                            <w:i/>
                            <w:color w:val="000000"/>
                          </w:rPr>
                        </m:ctrlPr>
                      </m:sSubPr>
                      <m:e>
                        <m:r>
                          <w:rPr>
                            <w:rFonts w:ascii="Cambria Math" w:hAnsi="Cambria Math" w:cs="Times New Roman"/>
                            <w:color w:val="000000"/>
                          </w:rPr>
                          <m:t>ϕ</m:t>
                        </m:r>
                      </m:e>
                      <m:sub>
                        <m:r>
                          <w:rPr>
                            <w:rFonts w:ascii="Cambria Math" w:hAnsi="Cambria Math" w:cs="Times New Roman"/>
                            <w:color w:val="000000"/>
                          </w:rPr>
                          <m:t>k</m:t>
                        </m:r>
                      </m:sub>
                    </m:sSub>
                    <m:r>
                      <w:rPr>
                        <w:rFonts w:ascii="Cambria Math" w:hAnsi="Times New Roman" w:cs="Times New Roman"/>
                        <w:color w:val="000000"/>
                      </w:rPr>
                      <m:t xml:space="preserve"> </m:t>
                    </m:r>
                    <m:r>
                      <w:rPr>
                        <w:rFonts w:ascii="Cambria Math" w:hAnsi="Cambria Math" w:cs="Times New Roman"/>
                        <w:color w:val="000000"/>
                      </w:rPr>
                      <m:t>f(x|</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k</m:t>
                        </m:r>
                      </m:sub>
                    </m:sSub>
                    <m:r>
                      <w:rPr>
                        <w:rFonts w:ascii="Cambria Math" w:hAnsi="Cambria Math" w:cs="Times New Roman"/>
                        <w:color w:val="000000"/>
                      </w:rPr>
                      <m:t>)</m:t>
                    </m:r>
                  </m:e>
                </m:nary>
              </m:oMath>
            </m:oMathPara>
          </w:p>
        </w:tc>
        <w:tc>
          <w:tcPr>
            <w:tcW w:w="696" w:type="dxa"/>
            <w:tcBorders>
              <w:top w:val="nil"/>
              <w:left w:val="nil"/>
              <w:bottom w:val="nil"/>
              <w:right w:val="nil"/>
            </w:tcBorders>
          </w:tcPr>
          <w:p w14:paraId="7E38F9A4" w14:textId="77777777" w:rsidR="00086DC9" w:rsidRDefault="00086DC9" w:rsidP="00BA7BF1">
            <w:pPr>
              <w:jc w:val="center"/>
            </w:pPr>
            <w:r>
              <w:rPr>
                <w:rFonts w:hint="eastAsia"/>
              </w:rPr>
              <w:t>(</w:t>
            </w:r>
            <w:fldSimple w:instr=" STYLEREF 1 \s ">
              <w:r w:rsidR="004916B3">
                <w:rPr>
                  <w:noProof/>
                </w:rPr>
                <w:t>3</w:t>
              </w:r>
            </w:fldSimple>
            <w:r>
              <w:noBreakHyphen/>
            </w:r>
            <w:fldSimple w:instr=" SEQ _ \* ARABIC \s 1 ">
              <w:r w:rsidR="004916B3">
                <w:rPr>
                  <w:noProof/>
                </w:rPr>
                <w:t>11</w:t>
              </w:r>
            </w:fldSimple>
            <w:r>
              <w:rPr>
                <w:rFonts w:hint="eastAsia"/>
              </w:rPr>
              <w:t>)</w:t>
            </w:r>
          </w:p>
        </w:tc>
      </w:tr>
    </w:tbl>
    <w:p w14:paraId="697E5A59" w14:textId="77777777" w:rsidR="00086DC9" w:rsidRDefault="00086DC9" w:rsidP="00086DC9">
      <w:pPr>
        <w:pStyle w:val="afff5"/>
      </w:pPr>
      <w:r w:rsidRPr="00DB3F92">
        <w:t xml:space="preserve">When the mixture weight </w:t>
      </w:r>
      <m:oMath>
        <m:r>
          <m:rPr>
            <m:nor/>
          </m:rPr>
          <m:t>Φ</m:t>
        </m:r>
        <m:r>
          <m:rPr>
            <m:nor/>
          </m:rPr>
          <w:rPr>
            <w:rFonts w:ascii="Cambria Math"/>
          </w:rPr>
          <m:t xml:space="preserve"> </m:t>
        </m:r>
        <m:r>
          <m:rPr>
            <m:nor/>
          </m:rPr>
          <m:t xml:space="preserve">= </m:t>
        </m:r>
        <m:sSub>
          <m:sSubPr>
            <m:ctrlPr>
              <w:rPr>
                <w:rFonts w:ascii="Cambria Math" w:hAnsi="Cambria Math"/>
                <w:i/>
              </w:rPr>
            </m:ctrlPr>
          </m:sSubPr>
          <m:e>
            <m:r>
              <m:rPr>
                <m:nor/>
              </m:rPr>
              <w:rPr>
                <w:i/>
              </w:rPr>
              <m:t>ϕ</m:t>
            </m:r>
          </m:e>
          <m:sub>
            <m:r>
              <m:rPr>
                <m:nor/>
              </m:rPr>
              <m:t>1</m:t>
            </m:r>
          </m:sub>
        </m:sSub>
        <w:proofErr w:type="gramStart"/>
        <m:r>
          <m:rPr>
            <m:nor/>
          </m:rPr>
          <m:t>, …,</m:t>
        </m:r>
        <w:proofErr w:type="gramEnd"/>
        <m:r>
          <m:rPr>
            <m:nor/>
          </m:rPr>
          <m:t xml:space="preserve"> </m:t>
        </m:r>
        <m:sSub>
          <m:sSubPr>
            <m:ctrlPr>
              <w:rPr>
                <w:rFonts w:ascii="Cambria Math" w:hAnsi="Cambria Math"/>
                <w:i/>
              </w:rPr>
            </m:ctrlPr>
          </m:sSubPr>
          <m:e>
            <m:r>
              <m:rPr>
                <m:nor/>
              </m:rPr>
              <w:rPr>
                <w:i/>
              </w:rPr>
              <m:t>ϕ</m:t>
            </m:r>
          </m:e>
          <m:sub>
            <m:r>
              <m:rPr>
                <m:nor/>
              </m:rPr>
              <w:rPr>
                <w:i/>
              </w:rPr>
              <m:t>k</m:t>
            </m:r>
          </m:sub>
        </m:sSub>
      </m:oMath>
      <w:r w:rsidRPr="00DB3F92">
        <w:t xml:space="preserve"> is multinomial distribution, we can use the </w:t>
      </w:r>
      <w:proofErr w:type="spellStart"/>
      <w:r w:rsidRPr="00DB3F92">
        <w:t>Dirichlet</w:t>
      </w:r>
      <w:proofErr w:type="spellEnd"/>
      <w:r w:rsidRPr="00DB3F92">
        <w:t xml:space="preserve"> distribution as its prior. In DPMM, the number of mixture components is infinite, so the original mixture model needs to be modified as follow</w:t>
      </w:r>
      <w:r>
        <w:rPr>
          <w:rFonts w:eastAsiaTheme="minorEastAsia" w:hint="eastAsia"/>
        </w:rPr>
        <w:t>s</w:t>
      </w:r>
      <w:r w:rsidRPr="00DB3F92">
        <w:t>:</w:t>
      </w:r>
    </w:p>
    <w:p w14:paraId="79CBA979" w14:textId="4F6E9799" w:rsidR="005F0E3D" w:rsidRPr="00B71F60" w:rsidRDefault="00394E54" w:rsidP="00D211E9">
      <w:pPr>
        <w:pStyle w:val="afff5"/>
        <w:ind w:firstLine="289"/>
        <w:rPr>
          <w:i/>
          <w:rPrChange w:id="1066" w:author="陳雅虹" w:date="2015-07-17T02:48:00Z">
            <w:rPr/>
          </w:rPrChange>
        </w:rPr>
      </w:pPr>
      <m:oMathPara>
        <m:oMathParaPr>
          <m:jc m:val="center"/>
        </m:oMathParaPr>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z</m:t>
                  </m:r>
                </m:e>
                <m:sub>
                  <m:r>
                    <w:rPr>
                      <w:rFonts w:ascii="Cambria Math" w:hAnsi="Cambria Math"/>
                    </w:rPr>
                    <m:t>i</m:t>
                  </m:r>
                </m:sub>
              </m:sSub>
            </m:sub>
          </m:sSub>
          <m:r>
            <w:rPr>
              <w:rFonts w:ascii="Cambria Math" w:hAnsi="Cambria Math"/>
            </w:rPr>
            <m:t xml:space="preserve"> ~ H for </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={1,…,K},</m:t>
          </m:r>
        </m:oMath>
      </m:oMathPara>
    </w:p>
    <w:p w14:paraId="153173E8" w14:textId="368DBE43" w:rsidR="005F0E3D" w:rsidRPr="00B71F60" w:rsidRDefault="00394E54" w:rsidP="005F0E3D">
      <w:pPr>
        <w:pStyle w:val="afff5"/>
        <w:rPr>
          <w:i/>
          <w:rPrChange w:id="1067" w:author="陳雅虹" w:date="2015-07-17T02:48:00Z">
            <w:rPr/>
          </w:rPrChange>
        </w:rPr>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 xml:space="preserve"> ~ Dir(</m:t>
          </m:r>
          <m:f>
            <m:fPr>
              <m:type m:val="lin"/>
              <m:ctrlPr>
                <w:rPr>
                  <w:rFonts w:ascii="Cambria Math" w:hAnsi="Cambria Math"/>
                  <w:i/>
                </w:rPr>
              </m:ctrlPr>
            </m:fPr>
            <m:num>
              <m:r>
                <w:rPr>
                  <w:rFonts w:ascii="Cambria Math" w:hAnsi="Cambria Math"/>
                </w:rPr>
                <m:t>α</m:t>
              </m:r>
            </m:num>
            <m:den>
              <m:r>
                <w:rPr>
                  <w:rFonts w:ascii="Cambria Math" w:hAnsi="Cambria Math"/>
                </w:rPr>
                <m:t>K</m:t>
              </m:r>
            </m:den>
          </m:f>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K</m:t>
              </m:r>
            </m:den>
          </m:f>
          <m:r>
            <w:rPr>
              <w:rFonts w:ascii="Cambria Math" w:hAnsi="Cambria Math"/>
            </w:rPr>
            <m:t>)</m:t>
          </m:r>
          <m:r>
            <w:rPr>
              <w:rFonts w:ascii="Cambria Math"/>
            </w:rPr>
            <m:t>,</m:t>
          </m:r>
        </m:oMath>
      </m:oMathPara>
    </w:p>
    <w:p w14:paraId="253842F4" w14:textId="188DF882" w:rsidR="005F0E3D" w:rsidRPr="00B71F60" w:rsidRDefault="00394E54" w:rsidP="005F0E3D">
      <w:pPr>
        <w:pStyle w:val="afff5"/>
        <w:rPr>
          <w:rFonts w:eastAsiaTheme="minorEastAsia"/>
          <w:i/>
          <w:rPrChange w:id="1068" w:author="陳雅虹" w:date="2015-07-17T02:48:00Z">
            <w:rPr>
              <w:rFonts w:eastAsiaTheme="minorEastAsia"/>
            </w:rPr>
          </w:rPrChange>
        </w:rPr>
      </w:pPr>
      <m:oMathPara>
        <m:oMathParaPr>
          <m:jc m:val="center"/>
        </m:oMathParaP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 Multinomial(</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m:t>
          </m:r>
          <m:r>
            <w:rPr>
              <w:rFonts w:ascii="Cambria Math"/>
            </w:rPr>
            <m:t>,</m:t>
          </m:r>
        </m:oMath>
      </m:oMathPara>
    </w:p>
    <w:p w14:paraId="68E023D6" w14:textId="285FA00E" w:rsidR="005F0E3D" w:rsidRPr="00B71F60" w:rsidRDefault="00394E54" w:rsidP="005F0E3D">
      <w:pPr>
        <w:pStyle w:val="afff5"/>
        <w:rPr>
          <w:i/>
          <w:rPrChange w:id="1069" w:author="陳雅虹" w:date="2015-07-17T02:48:00Z">
            <w:rPr/>
          </w:rPrChange>
        </w:rPr>
      </w:pPr>
      <m:oMathPara>
        <m:oMathParaPr>
          <m:jc m:val="center"/>
        </m:oMathPara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m:t>
          </m:r>
          <m:r>
            <w:rPr>
              <w:rFonts w:ascii="Cambria Math"/>
              <w:color w:val="000000"/>
            </w:rPr>
            <m:t xml:space="preserve"> </m:t>
          </m:r>
          <m:r>
            <w:rPr>
              <w:rFonts w:ascii="Cambria Math" w:hAnsi="Cambria Math"/>
              <w:color w:val="000000"/>
            </w:rPr>
            <m:t>f(x|</m:t>
          </m:r>
          <m:sSub>
            <m:sSubPr>
              <m:ctrlPr>
                <w:rPr>
                  <w:rFonts w:ascii="Cambria Math" w:hAnsi="Cambria Math"/>
                  <w:i/>
                  <w:color w:val="000000"/>
                </w:rPr>
              </m:ctrlPr>
            </m:sSubPr>
            <m:e>
              <m:r>
                <w:rPr>
                  <w:rFonts w:ascii="Cambria Math" w:hAnsi="Cambria Math"/>
                  <w:color w:val="000000"/>
                </w:rPr>
                <m:t>θ</m:t>
              </m:r>
            </m:e>
            <m:sub>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i</m:t>
                  </m:r>
                </m:sub>
              </m:sSub>
            </m:sub>
          </m:sSub>
          <m:r>
            <w:rPr>
              <w:rFonts w:ascii="Cambria Math" w:hAnsi="Cambria Math"/>
              <w:color w:val="000000"/>
            </w:rPr>
            <m:t>)</m:t>
          </m:r>
        </m:oMath>
      </m:oMathPara>
    </w:p>
    <w:p w14:paraId="5201164B" w14:textId="77777777" w:rsidR="00086DC9" w:rsidRDefault="00086DC9" w:rsidP="00086DC9">
      <w:pPr>
        <w:pStyle w:val="afff5"/>
      </w:pPr>
      <w:r w:rsidRPr="00DB3F92">
        <w:rPr>
          <w:rFonts w:hint="eastAsia"/>
        </w:rPr>
        <w:t>In the limiting case</w:t>
      </w:r>
      <w:r>
        <w:t>,</w:t>
      </w:r>
      <w:r w:rsidRPr="00DB3F92">
        <w:rPr>
          <w:rFonts w:hint="eastAsia"/>
        </w:rPr>
        <w:t xml:space="preserve"> </w:t>
      </w:r>
      <m:oMath>
        <m:r>
          <m:rPr>
            <m:nor/>
          </m:rPr>
          <w:rPr>
            <w:i/>
          </w:rPr>
          <m:t>k</m:t>
        </m:r>
        <m:r>
          <m:rPr>
            <m:nor/>
          </m:rPr>
          <m:t>→∞</m:t>
        </m:r>
      </m:oMath>
      <w:r w:rsidRPr="00DB3F92">
        <w:t>, the mixture model becomes</w:t>
      </w:r>
    </w:p>
    <w:tbl>
      <w:tblPr>
        <w:tblStyle w:val="ae"/>
        <w:tblW w:w="0" w:type="auto"/>
        <w:tblLook w:val="04A0" w:firstRow="1" w:lastRow="0" w:firstColumn="1" w:lastColumn="0" w:noHBand="0" w:noVBand="1"/>
      </w:tblPr>
      <w:tblGrid>
        <w:gridCol w:w="7904"/>
        <w:gridCol w:w="816"/>
      </w:tblGrid>
      <w:tr w:rsidR="00086DC9" w14:paraId="645D7E8F" w14:textId="77777777" w:rsidTr="00BA7BF1">
        <w:tc>
          <w:tcPr>
            <w:tcW w:w="8024" w:type="dxa"/>
            <w:tcBorders>
              <w:top w:val="nil"/>
              <w:left w:val="nil"/>
              <w:bottom w:val="nil"/>
              <w:right w:val="nil"/>
            </w:tcBorders>
          </w:tcPr>
          <w:p w14:paraId="42E859F8" w14:textId="37DB25AC" w:rsidR="00086DC9" w:rsidRPr="00086DC9" w:rsidRDefault="00B71F60" w:rsidP="00B71F60">
            <w:pPr>
              <w:pStyle w:val="equation"/>
              <w:spacing w:after="120"/>
              <w:rPr>
                <w:rFonts w:eastAsiaTheme="minorEastAsia"/>
                <w:color w:val="000000"/>
                <w:spacing w:val="-1"/>
                <w:lang w:eastAsia="zh-TW"/>
              </w:rPr>
            </w:pPr>
            <m:oMathPara>
              <m:oMath>
                <m:r>
                  <w:rPr>
                    <w:rFonts w:ascii="Cambria Math" w:hAnsi="Cambria Math" w:cs="Times New Roman"/>
                    <w:color w:val="000000"/>
                  </w:rPr>
                  <m:t>P</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eastAsiaTheme="minorEastAsia" w:hAnsi="Cambria Math" w:cs="Times New Roman" w:hint="eastAsia"/>
                    <w:color w:val="000000"/>
                    <w:lang w:eastAsia="zh-TW"/>
                  </w:rPr>
                  <m:t xml:space="preserve"> </m:t>
                </m:r>
                <m:r>
                  <w:rPr>
                    <w:rFonts w:ascii="Cambria Math" w:hAnsi="Cambria Math" w:cs="Times New Roman"/>
                    <w:color w:val="000000"/>
                  </w:rPr>
                  <m:t>=</m:t>
                </m:r>
                <m:r>
                  <w:rPr>
                    <w:rFonts w:ascii="Cambria Math" w:eastAsiaTheme="minorEastAsia" w:hAnsi="Cambria Math" w:cs="Times New Roman" w:hint="eastAsia"/>
                    <w:color w:val="000000"/>
                    <w:lang w:eastAsia="zh-TW"/>
                  </w:rPr>
                  <m:t xml:space="preserve"> </m:t>
                </m:r>
                <m:nary>
                  <m:naryPr>
                    <m:chr m:val="∑"/>
                    <m:limLoc m:val="undOvr"/>
                    <m:ctrlPr>
                      <w:rPr>
                        <w:rFonts w:ascii="Cambria Math" w:hAnsi="Cambria Math" w:cs="Times New Roman"/>
                        <w:i/>
                        <w:color w:val="000000"/>
                      </w:rPr>
                    </m:ctrlPr>
                  </m:naryPr>
                  <m:sub>
                    <m:r>
                      <w:rPr>
                        <w:rFonts w:ascii="Cambria Math" w:hAnsi="Cambria Math" w:cs="Times New Roman"/>
                        <w:color w:val="000000"/>
                      </w:rPr>
                      <m:t>k=1</m:t>
                    </m:r>
                  </m:sub>
                  <m:sup>
                    <m:r>
                      <w:ins w:id="1070" w:author="陳雅虹" w:date="2015-07-17T02:48:00Z">
                        <w:rPr>
                          <w:rFonts w:ascii="Cambria Math" w:hAnsi="Cambria Math" w:cs="Times New Roman"/>
                          <w:color w:val="000000"/>
                        </w:rPr>
                        <m:t>∞</m:t>
                      </w:ins>
                    </m:r>
                    <m:r>
                      <w:del w:id="1071" w:author="陳雅虹" w:date="2015-07-17T02:48:00Z">
                        <w:rPr>
                          <w:rFonts w:ascii="Cambria Math" w:hAnsi="Cambria Math" w:cs="Times New Roman"/>
                          <w:color w:val="000000"/>
                        </w:rPr>
                        <m:t>K</m:t>
                      </w:del>
                    </m:r>
                  </m:sup>
                  <m:e>
                    <m:sSub>
                      <m:sSubPr>
                        <m:ctrlPr>
                          <w:rPr>
                            <w:rFonts w:ascii="Cambria Math" w:hAnsi="Cambria Math" w:cs="Times New Roman"/>
                            <w:i/>
                            <w:color w:val="000000"/>
                          </w:rPr>
                        </m:ctrlPr>
                      </m:sSubPr>
                      <m:e>
                        <m:r>
                          <w:rPr>
                            <w:rFonts w:ascii="Cambria Math" w:hAnsi="Cambria Math" w:cs="Times New Roman"/>
                            <w:color w:val="000000"/>
                          </w:rPr>
                          <m:t>ϕ</m:t>
                        </m:r>
                      </m:e>
                      <m:sub>
                        <m:r>
                          <w:rPr>
                            <w:rFonts w:ascii="Cambria Math" w:hAnsi="Cambria Math" w:cs="Times New Roman"/>
                            <w:color w:val="000000"/>
                          </w:rPr>
                          <m:t>k</m:t>
                        </m:r>
                      </m:sub>
                    </m:sSub>
                    <m:r>
                      <w:rPr>
                        <w:rFonts w:ascii="Cambria Math" w:hAnsi="Times New Roman" w:cs="Times New Roman"/>
                        <w:color w:val="000000"/>
                      </w:rPr>
                      <m:t xml:space="preserve"> </m:t>
                    </m:r>
                    <m:r>
                      <w:rPr>
                        <w:rFonts w:ascii="Cambria Math" w:hAnsi="Cambria Math" w:cs="Times New Roman"/>
                        <w:color w:val="000000"/>
                      </w:rPr>
                      <m:t>f(x|</m:t>
                    </m:r>
                    <m:sSub>
                      <m:sSubPr>
                        <m:ctrlPr>
                          <w:rPr>
                            <w:rFonts w:ascii="Cambria Math" w:hAnsi="Cambria Math" w:cs="Times New Roman"/>
                            <w:i/>
                            <w:color w:val="000000"/>
                          </w:rPr>
                        </m:ctrlPr>
                      </m:sSubPr>
                      <m:e>
                        <m:r>
                          <w:rPr>
                            <w:rFonts w:ascii="Cambria Math" w:hAnsi="Cambria Math" w:cs="Times New Roman"/>
                            <w:color w:val="000000"/>
                          </w:rPr>
                          <m:t>θ</m:t>
                        </m:r>
                      </m:e>
                      <m:sub>
                        <m:r>
                          <w:rPr>
                            <w:rFonts w:ascii="Cambria Math" w:hAnsi="Cambria Math" w:cs="Times New Roman"/>
                            <w:color w:val="000000"/>
                          </w:rPr>
                          <m:t>k</m:t>
                        </m:r>
                      </m:sub>
                    </m:sSub>
                    <m:r>
                      <w:rPr>
                        <w:rFonts w:ascii="Cambria Math" w:hAnsi="Cambria Math" w:cs="Times New Roman"/>
                        <w:color w:val="000000"/>
                      </w:rPr>
                      <m:t>)</m:t>
                    </m:r>
                  </m:e>
                </m:nary>
              </m:oMath>
            </m:oMathPara>
          </w:p>
        </w:tc>
        <w:tc>
          <w:tcPr>
            <w:tcW w:w="696" w:type="dxa"/>
            <w:tcBorders>
              <w:top w:val="nil"/>
              <w:left w:val="nil"/>
              <w:bottom w:val="nil"/>
              <w:right w:val="nil"/>
            </w:tcBorders>
          </w:tcPr>
          <w:p w14:paraId="66D0691E" w14:textId="77777777" w:rsidR="00086DC9" w:rsidRDefault="00086DC9" w:rsidP="00BA7BF1">
            <w:pPr>
              <w:jc w:val="center"/>
            </w:pPr>
            <w:r>
              <w:rPr>
                <w:rFonts w:hint="eastAsia"/>
              </w:rPr>
              <w:t>(</w:t>
            </w:r>
            <w:fldSimple w:instr=" STYLEREF 1 \s ">
              <w:r w:rsidR="004916B3">
                <w:rPr>
                  <w:noProof/>
                </w:rPr>
                <w:t>3</w:t>
              </w:r>
            </w:fldSimple>
            <w:r>
              <w:noBreakHyphen/>
            </w:r>
            <w:fldSimple w:instr=" SEQ _ \* ARABIC \s 1 ">
              <w:r w:rsidR="004916B3">
                <w:rPr>
                  <w:noProof/>
                </w:rPr>
                <w:t>12</w:t>
              </w:r>
            </w:fldSimple>
            <w:r>
              <w:rPr>
                <w:rFonts w:hint="eastAsia"/>
              </w:rPr>
              <w:t>)</w:t>
            </w:r>
          </w:p>
        </w:tc>
      </w:tr>
    </w:tbl>
    <w:p w14:paraId="671A5C10" w14:textId="5731927C" w:rsidR="00086DC9" w:rsidRDefault="00086DC9">
      <w:pPr>
        <w:pStyle w:val="afff5"/>
        <w:ind w:firstLine="0"/>
        <w:pPrChange w:id="1072" w:author="陳雅虹" w:date="2015-07-17T02:47:00Z">
          <w:pPr>
            <w:pStyle w:val="afff5"/>
          </w:pPr>
        </w:pPrChange>
      </w:pPr>
      <w:r w:rsidRPr="00DB3F92">
        <w:rPr>
          <w:rFonts w:hint="eastAsia"/>
        </w:rPr>
        <w:t xml:space="preserve">The </w:t>
      </w:r>
      <w:proofErr w:type="spellStart"/>
      <w:r w:rsidR="005F0E3D">
        <w:t>D</w:t>
      </w:r>
      <w:r w:rsidRPr="00DB3F92">
        <w:rPr>
          <w:rFonts w:hint="eastAsia"/>
        </w:rPr>
        <w:t>irichlet</w:t>
      </w:r>
      <w:proofErr w:type="spellEnd"/>
      <w:r w:rsidRPr="00DB3F92">
        <w:rPr>
          <w:rFonts w:hint="eastAsia"/>
        </w:rPr>
        <w:t xml:space="preserve"> distribution becomes the </w:t>
      </w:r>
      <w:proofErr w:type="spellStart"/>
      <w:r w:rsidRPr="00DB3F92">
        <w:rPr>
          <w:rFonts w:hint="eastAsia"/>
        </w:rPr>
        <w:t>Dirichlet</w:t>
      </w:r>
      <w:proofErr w:type="spellEnd"/>
      <w:r w:rsidRPr="00DB3F92">
        <w:rPr>
          <w:rFonts w:hint="eastAsia"/>
        </w:rPr>
        <w:t xml:space="preserve"> process as</w:t>
      </w:r>
      <w:r>
        <w:rPr>
          <w:rFonts w:eastAsiaTheme="minorEastAsia" w:hint="eastAsia"/>
        </w:rPr>
        <w:t xml:space="preserve"> shown in</w:t>
      </w:r>
      <w:r w:rsidRPr="00DB3F92">
        <w:rPr>
          <w:rFonts w:hint="eastAsia"/>
        </w:rPr>
        <w:t xml:space="preserve"> the following steps:</w:t>
      </w:r>
    </w:p>
    <w:p w14:paraId="27F9E7D9" w14:textId="5E2E5676" w:rsidR="005F0E3D" w:rsidRPr="00B71F60" w:rsidRDefault="00B71F60" w:rsidP="00D211E9">
      <w:pPr>
        <w:pStyle w:val="afff5"/>
        <w:ind w:firstLine="289"/>
      </w:pPr>
      <m:oMathPara>
        <m:oMathParaPr>
          <m:jc m:val="center"/>
        </m:oMathParaPr>
        <m:oMath>
          <m:r>
            <w:rPr>
              <w:rFonts w:ascii="Cambria Math" w:hAnsi="Cambria Math"/>
            </w:rPr>
            <m:t>G ~ Dir(α,H)</m:t>
          </m:r>
          <m:r>
            <m:rPr>
              <m:nor/>
            </m:rPr>
            <w:rPr>
              <w:rFonts w:ascii="Cambria Math"/>
            </w:rPr>
            <m:t>,</m:t>
          </m:r>
        </m:oMath>
      </m:oMathPara>
    </w:p>
    <w:p w14:paraId="3940403B" w14:textId="3AABB22E" w:rsidR="005F0E3D" w:rsidRPr="00B71F60" w:rsidRDefault="00394E54" w:rsidP="005F0E3D">
      <w:pPr>
        <w:pStyle w:val="afff5"/>
        <w:rPr>
          <w:i/>
          <w:rPrChange w:id="1073" w:author="陳雅虹" w:date="2015-07-17T02:48:00Z">
            <w:rPr/>
          </w:rPrChange>
        </w:rPr>
      </w:pPr>
      <m:oMathPara>
        <m:oMathParaPr>
          <m:jc m:val="center"/>
        </m:oMathParaPr>
        <m:oMath>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 xml:space="preserve"> ~ G</m:t>
          </m:r>
          <m:r>
            <w:rPr>
              <w:rFonts w:ascii="Cambria Math"/>
            </w:rPr>
            <m:t>,</m:t>
          </m:r>
        </m:oMath>
      </m:oMathPara>
    </w:p>
    <w:p w14:paraId="2E347C60" w14:textId="2068F0D1" w:rsidR="002506B0" w:rsidRPr="00B71F60" w:rsidRDefault="00394E54" w:rsidP="005460B2">
      <w:pPr>
        <w:pStyle w:val="afff5"/>
        <w:rPr>
          <w:i/>
          <w:color w:val="000000"/>
          <w:rPrChange w:id="1074" w:author="陳雅虹" w:date="2015-07-17T02:48:00Z">
            <w:rPr>
              <w:color w:val="000000"/>
            </w:rPr>
          </w:rPrChange>
        </w:rPr>
      </w:pPr>
      <m:oMathPara>
        <m:oMathParaPr>
          <m:jc m:val="center"/>
        </m:oMathPara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f(x|</m:t>
          </m:r>
          <m:sSub>
            <m:sSubPr>
              <m:ctrlPr>
                <w:rPr>
                  <w:rFonts w:ascii="Cambria Math" w:hAnsi="Cambria Math"/>
                  <w:i/>
                  <w:color w:val="000000"/>
                </w:rPr>
              </m:ctrlPr>
            </m:sSubPr>
            <m:e>
              <m:r>
                <w:rPr>
                  <w:rFonts w:ascii="Cambria Math" w:hAnsi="Cambria Math"/>
                  <w:color w:val="000000"/>
                </w:rPr>
                <m:t>θ</m:t>
              </m:r>
            </m:e>
            <m:sub>
              <m:r>
                <w:rPr>
                  <w:rFonts w:ascii="Cambria Math" w:hAnsi="Cambria Math"/>
                  <w:color w:val="000000"/>
                </w:rPr>
                <m:t>i</m:t>
              </m:r>
            </m:sub>
          </m:sSub>
          <m:r>
            <w:rPr>
              <w:rFonts w:ascii="Cambria Math" w:hAnsi="Cambria Math"/>
              <w:color w:val="000000"/>
            </w:rPr>
            <m:t>)</m:t>
          </m:r>
        </m:oMath>
      </m:oMathPara>
    </w:p>
    <w:p w14:paraId="0E3CB9D4" w14:textId="743CF539" w:rsidR="00086DC9" w:rsidRDefault="00086DC9" w:rsidP="00086DC9">
      <w:pPr>
        <w:pStyle w:val="afff5"/>
      </w:pPr>
      <w:r w:rsidRPr="00DB3F92">
        <w:t xml:space="preserve">The </w:t>
      </w:r>
      <w:r w:rsidRPr="00DB3F92">
        <w:rPr>
          <w:rFonts w:hint="eastAsia"/>
        </w:rPr>
        <w:t xml:space="preserve">prior distribution function </w:t>
      </w:r>
      <m:oMath>
        <m:r>
          <m:rPr>
            <m:nor/>
          </m:rPr>
          <w:rPr>
            <w:i/>
          </w:rPr>
          <m:t>G</m:t>
        </m:r>
      </m:oMath>
      <w:r w:rsidRPr="00DB3F92">
        <w:t xml:space="preserve"> is drawn from a </w:t>
      </w:r>
      <w:proofErr w:type="spellStart"/>
      <w:r w:rsidRPr="00DB3F92">
        <w:t>Dirichlet</w:t>
      </w:r>
      <w:proofErr w:type="spellEnd"/>
      <w:r w:rsidRPr="00DB3F92">
        <w:t xml:space="preserve"> process and, </w:t>
      </w:r>
      <m:oMath>
        <m:r>
          <w:rPr>
            <w:rFonts w:ascii="Cambria Math" w:hAnsi="Cambria Math"/>
          </w:rPr>
          <m:t>α</m:t>
        </m:r>
      </m:oMath>
      <w:r w:rsidRPr="00DB3F92">
        <w:t xml:space="preserve"> is the concentration parameter</w:t>
      </w:r>
      <w:r>
        <w:rPr>
          <w:rFonts w:eastAsiaTheme="minorEastAsia" w:hint="eastAsia"/>
        </w:rPr>
        <w:t>,</w:t>
      </w:r>
      <w:r w:rsidRPr="00DB3F92">
        <w:t xml:space="preserve"> and </w:t>
      </w:r>
      <m:oMath>
        <m:r>
          <m:rPr>
            <m:nor/>
          </m:rPr>
          <w:rPr>
            <w:i/>
          </w:rPr>
          <m:t>H</m:t>
        </m:r>
      </m:oMath>
      <w:r w:rsidRPr="00DB3F92">
        <w:t xml:space="preserve"> is the base prior. Given </w:t>
      </w:r>
      <m:oMath>
        <m:r>
          <m:rPr>
            <m:nor/>
          </m:rPr>
          <w:rPr>
            <w:i/>
          </w:rPr>
          <m:t>G</m:t>
        </m:r>
      </m:oMath>
      <w:r w:rsidRPr="00DB3F92">
        <w:t xml:space="preserve">, </w:t>
      </w:r>
      <m:oMath>
        <m:sSub>
          <m:sSubPr>
            <m:ctrlPr>
              <w:rPr>
                <w:rFonts w:ascii="Cambria Math" w:hAnsi="Cambria Math"/>
                <w:i/>
              </w:rPr>
            </m:ctrlPr>
          </m:sSubPr>
          <m:e>
            <m:r>
              <m:rPr>
                <m:nor/>
              </m:rPr>
              <w:rPr>
                <w:i/>
              </w:rPr>
              <m:t>x</m:t>
            </m:r>
          </m:e>
          <m:sub>
            <w:proofErr w:type="spellStart"/>
            <m:r>
              <m:rPr>
                <m:nor/>
              </m:rPr>
              <w:rPr>
                <w:i/>
              </w:rPr>
              <m:t>i</m:t>
            </m:r>
            <w:proofErr w:type="spellEnd"/>
          </m:sub>
        </m:sSub>
        <m:r>
          <w:rPr>
            <w:rFonts w:ascii="Cambria Math" w:hAnsi="Cambria Math"/>
          </w:rPr>
          <m:t xml:space="preserve"> </m:t>
        </m:r>
      </m:oMath>
      <w:r w:rsidRPr="00DB3F92">
        <w:t xml:space="preserve">belongs to </w:t>
      </w:r>
      <m:oMath>
        <m:sSub>
          <m:sSubPr>
            <m:ctrlPr>
              <w:rPr>
                <w:rFonts w:ascii="Cambria Math" w:hAnsi="Cambria Math"/>
                <w:i/>
              </w:rPr>
            </m:ctrlPr>
          </m:sSubPr>
          <m:e>
            <m:r>
              <m:rPr>
                <m:nor/>
              </m:rPr>
              <w:rPr>
                <w:i/>
              </w:rPr>
              <m:t>θ</m:t>
            </m:r>
          </m:e>
          <m:sub>
            <w:proofErr w:type="spellStart"/>
            <m:r>
              <m:rPr>
                <m:nor/>
              </m:rPr>
              <w:rPr>
                <w:i/>
              </w:rPr>
              <m:t>i</m:t>
            </m:r>
            <w:proofErr w:type="spellEnd"/>
          </m:sub>
        </m:sSub>
      </m:oMath>
      <w:r w:rsidRPr="00DB3F92">
        <w:t xml:space="preserve">, </w:t>
      </w:r>
      <w:r>
        <w:t xml:space="preserve">and </w:t>
      </w:r>
      <w:r w:rsidRPr="00DB3F92">
        <w:t xml:space="preserve">we sample </w:t>
      </w:r>
      <m:oMath>
        <m:sSub>
          <m:sSubPr>
            <m:ctrlPr>
              <w:rPr>
                <w:rFonts w:ascii="Cambria Math" w:hAnsi="Cambria Math"/>
                <w:i/>
              </w:rPr>
            </m:ctrlPr>
          </m:sSubPr>
          <m:e>
            <m:r>
              <m:rPr>
                <m:nor/>
              </m:rPr>
              <w:rPr>
                <w:i/>
              </w:rPr>
              <m:t>θ</m:t>
            </m:r>
          </m:e>
          <m:sub>
            <w:proofErr w:type="spellStart"/>
            <m:r>
              <m:rPr>
                <m:nor/>
              </m:rPr>
              <w:rPr>
                <w:i/>
              </w:rPr>
              <m:t>i</m:t>
            </m:r>
            <w:proofErr w:type="spellEnd"/>
          </m:sub>
        </m:sSub>
      </m:oMath>
      <w:r w:rsidRPr="00DB3F92">
        <w:t xml:space="preserve"> to the components. Then,</w:t>
      </w:r>
      <w:r w:rsidRPr="00DB3F92">
        <w:rPr>
          <w:rFonts w:hint="eastAsia"/>
        </w:rPr>
        <w:t xml:space="preserve"> given </w:t>
      </w:r>
      <m:oMath>
        <m:sSub>
          <m:sSubPr>
            <m:ctrlPr>
              <w:rPr>
                <w:rFonts w:ascii="Cambria Math" w:hAnsi="Cambria Math"/>
                <w:i/>
              </w:rPr>
            </m:ctrlPr>
          </m:sSubPr>
          <m:e>
            <m:r>
              <m:rPr>
                <m:nor/>
              </m:rPr>
              <w:rPr>
                <w:i/>
              </w:rPr>
              <m:t>θ</m:t>
            </m:r>
          </m:e>
          <m:sub>
            <w:proofErr w:type="spellStart"/>
            <m:r>
              <m:rPr>
                <m:nor/>
              </m:rPr>
              <w:rPr>
                <w:i/>
              </w:rPr>
              <m:t>i</m:t>
            </m:r>
            <w:proofErr w:type="spellEnd"/>
          </m:sub>
        </m:sSub>
      </m:oMath>
      <w:r w:rsidRPr="00DB3F92">
        <w:t xml:space="preserve">, we generate each data point </w:t>
      </w:r>
      <m:oMath>
        <m:sSub>
          <m:sSubPr>
            <m:ctrlPr>
              <w:rPr>
                <w:rFonts w:ascii="Cambria Math" w:hAnsi="Cambria Math"/>
                <w:i/>
              </w:rPr>
            </m:ctrlPr>
          </m:sSubPr>
          <m:e>
            <m:r>
              <m:rPr>
                <m:nor/>
              </m:rPr>
              <w:rPr>
                <w:i/>
              </w:rPr>
              <m:t>x</m:t>
            </m:r>
          </m:e>
          <m:sub>
            <w:proofErr w:type="spellStart"/>
            <m:r>
              <m:rPr>
                <m:nor/>
              </m:rPr>
              <w:rPr>
                <w:i/>
              </w:rPr>
              <m:t>i</m:t>
            </m:r>
            <w:proofErr w:type="spellEnd"/>
          </m:sub>
        </m:sSub>
      </m:oMath>
      <w:r w:rsidRPr="00DB3F92">
        <w:t xml:space="preserve"> from acceleration features. </w:t>
      </w:r>
      <w:r>
        <w:rPr>
          <w:rFonts w:eastAsiaTheme="minorEastAsia" w:hint="eastAsia"/>
        </w:rPr>
        <w:t>For</w:t>
      </w:r>
      <w:r w:rsidRPr="00DB3F92">
        <w:t xml:space="preserve"> implement</w:t>
      </w:r>
      <w:r>
        <w:rPr>
          <w:rFonts w:eastAsiaTheme="minorEastAsia" w:hint="eastAsia"/>
        </w:rPr>
        <w:t>ation</w:t>
      </w:r>
      <w:r w:rsidRPr="00DB3F92">
        <w:t xml:space="preserve"> of DPMM, we use an open API called </w:t>
      </w:r>
      <w:proofErr w:type="spellStart"/>
      <w:r w:rsidRPr="00DB3F92">
        <w:lastRenderedPageBreak/>
        <w:t>Dataumbox</w:t>
      </w:r>
      <w:proofErr w:type="spellEnd"/>
      <w:r w:rsidRPr="00DB3F92">
        <w:t xml:space="preserve"> to tra</w:t>
      </w:r>
      <w:r w:rsidR="00921C83">
        <w:t xml:space="preserve">in our arms’ </w:t>
      </w:r>
      <w:r w:rsidR="004316C5">
        <w:t>hand’s movement</w:t>
      </w:r>
      <w:r w:rsidR="00921C83">
        <w:t>s. The</w:t>
      </w:r>
      <w:r w:rsidRPr="00DB3F92">
        <w:t xml:space="preserve"> DPMM uses Gibbs sampling</w:t>
      </w:r>
      <w:r w:rsidR="00921C83">
        <w:fldChar w:fldCharType="begin"/>
      </w:r>
      <w:r w:rsidR="007B07B5">
        <w:instrText xml:space="preserve"> ADDIN EN.CITE &lt;EndNote&gt;&lt;Cite&gt;&lt;Author&gt;Walker&lt;/Author&gt;&lt;Year&gt;2007&lt;/Year&gt;&lt;RecNum&gt;31&lt;/RecNum&gt;&lt;DisplayText&gt;[32]&lt;/DisplayText&gt;&lt;record&gt;&lt;rec-number&gt;31&lt;/rec-number&gt;&lt;foreign-keys&gt;&lt;key app="EN" db-id="sz22x0ppvatzs7ettfhxv2rxtpdfvwx2wzss"&gt;31&lt;/key&gt;&lt;/foreign-keys&gt;&lt;ref-type name="Journal Article"&gt;17&lt;/ref-type&gt;&lt;contributors&gt;&lt;authors&gt;&lt;author&gt;Walker, Stephen G&lt;/author&gt;&lt;/authors&gt;&lt;/contributors&gt;&lt;titles&gt;&lt;title&gt;Sampling the Dirichlet mixture model with slices&lt;/title&gt;&lt;secondary-title&gt;Communications in Statistics—Simulation and Computation®&lt;/secondary-title&gt;&lt;/titles&gt;&lt;periodical&gt;&lt;full-title&gt;Communications in Statistics—Simulation and Computation®&lt;/full-title&gt;&lt;/periodical&gt;&lt;pages&gt;45-54&lt;/pages&gt;&lt;volume&gt;36&lt;/volume&gt;&lt;number&gt;1&lt;/number&gt;&lt;dates&gt;&lt;year&gt;2007&lt;/year&gt;&lt;/dates&gt;&lt;isbn&gt;0361-0918&lt;/isbn&gt;&lt;urls&gt;&lt;/urls&gt;&lt;/record&gt;&lt;/Cite&gt;&lt;/EndNote&gt;</w:instrText>
      </w:r>
      <w:r w:rsidR="00921C83">
        <w:fldChar w:fldCharType="separate"/>
      </w:r>
      <w:r w:rsidR="007B07B5">
        <w:rPr>
          <w:noProof/>
        </w:rPr>
        <w:t>[</w:t>
      </w:r>
      <w:hyperlink w:anchor="_ENREF_32" w:tooltip="Walker, 2007 #31" w:history="1">
        <w:r w:rsidR="006F41DF">
          <w:rPr>
            <w:noProof/>
          </w:rPr>
          <w:t>32</w:t>
        </w:r>
      </w:hyperlink>
      <w:r w:rsidR="007B07B5">
        <w:rPr>
          <w:noProof/>
        </w:rPr>
        <w:t>]</w:t>
      </w:r>
      <w:r w:rsidR="00921C83">
        <w:fldChar w:fldCharType="end"/>
      </w:r>
      <w:r w:rsidRPr="00DB3F92">
        <w:t xml:space="preserve"> algorithm and </w:t>
      </w:r>
      <w:r>
        <w:rPr>
          <w:rFonts w:eastAsiaTheme="minorEastAsia" w:hint="eastAsia"/>
        </w:rPr>
        <w:t xml:space="preserve">we </w:t>
      </w:r>
      <w:r w:rsidRPr="00DB3F92">
        <w:t xml:space="preserve">build the </w:t>
      </w:r>
      <w:proofErr w:type="spellStart"/>
      <w:r w:rsidRPr="00DB3F92">
        <w:t>Dirichlet</w:t>
      </w:r>
      <w:proofErr w:type="spellEnd"/>
      <w:r w:rsidRPr="00DB3F92">
        <w:t xml:space="preserve"> process by Chinese restaurant </w:t>
      </w:r>
      <w:r w:rsidRPr="00DB3F92">
        <w:rPr>
          <w:rFonts w:hint="eastAsia"/>
        </w:rPr>
        <w:t>process</w:t>
      </w:r>
      <w:r>
        <w:t xml:space="preserve"> </w:t>
      </w:r>
      <w:r>
        <w:fldChar w:fldCharType="begin">
          <w:fldData xml:space="preserve">PEVuZE5vdGU+PENpdGU+PEF1dGhvcj5HcmlmZml0aHM8L0F1dGhvcj48WWVhcj4yMDA0PC9ZZWFy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</w:fldData>
        </w:fldChar>
      </w:r>
      <w:r w:rsidR="00E831AF">
        <w:instrText xml:space="preserve"> ADDIN EN.CITE </w:instrText>
      </w:r>
      <w:r w:rsidR="00E831AF">
        <w:fldChar w:fldCharType="begin">
          <w:fldData xml:space="preserve">PEVuZE5vdGU+PENpdGU+PEF1dGhvcj5HcmlmZml0aHM8L0F1dGhvcj48WWVhcj4yMDA0PC9ZZWFy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</w:fldData>
        </w:fldChar>
      </w:r>
      <w:r w:rsidR="00E831AF">
        <w:instrText xml:space="preserve"> ADDIN EN.CITE.DATA </w:instrText>
      </w:r>
      <w:r w:rsidR="00E831AF">
        <w:fldChar w:fldCharType="end"/>
      </w:r>
      <w:r>
        <w:fldChar w:fldCharType="separate"/>
      </w:r>
      <w:r w:rsidR="00E831AF">
        <w:rPr>
          <w:noProof/>
        </w:rPr>
        <w:t>[</w:t>
      </w:r>
      <w:hyperlink w:anchor="_ENREF_33" w:tooltip="Griffiths, 2004 #30" w:history="1">
        <w:r w:rsidR="006F41DF">
          <w:rPr>
            <w:noProof/>
          </w:rPr>
          <w:t>33</w:t>
        </w:r>
      </w:hyperlink>
      <w:r w:rsidR="00E831AF">
        <w:rPr>
          <w:noProof/>
        </w:rPr>
        <w:t>]</w:t>
      </w:r>
      <w:r>
        <w:fldChar w:fldCharType="end"/>
      </w:r>
      <w:r>
        <w:t>.</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D0FDB" w14:paraId="4AABA20C" w14:textId="77777777" w:rsidTr="00D211E9">
        <w:trPr>
          <w:jc w:val="left"/>
        </w:trPr>
        <w:tc>
          <w:tcPr>
            <w:tcW w:w="8504" w:type="dxa"/>
          </w:tcPr>
          <w:p w14:paraId="53C86A87" w14:textId="77A13E35" w:rsidR="009D0FDB" w:rsidRDefault="009D0FDB" w:rsidP="00D211E9">
            <w:pPr>
              <w:pStyle w:val="afff5"/>
              <w:ind w:firstLine="0"/>
              <w:jc w:val="center"/>
            </w:pPr>
            <w:r>
              <w:rPr>
                <w:noProof/>
              </w:rPr>
              <w:drawing>
                <wp:inline distT="0" distB="0" distL="0" distR="0" wp14:anchorId="40B5D15C" wp14:editId="3E45C046">
                  <wp:extent cx="3960000" cy="1610214"/>
                  <wp:effectExtent l="0" t="0" r="254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0000" cy="1610214"/>
                          </a:xfrm>
                          <a:prstGeom prst="rect">
                            <a:avLst/>
                          </a:prstGeom>
                          <a:noFill/>
                        </pic:spPr>
                      </pic:pic>
                    </a:graphicData>
                  </a:graphic>
                </wp:inline>
              </w:drawing>
            </w:r>
          </w:p>
        </w:tc>
      </w:tr>
      <w:tr w:rsidR="009D0FDB" w14:paraId="508C8007" w14:textId="77777777" w:rsidTr="00D211E9">
        <w:trPr>
          <w:jc w:val="left"/>
        </w:trPr>
        <w:tc>
          <w:tcPr>
            <w:tcW w:w="8504" w:type="dxa"/>
          </w:tcPr>
          <w:p w14:paraId="35747A81" w14:textId="1A4BEBD0" w:rsidR="009D0FDB" w:rsidRPr="005F0E3D" w:rsidRDefault="009D0FDB" w:rsidP="00D211E9">
            <w:pPr>
              <w:pStyle w:val="afff5"/>
              <w:ind w:firstLine="0"/>
              <w:jc w:val="center"/>
              <w:rPr>
                <w:sz w:val="20"/>
              </w:rPr>
            </w:pPr>
            <w:bookmarkStart w:id="1075" w:name="_Toc424901492"/>
            <w:r w:rsidRPr="005F0E3D">
              <w:rPr>
                <w:sz w:val="20"/>
              </w:rPr>
              <w:t xml:space="preserve">Fig. </w:t>
            </w:r>
            <w:r w:rsidRPr="005F0E3D">
              <w:rPr>
                <w:sz w:val="20"/>
              </w:rPr>
              <w:fldChar w:fldCharType="begin"/>
            </w:r>
            <w:r w:rsidRPr="005F0E3D">
              <w:rPr>
                <w:sz w:val="20"/>
              </w:rPr>
              <w:instrText xml:space="preserve"> STYLEREF 1 \s </w:instrText>
            </w:r>
            <w:r w:rsidRPr="005F0E3D">
              <w:rPr>
                <w:sz w:val="20"/>
              </w:rPr>
              <w:fldChar w:fldCharType="separate"/>
            </w:r>
            <w:r w:rsidR="004916B3">
              <w:rPr>
                <w:noProof/>
                <w:sz w:val="20"/>
              </w:rPr>
              <w:t>3</w:t>
            </w:r>
            <w:r w:rsidRPr="005F0E3D">
              <w:rPr>
                <w:noProof/>
                <w:sz w:val="20"/>
              </w:rPr>
              <w:fldChar w:fldCharType="end"/>
            </w:r>
            <w:r w:rsidRPr="005F0E3D">
              <w:rPr>
                <w:sz w:val="20"/>
              </w:rPr>
              <w:noBreakHyphen/>
            </w:r>
            <w:r w:rsidRPr="005F0E3D">
              <w:rPr>
                <w:sz w:val="20"/>
              </w:rPr>
              <w:fldChar w:fldCharType="begin"/>
            </w:r>
            <w:r w:rsidRPr="005F0E3D">
              <w:rPr>
                <w:sz w:val="20"/>
              </w:rPr>
              <w:instrText xml:space="preserve"> SEQ Fig. \* ARABIC \s 1 </w:instrText>
            </w:r>
            <w:r w:rsidRPr="005F0E3D">
              <w:rPr>
                <w:sz w:val="20"/>
              </w:rPr>
              <w:fldChar w:fldCharType="separate"/>
            </w:r>
            <w:r w:rsidR="004916B3">
              <w:rPr>
                <w:noProof/>
                <w:sz w:val="20"/>
              </w:rPr>
              <w:t>7</w:t>
            </w:r>
            <w:r w:rsidRPr="005F0E3D">
              <w:rPr>
                <w:noProof/>
                <w:sz w:val="20"/>
              </w:rPr>
              <w:fldChar w:fldCharType="end"/>
            </w:r>
            <w:r w:rsidRPr="005F0E3D">
              <w:rPr>
                <w:rFonts w:hint="eastAsia"/>
                <w:sz w:val="20"/>
              </w:rPr>
              <w:t xml:space="preserve"> </w:t>
            </w:r>
            <w:r w:rsidRPr="005F0E3D">
              <w:rPr>
                <w:sz w:val="20"/>
              </w:rPr>
              <w:t xml:space="preserve">The </w:t>
            </w:r>
            <w:r>
              <w:rPr>
                <w:sz w:val="20"/>
              </w:rPr>
              <w:t>plate notation of DPMM</w:t>
            </w:r>
            <w:bookmarkEnd w:id="1075"/>
          </w:p>
        </w:tc>
      </w:tr>
    </w:tbl>
    <w:p w14:paraId="4AB1AF24" w14:textId="672FC803" w:rsidR="00086DC9" w:rsidRPr="005B520E" w:rsidRDefault="00086DC9" w:rsidP="00086DC9">
      <w:pPr>
        <w:pStyle w:val="afff5"/>
      </w:pPr>
      <w:r>
        <w:t>Using DPMM twice is seen as one topic model</w:t>
      </w:r>
      <w:ins w:id="1076" w:author="陳雅虹" w:date="2015-07-17T02:49:00Z">
        <w:r w:rsidR="00B71F60">
          <w:t>,</w:t>
        </w:r>
      </w:ins>
      <w:r>
        <w:t xml:space="preserve"> called 2LDPMM. The </w:t>
      </w:r>
      <w:ins w:id="1077" w:author="陳雅虹" w:date="2015-07-17T11:22:00Z">
        <w:r w:rsidR="00953473">
          <w:t>1</w:t>
        </w:r>
        <w:r w:rsidR="00953473">
          <w:rPr>
            <w:vertAlign w:val="superscript"/>
          </w:rPr>
          <w:t>st</w:t>
        </w:r>
      </w:ins>
      <w:del w:id="1078" w:author="陳雅虹" w:date="2015-07-17T11:22:00Z">
        <w:r w:rsidDel="00953473">
          <w:delText>first</w:delText>
        </w:r>
      </w:del>
      <w:r>
        <w:t xml:space="preserve"> layer</w:t>
      </w:r>
      <w:del w:id="1079" w:author="陳雅虹" w:date="2015-07-17T11:22:00Z">
        <w:r w:rsidDel="00953473">
          <w:delText xml:space="preserve"> of</w:delText>
        </w:r>
      </w:del>
      <w:r>
        <w:t xml:space="preserve"> 2LDPMM is used to extract pattern from raw data; before processing the </w:t>
      </w:r>
      <w:ins w:id="1080" w:author="陳雅虹" w:date="2015-07-17T11:22:00Z">
        <w:r w:rsidR="00953473">
          <w:t>2</w:t>
        </w:r>
        <w:r w:rsidR="00953473">
          <w:rPr>
            <w:vertAlign w:val="superscript"/>
          </w:rPr>
          <w:t>nd</w:t>
        </w:r>
      </w:ins>
      <w:del w:id="1081" w:author="陳雅虹" w:date="2015-07-17T11:22:00Z">
        <w:r w:rsidDel="00953473">
          <w:delText>second</w:delText>
        </w:r>
      </w:del>
      <w:r>
        <w:t xml:space="preserve"> layer</w:t>
      </w:r>
      <w:ins w:id="1082" w:author="陳雅虹" w:date="2015-07-17T11:22:00Z">
        <w:r w:rsidR="00953473">
          <w:t xml:space="preserve"> </w:t>
        </w:r>
      </w:ins>
      <w:del w:id="1083" w:author="陳雅虹" w:date="2015-07-17T11:22:00Z">
        <w:r w:rsidDel="00953473">
          <w:delText xml:space="preserve"> of </w:delText>
        </w:r>
      </w:del>
      <w:r>
        <w:t xml:space="preserve">2LDPMM, we aggregate those patterns from </w:t>
      </w:r>
      <w:r>
        <w:rPr>
          <w:rFonts w:eastAsiaTheme="minorEastAsia" w:hint="eastAsia"/>
        </w:rPr>
        <w:t xml:space="preserve">the </w:t>
      </w:r>
      <w:r>
        <w:t xml:space="preserve">first layer into a time-windows. The aggregated data represent the pattern distribution over every time-window and </w:t>
      </w:r>
      <w:ins w:id="1084" w:author="陳雅虹" w:date="2015-07-17T02:49:00Z">
        <w:r w:rsidR="00B71F60">
          <w:t xml:space="preserve">are </w:t>
        </w:r>
      </w:ins>
      <w:proofErr w:type="spellStart"/>
      <w:r>
        <w:t>conside</w:t>
      </w:r>
      <w:ins w:id="1085" w:author="陳雅虹" w:date="2015-07-17T02:49:00Z">
        <w:r w:rsidR="00B71F60">
          <w:t>d</w:t>
        </w:r>
      </w:ins>
      <w:proofErr w:type="spellEnd"/>
      <w:del w:id="1086" w:author="陳雅虹" w:date="2015-07-17T02:49:00Z">
        <w:r w:rsidDel="00B71F60">
          <w:delText>r</w:delText>
        </w:r>
      </w:del>
      <w:r>
        <w:t xml:space="preserve"> as new feature</w:t>
      </w:r>
      <w:ins w:id="1087" w:author="陳雅虹" w:date="2015-07-17T02:49:00Z">
        <w:r w:rsidR="00B71F60">
          <w:t>s</w:t>
        </w:r>
      </w:ins>
      <w:r>
        <w:t xml:space="preserve"> for the second layer DPMM. The result of each cluster means a meaningful topic</w:t>
      </w:r>
      <w:ins w:id="1088" w:author="陳雅虹" w:date="2015-07-17T02:49:00Z">
        <w:r w:rsidR="00B71F60">
          <w:rPr>
            <w:rFonts w:eastAsiaTheme="minorEastAsia"/>
          </w:rPr>
          <w:t>,</w:t>
        </w:r>
      </w:ins>
      <w:del w:id="1089" w:author="陳雅虹" w:date="2015-07-17T02:49:00Z">
        <w:r w:rsidDel="00B71F60">
          <w:rPr>
            <w:rFonts w:eastAsiaTheme="minorEastAsia" w:hint="eastAsia"/>
          </w:rPr>
          <w:delText>.</w:delText>
        </w:r>
      </w:del>
      <w:r>
        <w:t xml:space="preserve"> </w:t>
      </w:r>
      <w:del w:id="1090" w:author="陳雅虹" w:date="2015-07-17T02:49:00Z">
        <w:r w:rsidDel="00B71F60">
          <w:rPr>
            <w:rFonts w:eastAsiaTheme="minorEastAsia" w:hint="eastAsia"/>
          </w:rPr>
          <w:delText>I</w:delText>
        </w:r>
        <w:r w:rsidDel="00B71F60">
          <w:delText xml:space="preserve">n </w:delText>
        </w:r>
      </w:del>
      <w:ins w:id="1091" w:author="陳雅虹" w:date="2015-07-17T02:49:00Z">
        <w:r w:rsidR="00B71F60">
          <w:rPr>
            <w:rFonts w:eastAsiaTheme="minorEastAsia"/>
          </w:rPr>
          <w:t>and</w:t>
        </w:r>
        <w:r w:rsidR="00B71F60">
          <w:t xml:space="preserve"> </w:t>
        </w:r>
      </w:ins>
      <w:r>
        <w:t xml:space="preserve">our work, it means the meaningful actions, </w:t>
      </w:r>
      <w:r w:rsidRPr="007126A3">
        <w:rPr>
          <w:i/>
        </w:rPr>
        <w:t>e.g.</w:t>
      </w:r>
      <w:r>
        <w:t xml:space="preserve"> sitting and sweeping.</w:t>
      </w:r>
    </w:p>
    <w:p w14:paraId="08AC4736" w14:textId="6C2DC011" w:rsidR="007B4035" w:rsidRPr="00086DC9" w:rsidRDefault="00003112" w:rsidP="002405E7">
      <w:pPr>
        <w:pStyle w:val="31"/>
      </w:pPr>
      <w:bookmarkStart w:id="1092" w:name="_Toc424901462"/>
      <w:r w:rsidRPr="00003112">
        <w:t xml:space="preserve">Activity </w:t>
      </w:r>
      <w:del w:id="1093" w:author="陳雅虹" w:date="2015-07-17T02:50:00Z">
        <w:r w:rsidRPr="00003112" w:rsidDel="00B71F60">
          <w:delText xml:space="preserve">Recognition </w:delText>
        </w:r>
      </w:del>
      <w:ins w:id="1094" w:author="陳雅虹" w:date="2015-07-17T02:50:00Z">
        <w:r w:rsidR="00B71F60">
          <w:t xml:space="preserve">Clustering from </w:t>
        </w:r>
        <w:proofErr w:type="spellStart"/>
        <w:r w:rsidR="00B71F60">
          <w:t>Fuing</w:t>
        </w:r>
        <w:proofErr w:type="spellEnd"/>
        <w:r w:rsidR="00B71F60">
          <w:t xml:space="preserve"> Ambient and Vital Sign Sensors</w:t>
        </w:r>
      </w:ins>
      <w:bookmarkEnd w:id="1092"/>
      <w:del w:id="1095" w:author="陳雅虹" w:date="2015-07-17T02:50:00Z">
        <w:r w:rsidRPr="00003112" w:rsidDel="00B71F60">
          <w:delText xml:space="preserve">Model of Ambient </w:delText>
        </w:r>
        <w:r w:rsidDel="00B71F60">
          <w:delText>and Vital Sign</w:delText>
        </w:r>
        <w:r w:rsidRPr="00003112" w:rsidDel="00B71F60">
          <w:delText xml:space="preserve"> </w:delText>
        </w:r>
        <w:r w:rsidDel="00B71F60">
          <w:delText>Fusion</w:delText>
        </w:r>
      </w:del>
    </w:p>
    <w:p w14:paraId="3EE9F98B" w14:textId="0B3A66BC" w:rsidR="00086DC9" w:rsidRDefault="00003112" w:rsidP="00126D00">
      <w:pPr>
        <w:pStyle w:val="afff5"/>
      </w:pPr>
      <w:r>
        <w:rPr>
          <w:rFonts w:hint="eastAsia"/>
        </w:rPr>
        <w:t>The</w:t>
      </w:r>
      <w:r>
        <w:t xml:space="preserve"> result of</w:t>
      </w:r>
      <w:r>
        <w:rPr>
          <w:rFonts w:hint="eastAsia"/>
        </w:rPr>
        <w:t xml:space="preserve"> </w:t>
      </w:r>
      <w:r>
        <w:t xml:space="preserve">vital sign part </w:t>
      </w:r>
      <w:ins w:id="1096" w:author="陳雅虹" w:date="2015-07-17T02:51:00Z">
        <w:r w:rsidR="00B71F60">
          <w:t xml:space="preserve">is </w:t>
        </w:r>
      </w:ins>
      <w:r>
        <w:t>obtain</w:t>
      </w:r>
      <w:ins w:id="1097" w:author="陳雅虹" w:date="2015-07-17T02:51:00Z">
        <w:r w:rsidR="00B71F60">
          <w:t>ed</w:t>
        </w:r>
      </w:ins>
      <w:r>
        <w:t xml:space="preserve"> from</w:t>
      </w:r>
      <w:r>
        <w:rPr>
          <w:rFonts w:hint="eastAsia"/>
        </w:rPr>
        <w:t xml:space="preserve"> </w:t>
      </w:r>
      <w:r>
        <w:t xml:space="preserve">the topic model </w:t>
      </w:r>
      <w:r>
        <w:rPr>
          <w:rFonts w:hint="eastAsia"/>
        </w:rPr>
        <w:t>2LDPMM</w:t>
      </w:r>
      <w:ins w:id="1098" w:author="陳雅虹" w:date="2015-07-17T02:51:00Z">
        <w:r w:rsidR="00B71F60">
          <w:t>,</w:t>
        </w:r>
      </w:ins>
      <w:del w:id="1099" w:author="陳雅虹" w:date="2015-07-17T02:51:00Z">
        <w:r w:rsidDel="00B71F60">
          <w:delText>.</w:delText>
        </w:r>
      </w:del>
      <w:r>
        <w:t xml:space="preserve"> </w:t>
      </w:r>
      <w:del w:id="1100" w:author="陳雅虹" w:date="2015-07-17T02:51:00Z">
        <w:r w:rsidDel="00B71F60">
          <w:delText>The 2LDPMM</w:delText>
        </w:r>
      </w:del>
      <w:ins w:id="1101" w:author="陳雅虹" w:date="2015-07-17T02:51:00Z">
        <w:r w:rsidR="00B71F60">
          <w:t>which</w:t>
        </w:r>
      </w:ins>
      <w:r>
        <w:t xml:space="preserve"> categories </w:t>
      </w:r>
      <w:ins w:id="1102" w:author="陳雅虹" w:date="2015-07-17T02:51:00Z">
        <w:r w:rsidR="00B71F60">
          <w:t xml:space="preserve">the </w:t>
        </w:r>
      </w:ins>
      <w:r>
        <w:t xml:space="preserve">training data into </w:t>
      </w:r>
      <m:oMath>
        <m:r>
          <w:rPr>
            <w:rFonts w:ascii="Cambria Math" w:hAnsi="Cambria Math"/>
          </w:rPr>
          <m:t>n</m:t>
        </m:r>
      </m:oMath>
      <w:r>
        <w:rPr>
          <w:rFonts w:hint="eastAsia"/>
        </w:rPr>
        <w:t xml:space="preserve"> clusters</w:t>
      </w:r>
      <w:r>
        <w:t xml:space="preserve"> and each cluster can represent a mapp</w:t>
      </w:r>
      <w:ins w:id="1103" w:author="陳雅虹" w:date="2015-07-17T02:55:00Z">
        <w:r w:rsidR="00B71F60">
          <w:t>ed</w:t>
        </w:r>
      </w:ins>
      <w:del w:id="1104" w:author="陳雅虹" w:date="2015-07-17T02:55:00Z">
        <w:r w:rsidDel="00B71F60">
          <w:delText>ing</w:delText>
        </w:r>
      </w:del>
      <w:r>
        <w:t xml:space="preserve"> activity. We consider each cluster as a sensor used to monitor </w:t>
      </w:r>
      <w:r w:rsidR="00E43BCC">
        <w:t xml:space="preserve">a specific activity, </w:t>
      </w:r>
      <w:del w:id="1105" w:author="陳雅虹" w:date="2015-07-17T02:55:00Z">
        <w:r w:rsidR="00E43BCC" w:rsidDel="00B71F60">
          <w:delText xml:space="preserve">so </w:delText>
        </w:r>
      </w:del>
      <w:ins w:id="1106" w:author="陳雅虹" w:date="2015-07-17T02:55:00Z">
        <w:r w:rsidR="00B71F60">
          <w:t xml:space="preserve">and thus </w:t>
        </w:r>
      </w:ins>
      <w:r w:rsidR="00E43BCC">
        <w:t xml:space="preserve">the result of each cluster becomes a feature for the second layer non-parametric </w:t>
      </w:r>
      <w:r w:rsidR="00B84AA2">
        <w:t>hierarchal</w:t>
      </w:r>
      <w:r w:rsidR="00E43BCC">
        <w:t xml:space="preserve"> activity </w:t>
      </w:r>
      <w:del w:id="1107" w:author="陳雅虹" w:date="2015-07-17T02:52:00Z">
        <w:r w:rsidR="00E43BCC" w:rsidDel="00B71F60">
          <w:delText xml:space="preserve">recognition </w:delText>
        </w:r>
      </w:del>
      <w:ins w:id="1108" w:author="陳雅虹" w:date="2015-07-17T02:52:00Z">
        <w:r w:rsidR="00B71F60">
          <w:t xml:space="preserve">clustering </w:t>
        </w:r>
      </w:ins>
      <w:del w:id="1109" w:author="陳雅虹" w:date="2015-07-17T02:54:00Z">
        <w:r w:rsidR="00E43BCC" w:rsidDel="00B71F60">
          <w:delText xml:space="preserve">model </w:delText>
        </w:r>
      </w:del>
      <w:r w:rsidR="00E43BCC">
        <w:t>(</w:t>
      </w:r>
      <w:r w:rsidR="00533444">
        <w:t xml:space="preserve">the </w:t>
      </w:r>
      <w:r w:rsidR="00E43BCC">
        <w:t>2</w:t>
      </w:r>
      <w:r w:rsidR="00E43BCC" w:rsidRPr="006376B3">
        <w:rPr>
          <w:vertAlign w:val="superscript"/>
        </w:rPr>
        <w:t>nd</w:t>
      </w:r>
      <w:r w:rsidR="00E43BCC">
        <w:t xml:space="preserve">-layer </w:t>
      </w:r>
      <w:del w:id="1110" w:author="陳雅虹" w:date="2015-07-17T02:53:00Z">
        <w:r w:rsidR="00E43BCC" w:rsidDel="00B71F60">
          <w:delText>NHARM</w:delText>
        </w:r>
      </w:del>
      <w:ins w:id="1111" w:author="陳雅虹" w:date="2015-07-17T02:57:00Z">
        <w:r w:rsidR="00A84D06">
          <w:t>HAC</w:t>
        </w:r>
      </w:ins>
      <w:ins w:id="1112" w:author="陳雅虹" w:date="2015-07-17T02:53:00Z">
        <w:r w:rsidR="00B71F60">
          <w:t>NHAC</w:t>
        </w:r>
      </w:ins>
      <w:r w:rsidR="00E43BCC">
        <w:t>).</w:t>
      </w:r>
      <w:r w:rsidR="00533444">
        <w:t xml:space="preserve"> </w:t>
      </w:r>
      <w:r w:rsidR="005B10D5">
        <w:t>The 2</w:t>
      </w:r>
      <w:r w:rsidR="005B10D5" w:rsidRPr="006376B3">
        <w:rPr>
          <w:vertAlign w:val="superscript"/>
        </w:rPr>
        <w:t>nd</w:t>
      </w:r>
      <w:r w:rsidR="005B10D5">
        <w:t>-layer N</w:t>
      </w:r>
      <w:del w:id="1113" w:author="陳雅虹" w:date="2015-07-17T02:57:00Z">
        <w:r w:rsidR="005B10D5" w:rsidDel="00A84D06">
          <w:delText>HARM</w:delText>
        </w:r>
      </w:del>
      <w:ins w:id="1114" w:author="陳雅虹" w:date="2015-07-17T02:57:00Z">
        <w:r w:rsidR="00A84D06">
          <w:t>HAC</w:t>
        </w:r>
      </w:ins>
      <w:r w:rsidR="005B10D5">
        <w:t xml:space="preserve"> transfers the result of 2LDPMM </w:t>
      </w:r>
      <w:ins w:id="1115" w:author="陳雅虹" w:date="2015-07-17T02:52:00Z">
        <w:r w:rsidR="00B71F60">
          <w:t>to</w:t>
        </w:r>
      </w:ins>
      <w:del w:id="1116" w:author="陳雅虹" w:date="2015-07-17T02:52:00Z">
        <w:r w:rsidR="005B10D5" w:rsidDel="00B71F60">
          <w:delText>as</w:delText>
        </w:r>
      </w:del>
      <w:r w:rsidR="005B10D5">
        <w:t xml:space="preserve"> </w:t>
      </w:r>
      <m:oMath>
        <m:r>
          <m:rPr>
            <m:sty m:val="p"/>
          </m:rP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e>
        </m:d>
      </m:oMath>
      <w:r w:rsidR="005B10D5">
        <w:rPr>
          <w:rFonts w:hint="eastAsia"/>
        </w:rPr>
        <w:t xml:space="preserve">, where </w:t>
      </w:r>
      <m:oMath>
        <m:r>
          <w:rPr>
            <w:rFonts w:ascii="Cambria Math" w:hAnsi="Cambria Math"/>
          </w:rPr>
          <m:t>n</m:t>
        </m:r>
      </m:oMath>
      <w:r w:rsidR="005B10D5">
        <w:rPr>
          <w:rFonts w:hint="eastAsia"/>
        </w:rPr>
        <w:t xml:space="preserve"> is the number of determined clus</w:t>
      </w:r>
      <w:r w:rsidR="005B10D5">
        <w:rPr>
          <w:rFonts w:hint="eastAsia"/>
        </w:rPr>
        <w:lastRenderedPageBreak/>
        <w:t>ters from 2LDPMM.</w:t>
      </w:r>
      <w:r w:rsidR="005B10D5">
        <w:t xml:space="preserve"> </w:t>
      </w:r>
      <w:del w:id="1117" w:author="陳雅虹" w:date="2015-07-17T02:52:00Z">
        <w:r w:rsidR="005B10D5" w:rsidDel="00B71F60">
          <w:delText xml:space="preserve">And </w:delText>
        </w:r>
      </w:del>
      <w:ins w:id="1118" w:author="陳雅虹" w:date="2015-07-17T02:52:00Z">
        <w:r w:rsidR="00B71F60">
          <w:t xml:space="preserve">Moreover, </w:t>
        </w:r>
      </w:ins>
      <m:oMath>
        <m:r>
          <m:rPr>
            <m:sty m:val="p"/>
          </m:rPr>
          <w:rPr>
            <w:rFonts w:ascii="Cambria Math" w:hAnsi="Cambria Math"/>
          </w:rPr>
          <m:t>F</m:t>
        </m:r>
      </m:oMath>
      <w:r w:rsidR="005B10D5">
        <w:t xml:space="preserve"> is the set of features of the 2</w:t>
      </w:r>
      <w:proofErr w:type="spellStart"/>
      <w:r w:rsidR="005B10D5" w:rsidRPr="006376B3">
        <w:rPr>
          <w:vertAlign w:val="superscript"/>
        </w:rPr>
        <w:t>nd</w:t>
      </w:r>
      <w:proofErr w:type="spellEnd"/>
      <w:r w:rsidR="005B10D5">
        <w:t>-layer NHA</w:t>
      </w:r>
      <w:ins w:id="1119" w:author="陳雅虹" w:date="2015-07-17T02:54:00Z">
        <w:r w:rsidR="00B71F60">
          <w:t>C</w:t>
        </w:r>
      </w:ins>
      <w:del w:id="1120" w:author="陳雅虹" w:date="2015-07-17T02:54:00Z">
        <w:r w:rsidR="005B10D5" w:rsidDel="00B71F60">
          <w:delText>RM,</w:delText>
        </w:r>
      </w:del>
      <w:ins w:id="1121" w:author="陳雅虹" w:date="2015-07-17T02:54:00Z">
        <w:r w:rsidR="00B71F60">
          <w:t>,</w:t>
        </w:r>
      </w:ins>
      <w:r w:rsidR="005B10D5">
        <w:t xml:space="preserve"> and the format of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5B10D5">
        <w:rPr>
          <w:rFonts w:hint="eastAsia"/>
        </w:rPr>
        <w:t xml:space="preserve"> is Boolean variable.</w:t>
      </w:r>
      <w:r w:rsidR="005B10D5">
        <w:t xml:space="preserve"> </w:t>
      </w:r>
      <w:r w:rsidR="00533444">
        <w:t>For example,</w:t>
      </w:r>
      <w:r w:rsidR="00E43BCC">
        <w:t xml:space="preserve"> </w:t>
      </w:r>
      <w:r w:rsidR="00533444">
        <w:t xml:space="preserve">since 2LDPMM determines the input data </w:t>
      </w:r>
      <w:r w:rsidR="005B10D5">
        <w:t>as</w:t>
      </w:r>
      <w:r w:rsidR="00533444">
        <w:t xml:space="preserve"> the 3</w:t>
      </w:r>
      <w:r w:rsidR="00533444" w:rsidRPr="00533444">
        <w:rPr>
          <w:vertAlign w:val="superscript"/>
        </w:rPr>
        <w:t>rd</w:t>
      </w:r>
      <w:r w:rsidR="00533444">
        <w:t xml:space="preserve"> cluster, and there is totally 10 clusters in 2LDPMM</w:t>
      </w:r>
      <w:ins w:id="1122" w:author="陳雅虹" w:date="2015-07-17T02:52:00Z">
        <w:r w:rsidR="00B71F60">
          <w:t>,</w:t>
        </w:r>
      </w:ins>
      <w:del w:id="1123" w:author="陳雅虹" w:date="2015-07-17T02:52:00Z">
        <w:r w:rsidR="00533444" w:rsidDel="00B71F60">
          <w:delText>.</w:delText>
        </w:r>
      </w:del>
      <w:r w:rsidR="00533444">
        <w:t xml:space="preserve"> </w:t>
      </w:r>
      <w:ins w:id="1124" w:author="陳雅虹" w:date="2015-07-17T02:52:00Z">
        <w:r w:rsidR="00B71F60">
          <w:t>t</w:t>
        </w:r>
      </w:ins>
      <w:del w:id="1125" w:author="陳雅虹" w:date="2015-07-17T02:52:00Z">
        <w:r w:rsidR="00B84AA2" w:rsidDel="00B71F60">
          <w:delText>T</w:delText>
        </w:r>
      </w:del>
      <w:r w:rsidR="00B84AA2">
        <w:t>he number of features of</w:t>
      </w:r>
      <w:r w:rsidR="005B10D5">
        <w:t xml:space="preserve"> 2</w:t>
      </w:r>
      <w:r w:rsidR="005B10D5" w:rsidRPr="006376B3">
        <w:rPr>
          <w:vertAlign w:val="superscript"/>
        </w:rPr>
        <w:t>nd</w:t>
      </w:r>
      <w:r w:rsidR="005B10D5">
        <w:t>-layer N</w:t>
      </w:r>
      <w:del w:id="1126" w:author="陳雅虹" w:date="2015-07-17T02:57:00Z">
        <w:r w:rsidR="005B10D5" w:rsidDel="00A84D06">
          <w:delText>HARM</w:delText>
        </w:r>
      </w:del>
      <w:ins w:id="1127" w:author="陳雅虹" w:date="2015-07-17T02:57:00Z">
        <w:r w:rsidR="00A84D06">
          <w:t>HAC</w:t>
        </w:r>
      </w:ins>
      <w:r w:rsidR="005B10D5">
        <w:t xml:space="preserve"> is 10 (</w:t>
      </w:r>
      <m:oMath>
        <m:r>
          <w:rPr>
            <w:rFonts w:ascii="Cambria Math" w:hAnsi="Cambria Math"/>
          </w:rPr>
          <m:t>n=10</m:t>
        </m:r>
      </m:oMath>
      <w:r w:rsidR="005B10D5">
        <w:t xml:space="preserve">) and the features of this instance are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 xml:space="preserve">=1, </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6</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7</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8</m:t>
            </m:r>
          </m:sub>
        </m:sSub>
        <m:r>
          <w:rPr>
            <w:rFonts w:ascii="Cambria Math" w:hAnsi="Cambria Math"/>
          </w:rPr>
          <m:t xml:space="preserve">=0, </m:t>
        </m:r>
        <m:sSub>
          <m:sSubPr>
            <m:ctrlPr>
              <w:rPr>
                <w:rFonts w:ascii="Cambria Math" w:hAnsi="Cambria Math"/>
              </w:rPr>
            </m:ctrlPr>
          </m:sSubPr>
          <m:e>
            <m:r>
              <w:rPr>
                <w:rFonts w:ascii="Cambria Math" w:hAnsi="Cambria Math"/>
              </w:rPr>
              <m:t>f</m:t>
            </m:r>
          </m:e>
          <m:sub>
            <m:r>
              <w:rPr>
                <w:rFonts w:ascii="Cambria Math" w:hAnsi="Cambria Math"/>
              </w:rPr>
              <m:t>9</m:t>
            </m:r>
          </m:sub>
        </m:sSub>
        <m:r>
          <w:rPr>
            <w:rFonts w:ascii="Cambria Math" w:hAnsi="Cambria Math"/>
          </w:rPr>
          <m:t xml:space="preserve">=0 </m:t>
        </m:r>
        <m:r>
          <m:rPr>
            <m:sty m:val="p"/>
          </m:rPr>
          <w:rPr>
            <w:rFonts w:ascii="Cambria Math" w:hAnsi="Cambria Math"/>
          </w:rPr>
          <m:t>and</m:t>
        </m:r>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10</m:t>
            </m:r>
          </m:sub>
        </m:sSub>
        <m:r>
          <w:rPr>
            <w:rFonts w:ascii="Cambria Math" w:hAnsi="Cambria Math"/>
          </w:rPr>
          <m:t>=0.</m:t>
        </m:r>
      </m:oMath>
    </w:p>
    <w:p w14:paraId="16C727A3" w14:textId="48409752" w:rsidR="00086DC9" w:rsidRDefault="00D441C3" w:rsidP="00126D00">
      <w:pPr>
        <w:pStyle w:val="afff5"/>
      </w:pPr>
      <w:r>
        <w:t>Extracting</w:t>
      </w:r>
      <w:r w:rsidR="005B10D5">
        <w:rPr>
          <w:rFonts w:hint="eastAsia"/>
        </w:rPr>
        <w:t xml:space="preserve"> </w:t>
      </w:r>
      <w:r>
        <w:t xml:space="preserve">features from </w:t>
      </w:r>
      <w:r w:rsidR="005B10D5">
        <w:rPr>
          <w:rFonts w:hint="eastAsia"/>
        </w:rPr>
        <w:t>ambient part</w:t>
      </w:r>
      <w:r>
        <w:t xml:space="preserve"> of the 1</w:t>
      </w:r>
      <w:r>
        <w:rPr>
          <w:vertAlign w:val="superscript"/>
        </w:rPr>
        <w:t>st</w:t>
      </w:r>
      <w:r>
        <w:t xml:space="preserve">-layer </w:t>
      </w:r>
      <w:del w:id="1128" w:author="陳雅虹" w:date="2015-07-17T02:55:00Z">
        <w:r w:rsidDel="00B71F60">
          <w:delText>NHARM</w:delText>
        </w:r>
      </w:del>
      <w:ins w:id="1129" w:author="陳雅虹" w:date="2015-07-17T02:57:00Z">
        <w:r w:rsidR="00A84D06">
          <w:t>HAC</w:t>
        </w:r>
      </w:ins>
      <w:del w:id="1130" w:author="陳雅虹" w:date="2015-07-17T02:55:00Z">
        <w:r w:rsidR="005B10D5" w:rsidDel="00B71F60">
          <w:rPr>
            <w:rFonts w:hint="eastAsia"/>
          </w:rPr>
          <w:delText xml:space="preserve"> </w:delText>
        </w:r>
      </w:del>
      <w:ins w:id="1131" w:author="陳雅虹" w:date="2015-07-17T02:55:00Z">
        <w:r w:rsidR="00B71F60">
          <w:t>NHAC</w:t>
        </w:r>
        <w:r w:rsidR="00B71F60">
          <w:rPr>
            <w:rFonts w:hint="eastAsia"/>
          </w:rPr>
          <w:t xml:space="preserve"> </w:t>
        </w:r>
      </w:ins>
      <w:r>
        <w:t>to the 2</w:t>
      </w:r>
      <w:r w:rsidRPr="006376B3">
        <w:rPr>
          <w:vertAlign w:val="superscript"/>
        </w:rPr>
        <w:t>nd</w:t>
      </w:r>
      <w:r>
        <w:t xml:space="preserve">-layer </w:t>
      </w:r>
      <w:del w:id="1132" w:author="陳雅虹" w:date="2015-07-17T02:56:00Z">
        <w:r w:rsidDel="00B71F60">
          <w:delText>NHARM</w:delText>
        </w:r>
      </w:del>
      <w:ins w:id="1133" w:author="陳雅虹" w:date="2015-07-17T02:57:00Z">
        <w:r w:rsidR="00A84D06">
          <w:t>HAC</w:t>
        </w:r>
      </w:ins>
      <w:del w:id="1134" w:author="陳雅虹" w:date="2015-07-17T02:56:00Z">
        <w:r w:rsidDel="00B71F60">
          <w:delText xml:space="preserve"> </w:delText>
        </w:r>
      </w:del>
      <w:ins w:id="1135" w:author="陳雅虹" w:date="2015-07-17T02:56:00Z">
        <w:r w:rsidR="00B71F60">
          <w:t xml:space="preserve">NHAC </w:t>
        </w:r>
      </w:ins>
      <w:r>
        <w:t xml:space="preserve">uses </w:t>
      </w:r>
      <w:del w:id="1136" w:author="陳雅虹" w:date="2015-07-17T02:55:00Z">
        <w:r w:rsidDel="00B71F60">
          <w:delText xml:space="preserve">alike </w:delText>
        </w:r>
      </w:del>
      <w:ins w:id="1137" w:author="陳雅虹" w:date="2015-07-17T02:55:00Z">
        <w:r w:rsidR="00B71F60">
          <w:t xml:space="preserve">similar </w:t>
        </w:r>
      </w:ins>
      <w:r w:rsidR="00B84AA2">
        <w:t>mechanism</w:t>
      </w:r>
      <w:r>
        <w:t xml:space="preserve">. </w:t>
      </w:r>
      <w:r w:rsidR="00460EFC">
        <w:t>The 2</w:t>
      </w:r>
      <w:r w:rsidR="00460EFC" w:rsidRPr="006376B3">
        <w:rPr>
          <w:vertAlign w:val="superscript"/>
        </w:rPr>
        <w:t>nd</w:t>
      </w:r>
      <w:r w:rsidR="00460EFC">
        <w:t xml:space="preserve">-layer </w:t>
      </w:r>
      <w:del w:id="1138" w:author="陳雅虹" w:date="2015-07-17T02:56:00Z">
        <w:r w:rsidR="00460EFC" w:rsidDel="00B71F60">
          <w:delText>NHARM</w:delText>
        </w:r>
      </w:del>
      <w:ins w:id="1139" w:author="陳雅虹" w:date="2015-07-17T02:57:00Z">
        <w:r w:rsidR="00A84D06">
          <w:t>HAC</w:t>
        </w:r>
      </w:ins>
      <w:del w:id="1140" w:author="陳雅虹" w:date="2015-07-17T02:56:00Z">
        <w:r w:rsidR="00460EFC" w:rsidDel="00B71F60">
          <w:delText xml:space="preserve"> </w:delText>
        </w:r>
      </w:del>
      <w:ins w:id="1141" w:author="陳雅虹" w:date="2015-07-17T02:56:00Z">
        <w:r w:rsidR="00B71F60">
          <w:t xml:space="preserve">NHAC </w:t>
        </w:r>
      </w:ins>
      <w:r w:rsidR="00460EFC">
        <w:t xml:space="preserve">transfers the result of ambient part KNN model </w:t>
      </w:r>
      <w:proofErr w:type="gramStart"/>
      <w:r w:rsidR="00460EFC">
        <w:t xml:space="preserve">as </w:t>
      </w:r>
      <w:proofErr w:type="gramEnd"/>
      <m:oMath>
        <m:r>
          <m:rPr>
            <m:sty m:val="p"/>
          </m:rP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m:t>
                </m:r>
              </m:sub>
            </m:sSub>
          </m:e>
        </m:d>
      </m:oMath>
      <w:r w:rsidR="00460EFC">
        <w:rPr>
          <w:rFonts w:hint="eastAsia"/>
        </w:rPr>
        <w:t xml:space="preserve">, where </w:t>
      </w:r>
      <m:oMath>
        <m:r>
          <w:rPr>
            <w:rFonts w:ascii="Cambria Math" w:hAnsi="Cambria Math"/>
          </w:rPr>
          <m:t>m</m:t>
        </m:r>
      </m:oMath>
      <w:r w:rsidR="00460EFC">
        <w:rPr>
          <w:rFonts w:hint="eastAsia"/>
        </w:rPr>
        <w:t xml:space="preserve"> is the number of determined clusters from </w:t>
      </w:r>
      <w:r w:rsidR="00460EFC">
        <w:t>the ambient part KNN model</w:t>
      </w:r>
      <w:r w:rsidR="00460EFC">
        <w:rPr>
          <w:rFonts w:hint="eastAsia"/>
        </w:rPr>
        <w:t>.</w:t>
      </w:r>
      <w:r w:rsidR="00460EFC">
        <w:t xml:space="preserve"> And </w:t>
      </w:r>
      <m:oMath>
        <m:r>
          <m:rPr>
            <m:sty m:val="p"/>
          </m:rPr>
          <w:rPr>
            <w:rFonts w:ascii="Cambria Math" w:hAnsi="Cambria Math"/>
          </w:rPr>
          <m:t>F</m:t>
        </m:r>
      </m:oMath>
      <w:r w:rsidR="00460EFC">
        <w:t xml:space="preserve"> is the set of features of the 2</w:t>
      </w:r>
      <w:proofErr w:type="spellStart"/>
      <w:r w:rsidR="00460EFC" w:rsidRPr="006376B3">
        <w:rPr>
          <w:vertAlign w:val="superscript"/>
        </w:rPr>
        <w:t>nd</w:t>
      </w:r>
      <w:proofErr w:type="spellEnd"/>
      <w:r w:rsidR="00460EFC">
        <w:t xml:space="preserve">-layer </w:t>
      </w:r>
      <w:del w:id="1142" w:author="陳雅虹" w:date="2015-07-17T02:56:00Z">
        <w:r w:rsidR="00460EFC" w:rsidDel="00B71F60">
          <w:delText>NHARM</w:delText>
        </w:r>
      </w:del>
      <w:ins w:id="1143" w:author="陳雅虹" w:date="2015-07-17T02:57:00Z">
        <w:r w:rsidR="00A84D06">
          <w:t>HAC</w:t>
        </w:r>
      </w:ins>
      <w:ins w:id="1144" w:author="陳雅虹" w:date="2015-07-17T02:56:00Z">
        <w:r w:rsidR="00B71F60">
          <w:t>NHAC</w:t>
        </w:r>
      </w:ins>
      <w:r w:rsidR="00460EFC">
        <w:t xml:space="preserve">, and the format of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460EFC">
        <w:rPr>
          <w:rFonts w:hint="eastAsia"/>
        </w:rPr>
        <w:t xml:space="preserve"> is Boolean variable.</w:t>
      </w:r>
      <w:r w:rsidR="00460EFC">
        <w:t xml:space="preserve"> So the total number of features </w:t>
      </w:r>
      <w:proofErr w:type="gramStart"/>
      <w:r w:rsidR="00460EFC">
        <w:t xml:space="preserve">is </w:t>
      </w:r>
      <w:proofErr w:type="gramEnd"/>
      <m:oMath>
        <m:r>
          <w:rPr>
            <w:rFonts w:ascii="Cambria Math" w:hAnsi="Cambria Math"/>
          </w:rPr>
          <m:t>n</m:t>
        </m:r>
        <m:r>
          <m:rPr>
            <m:sty m:val="p"/>
          </m:rPr>
          <w:rPr>
            <w:rFonts w:ascii="Cambria Math" w:hAnsi="Cambria Math"/>
          </w:rPr>
          <m:t>+</m:t>
        </m:r>
        <m:r>
          <w:rPr>
            <w:rFonts w:ascii="Cambria Math" w:hAnsi="Cambria Math"/>
          </w:rPr>
          <m:t>m</m:t>
        </m:r>
      </m:oMath>
      <w:r w:rsidR="00460EFC">
        <w:rPr>
          <w:rFonts w:hint="eastAsia"/>
        </w:rPr>
        <w:t xml:space="preserve">,  and </w:t>
      </w:r>
      <w:r w:rsidR="00ED55C3">
        <w:t>their format</w:t>
      </w:r>
      <w:ins w:id="1145" w:author="陳雅虹" w:date="2015-07-17T02:57:00Z">
        <w:r w:rsidR="00A84D06">
          <w:t>s</w:t>
        </w:r>
      </w:ins>
      <w:r w:rsidR="00ED55C3">
        <w:t xml:space="preserve"> are Boolean variable. The characteristic of feature in the 2</w:t>
      </w:r>
      <w:r w:rsidR="00ED55C3" w:rsidRPr="006376B3">
        <w:rPr>
          <w:vertAlign w:val="superscript"/>
        </w:rPr>
        <w:t>nd</w:t>
      </w:r>
      <w:r w:rsidR="00ED55C3">
        <w:t>-layer N</w:t>
      </w:r>
      <w:del w:id="1146" w:author="陳雅虹" w:date="2015-07-17T02:57:00Z">
        <w:r w:rsidR="00ED55C3" w:rsidDel="00A84D06">
          <w:delText>HARM</w:delText>
        </w:r>
      </w:del>
      <w:ins w:id="1147" w:author="陳雅虹" w:date="2015-07-17T02:57:00Z">
        <w:r w:rsidR="00A84D06">
          <w:t>HAC</w:t>
        </w:r>
      </w:ins>
      <w:r w:rsidR="00ED55C3">
        <w:t xml:space="preserve"> is similar to the ambient part of 1</w:t>
      </w:r>
      <w:r w:rsidR="00ED55C3" w:rsidRPr="00ED55C3">
        <w:rPr>
          <w:vertAlign w:val="superscript"/>
        </w:rPr>
        <w:t>st</w:t>
      </w:r>
      <w:r w:rsidR="00ED55C3">
        <w:t>-layer N</w:t>
      </w:r>
      <w:del w:id="1148" w:author="陳雅虹" w:date="2015-07-17T02:57:00Z">
        <w:r w:rsidR="00ED55C3" w:rsidDel="00A84D06">
          <w:delText>HARM</w:delText>
        </w:r>
      </w:del>
      <w:ins w:id="1149" w:author="陳雅虹" w:date="2015-07-17T02:57:00Z">
        <w:r w:rsidR="00A84D06">
          <w:t>HAC</w:t>
        </w:r>
      </w:ins>
      <w:r w:rsidR="00ED55C3">
        <w:t>.</w:t>
      </w:r>
      <w:r w:rsidR="00C265AC">
        <w:t xml:space="preserve"> We use same concept to build the 2</w:t>
      </w:r>
      <w:r w:rsidR="00C265AC" w:rsidRPr="006376B3">
        <w:rPr>
          <w:vertAlign w:val="superscript"/>
        </w:rPr>
        <w:t>nd</w:t>
      </w:r>
      <w:r w:rsidR="00C265AC">
        <w:t>-layer N</w:t>
      </w:r>
      <w:del w:id="1150" w:author="陳雅虹" w:date="2015-07-17T02:57:00Z">
        <w:r w:rsidR="00C265AC" w:rsidDel="00A84D06">
          <w:delText>HARM</w:delText>
        </w:r>
      </w:del>
      <w:ins w:id="1151" w:author="陳雅虹" w:date="2015-07-17T02:57:00Z">
        <w:r w:rsidR="00A84D06">
          <w:t>HAC</w:t>
        </w:r>
      </w:ins>
      <w:r w:rsidR="00C265AC">
        <w:t xml:space="preserve"> by k-nearest neighbor algorithm but using different weight voting mechanism.</w:t>
      </w:r>
    </w:p>
    <w:p w14:paraId="353A60CF" w14:textId="7C70D77B" w:rsidR="00690B38" w:rsidRDefault="00C86DBA" w:rsidP="00C86DBA">
      <w:pPr>
        <w:pStyle w:val="afff5"/>
      </w:pPr>
      <w:r>
        <w:t>The 2</w:t>
      </w:r>
      <w:r w:rsidRPr="006376B3">
        <w:rPr>
          <w:vertAlign w:val="superscript"/>
        </w:rPr>
        <w:t>nd</w:t>
      </w:r>
      <w:r>
        <w:t>-layer N</w:t>
      </w:r>
      <w:del w:id="1152" w:author="陳雅虹" w:date="2015-07-17T02:57:00Z">
        <w:r w:rsidDel="00A84D06">
          <w:delText>HARM</w:delText>
        </w:r>
      </w:del>
      <w:ins w:id="1153" w:author="陳雅虹" w:date="2015-07-17T02:57:00Z">
        <w:r w:rsidR="00A84D06">
          <w:t>HAC</w:t>
        </w:r>
      </w:ins>
      <w:r>
        <w:t xml:space="preserve"> </w:t>
      </w:r>
      <w:del w:id="1154" w:author="陳雅虹" w:date="2015-07-17T02:58:00Z">
        <w:r w:rsidDel="00A84D06">
          <w:delText xml:space="preserve">inference </w:delText>
        </w:r>
      </w:del>
      <w:ins w:id="1155" w:author="陳雅虹" w:date="2015-07-17T02:58:00Z">
        <w:r w:rsidR="00A84D06">
          <w:t xml:space="preserve">infers the </w:t>
        </w:r>
      </w:ins>
      <w:r>
        <w:t xml:space="preserve">resident’s activity every 5 seconds, </w:t>
      </w:r>
      <w:del w:id="1156" w:author="陳雅虹" w:date="2015-07-17T02:58:00Z">
        <w:r w:rsidDel="00A84D06">
          <w:delText xml:space="preserve">so </w:delText>
        </w:r>
      </w:del>
      <w:ins w:id="1157" w:author="陳雅虹" w:date="2015-07-17T02:58:00Z">
        <w:r w:rsidR="00A84D06">
          <w:t xml:space="preserve">and thus </w:t>
        </w:r>
      </w:ins>
      <w:r>
        <w:t>the training data from</w:t>
      </w:r>
      <w:ins w:id="1158" w:author="陳雅虹" w:date="2015-07-17T02:58:00Z">
        <w:r w:rsidR="00A84D06">
          <w:t xml:space="preserve"> the</w:t>
        </w:r>
      </w:ins>
      <w:r>
        <w:t xml:space="preserve"> first layer </w:t>
      </w:r>
      <w:r w:rsidR="0010391B">
        <w:t>should</w:t>
      </w:r>
      <w:r>
        <w:t xml:space="preserve"> send their result every 5 seconds. The ambient part snapshot</w:t>
      </w:r>
      <w:ins w:id="1159" w:author="陳雅虹" w:date="2015-07-17T02:58:00Z">
        <w:r w:rsidR="00A84D06">
          <w:t>,</w:t>
        </w:r>
      </w:ins>
      <w:r>
        <w:t xml:space="preserve"> the </w:t>
      </w:r>
      <w:ins w:id="1160" w:author="陳雅虹" w:date="2015-07-17T02:59:00Z">
        <w:r w:rsidR="00A84D06">
          <w:t xml:space="preserve">situation of the </w:t>
        </w:r>
      </w:ins>
      <w:r>
        <w:t>environmental sensors</w:t>
      </w:r>
      <w:del w:id="1161" w:author="陳雅虹" w:date="2015-07-17T02:59:00Z">
        <w:r w:rsidDel="00A84D06">
          <w:delText>’ situation</w:delText>
        </w:r>
      </w:del>
      <w:r>
        <w:t xml:space="preserve"> every second</w:t>
      </w:r>
      <w:del w:id="1162" w:author="陳雅虹" w:date="2015-07-17T02:59:00Z">
        <w:r w:rsidDel="00A84D06">
          <w:delText xml:space="preserve">. </w:delText>
        </w:r>
      </w:del>
      <w:ins w:id="1163" w:author="陳雅虹" w:date="2015-07-17T02:59:00Z">
        <w:r w:rsidR="00A84D06">
          <w:t>, and t</w:t>
        </w:r>
      </w:ins>
      <w:del w:id="1164" w:author="陳雅虹" w:date="2015-07-17T02:59:00Z">
        <w:r w:rsidDel="00A84D06">
          <w:delText>T</w:delText>
        </w:r>
      </w:del>
      <w:r>
        <w:t xml:space="preserve">he vital sign part determines user’s </w:t>
      </w:r>
      <w:r w:rsidR="004316C5">
        <w:t>hand’s movement</w:t>
      </w:r>
      <w:r>
        <w:t xml:space="preserve"> every second</w:t>
      </w:r>
      <w:ins w:id="1165" w:author="陳雅虹" w:date="2015-07-17T02:59:00Z">
        <w:r w:rsidR="00A84D06">
          <w:t xml:space="preserve"> also</w:t>
        </w:r>
      </w:ins>
      <w:r>
        <w:t xml:space="preserve">. For every 5 seconds, the system accumulates 60 successive result of </w:t>
      </w:r>
      <w:r w:rsidR="004316C5">
        <w:t>hand’s movement</w:t>
      </w:r>
      <w:r>
        <w:t xml:space="preserve">s from the </w:t>
      </w:r>
      <w:ins w:id="1166" w:author="陳雅虹" w:date="2015-07-17T11:23:00Z">
        <w:r w:rsidR="00953473">
          <w:t>1</w:t>
        </w:r>
        <w:r w:rsidR="00953473">
          <w:rPr>
            <w:vertAlign w:val="superscript"/>
          </w:rPr>
          <w:t>st</w:t>
        </w:r>
        <w:r w:rsidR="00953473">
          <w:t xml:space="preserve"> </w:t>
        </w:r>
      </w:ins>
      <w:del w:id="1167" w:author="陳雅虹" w:date="2015-07-17T11:23:00Z">
        <w:r w:rsidDel="00953473">
          <w:delText xml:space="preserve">first </w:delText>
        </w:r>
      </w:del>
      <w:r>
        <w:t>layer</w:t>
      </w:r>
      <w:ins w:id="1168" w:author="陳雅虹" w:date="2015-07-17T11:23:00Z">
        <w:r w:rsidR="00953473">
          <w:t xml:space="preserve"> </w:t>
        </w:r>
      </w:ins>
      <w:del w:id="1169" w:author="陳雅虹" w:date="2015-07-17T11:23:00Z">
        <w:r w:rsidDel="00953473">
          <w:delText xml:space="preserve"> of </w:delText>
        </w:r>
      </w:del>
      <w:r>
        <w:t xml:space="preserve">2LDPMM, and </w:t>
      </w:r>
      <w:proofErr w:type="gramStart"/>
      <w:ins w:id="1170" w:author="陳雅虹" w:date="2015-07-17T02:59:00Z">
        <w:r w:rsidR="00A84D06">
          <w:t xml:space="preserve">the </w:t>
        </w:r>
      </w:ins>
      <w:r>
        <w:t>predicts</w:t>
      </w:r>
      <w:proofErr w:type="gramEnd"/>
      <w:ins w:id="1171" w:author="陳雅虹" w:date="2015-07-17T03:00:00Z">
        <w:r w:rsidR="00A84D06">
          <w:t xml:space="preserve"> the cluster which</w:t>
        </w:r>
      </w:ins>
      <w:r>
        <w:t xml:space="preserve"> this successive </w:t>
      </w:r>
      <w:r w:rsidR="004316C5">
        <w:t>hand’s movement</w:t>
      </w:r>
      <w:r>
        <w:t>s belong</w:t>
      </w:r>
      <w:ins w:id="1172" w:author="陳雅虹" w:date="2015-07-17T03:00:00Z">
        <w:r w:rsidR="00A84D06">
          <w:t>s</w:t>
        </w:r>
      </w:ins>
      <w:del w:id="1173" w:author="陳雅虹" w:date="2015-07-17T03:00:00Z">
        <w:r w:rsidDel="00A84D06">
          <w:delText>ing</w:delText>
        </w:r>
      </w:del>
      <w:r>
        <w:t xml:space="preserve"> to </w:t>
      </w:r>
      <w:del w:id="1174" w:author="陳雅虹" w:date="2015-07-17T03:00:00Z">
        <w:r w:rsidDel="00A84D06">
          <w:delText xml:space="preserve">which cluster </w:delText>
        </w:r>
      </w:del>
      <w:r>
        <w:t xml:space="preserve">in the </w:t>
      </w:r>
      <w:del w:id="1175" w:author="陳雅虹" w:date="2015-07-17T11:23:00Z">
        <w:r w:rsidDel="00953473">
          <w:delText xml:space="preserve">second </w:delText>
        </w:r>
      </w:del>
      <w:ins w:id="1176" w:author="陳雅虹" w:date="2015-07-17T11:23:00Z">
        <w:r w:rsidR="00953473">
          <w:t>2</w:t>
        </w:r>
        <w:r w:rsidR="00953473">
          <w:rPr>
            <w:vertAlign w:val="superscript"/>
          </w:rPr>
          <w:t>nd</w:t>
        </w:r>
        <w:r w:rsidR="00953473">
          <w:t xml:space="preserve"> </w:t>
        </w:r>
      </w:ins>
      <w:r>
        <w:t xml:space="preserve">layer </w:t>
      </w:r>
      <w:del w:id="1177" w:author="陳雅虹" w:date="2015-07-17T11:23:00Z">
        <w:r w:rsidDel="00953473">
          <w:delText xml:space="preserve">of </w:delText>
        </w:r>
      </w:del>
      <w:r>
        <w:t xml:space="preserve">2LDPMM. </w:t>
      </w:r>
      <w:proofErr w:type="spellStart"/>
      <w:ins w:id="1178" w:author="陳雅虹" w:date="2015-07-17T03:00:00Z">
        <w:r w:rsidR="00A84D06">
          <w:t>Ather</w:t>
        </w:r>
        <w:proofErr w:type="spellEnd"/>
        <w:r w:rsidR="00A84D06">
          <w:t xml:space="preserve"> b</w:t>
        </w:r>
      </w:ins>
      <w:del w:id="1179" w:author="陳雅虹" w:date="2015-07-17T03:00:00Z">
        <w:r w:rsidDel="00A84D06">
          <w:delText>B</w:delText>
        </w:r>
      </w:del>
      <w:r>
        <w:t>oth ambient and vital sign part</w:t>
      </w:r>
      <w:ins w:id="1180" w:author="陳雅虹" w:date="2015-07-17T03:01:00Z">
        <w:r w:rsidR="00A84D06">
          <w:t>s</w:t>
        </w:r>
      </w:ins>
      <w:r>
        <w:t xml:space="preserve"> send their predicted results, we can </w:t>
      </w:r>
      <w:ins w:id="1181" w:author="陳雅虹" w:date="2015-07-17T03:01:00Z">
        <w:r w:rsidR="00A84D06">
          <w:t xml:space="preserve">then </w:t>
        </w:r>
      </w:ins>
      <w:r>
        <w:t>generate the features for the 2</w:t>
      </w:r>
      <w:r w:rsidRPr="00C86DBA">
        <w:rPr>
          <w:vertAlign w:val="superscript"/>
        </w:rPr>
        <w:t>nd</w:t>
      </w:r>
      <w:r>
        <w:t xml:space="preserve"> layer </w:t>
      </w:r>
      <w:del w:id="1182" w:author="陳雅虹" w:date="2015-07-17T02:57:00Z">
        <w:r w:rsidDel="00A84D06">
          <w:delText>HARM</w:delText>
        </w:r>
      </w:del>
      <w:ins w:id="1183" w:author="陳雅虹" w:date="2015-07-17T02:57:00Z">
        <w:r w:rsidR="00A84D06">
          <w:t>NHAC</w:t>
        </w:r>
      </w:ins>
      <w:r w:rsidR="00690B38">
        <w:t xml:space="preserve">, and </w:t>
      </w:r>
      <w:del w:id="1184" w:author="陳雅虹" w:date="2015-07-17T03:01:00Z">
        <w:r w:rsidR="00690B38" w:rsidDel="00A84D06">
          <w:delText xml:space="preserve">the </w:delText>
        </w:r>
      </w:del>
      <w:ins w:id="1185" w:author="陳雅虹" w:date="2015-07-17T03:01:00Z">
        <w:r w:rsidR="00A84D06">
          <w:t xml:space="preserve">such </w:t>
        </w:r>
      </w:ins>
      <w:r w:rsidR="00690B38">
        <w:t>process has</w:t>
      </w:r>
      <w:ins w:id="1186" w:author="陳雅虹" w:date="2015-07-17T03:01:00Z">
        <w:r w:rsidR="00A84D06">
          <w:t xml:space="preserve"> been</w:t>
        </w:r>
      </w:ins>
      <w:r w:rsidR="00690B38">
        <w:t xml:space="preserve"> described in </w:t>
      </w:r>
      <w:ins w:id="1187" w:author="陳雅虹" w:date="2015-07-17T03:01:00Z">
        <w:r w:rsidR="00A84D06">
          <w:t xml:space="preserve">the </w:t>
        </w:r>
      </w:ins>
      <w:r w:rsidR="00690B38">
        <w:t>previous paragraph.</w:t>
      </w:r>
      <w:r>
        <w:t xml:space="preserve"> </w:t>
      </w:r>
    </w:p>
    <w:tbl>
      <w:tblPr>
        <w:tblStyle w:val="ae"/>
        <w:tblpPr w:leftFromText="181" w:rightFromText="181" w:tblpXSpec="center" w:tblpYSpec="top"/>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211E9" w14:paraId="01F6AEAF" w14:textId="77777777" w:rsidTr="00D211E9">
        <w:trPr>
          <w:jc w:val="left"/>
        </w:trPr>
        <w:tc>
          <w:tcPr>
            <w:tcW w:w="8647" w:type="dxa"/>
          </w:tcPr>
          <w:p w14:paraId="58E5C656" w14:textId="77777777" w:rsidR="00D211E9" w:rsidRDefault="00D211E9" w:rsidP="00D211E9">
            <w:pPr>
              <w:pStyle w:val="afff5"/>
              <w:ind w:firstLine="0"/>
              <w:jc w:val="center"/>
            </w:pPr>
            <w:r>
              <w:rPr>
                <w:noProof/>
              </w:rPr>
              <w:lastRenderedPageBreak/>
              <w:drawing>
                <wp:inline distT="0" distB="0" distL="0" distR="0" wp14:anchorId="32451BBF" wp14:editId="204647DA">
                  <wp:extent cx="2887923" cy="3536950"/>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7923" cy="3536950"/>
                          </a:xfrm>
                          <a:prstGeom prst="rect">
                            <a:avLst/>
                          </a:prstGeom>
                          <a:noFill/>
                        </pic:spPr>
                      </pic:pic>
                    </a:graphicData>
                  </a:graphic>
                </wp:inline>
              </w:drawing>
            </w:r>
          </w:p>
        </w:tc>
      </w:tr>
      <w:tr w:rsidR="00D211E9" w14:paraId="37AE3C1E" w14:textId="77777777" w:rsidTr="00D211E9">
        <w:trPr>
          <w:jc w:val="left"/>
        </w:trPr>
        <w:tc>
          <w:tcPr>
            <w:tcW w:w="8647" w:type="dxa"/>
          </w:tcPr>
          <w:p w14:paraId="6F981017" w14:textId="6F1626F6" w:rsidR="00D211E9" w:rsidRPr="00D211E9" w:rsidRDefault="00D211E9" w:rsidP="00D211E9">
            <w:pPr>
              <w:pStyle w:val="afff5"/>
              <w:ind w:firstLine="0"/>
              <w:jc w:val="center"/>
            </w:pPr>
            <w:bookmarkStart w:id="1188" w:name="_Ref423378089"/>
            <w:bookmarkStart w:id="1189" w:name="_Toc424901493"/>
            <w:r w:rsidRPr="00C175B9">
              <w:t xml:space="preserve">Fig. </w:t>
            </w:r>
            <w:fldSimple w:instr=" STYLEREF 1 \s ">
              <w:r w:rsidR="004916B3">
                <w:rPr>
                  <w:noProof/>
                </w:rPr>
                <w:t>3</w:t>
              </w:r>
            </w:fldSimple>
            <w:r w:rsidRPr="00C175B9">
              <w:noBreakHyphen/>
            </w:r>
            <w:fldSimple w:instr=" SEQ Fig. \* ARABIC \s 1 ">
              <w:r w:rsidR="004916B3">
                <w:rPr>
                  <w:noProof/>
                </w:rPr>
                <w:t>8</w:t>
              </w:r>
            </w:fldSimple>
            <w:bookmarkEnd w:id="1188"/>
            <w:r w:rsidRPr="00C175B9">
              <w:rPr>
                <w:rFonts w:hint="eastAsia"/>
              </w:rPr>
              <w:t xml:space="preserve"> </w:t>
            </w:r>
            <w:r w:rsidRPr="00C175B9">
              <w:t>The feature of 2</w:t>
            </w:r>
            <w:r w:rsidRPr="00C175B9">
              <w:rPr>
                <w:vertAlign w:val="superscript"/>
              </w:rPr>
              <w:t>nd</w:t>
            </w:r>
            <w:r w:rsidRPr="00C175B9">
              <w:t xml:space="preserve"> layer </w:t>
            </w:r>
            <w:del w:id="1190" w:author="陳雅虹" w:date="2015-07-17T02:57:00Z">
              <w:r w:rsidRPr="00C175B9" w:rsidDel="00A84D06">
                <w:delText>HARM</w:delText>
              </w:r>
            </w:del>
            <w:ins w:id="1191" w:author="陳雅虹" w:date="2015-07-17T03:02:00Z">
              <w:r w:rsidR="00A84D06">
                <w:t>N</w:t>
              </w:r>
            </w:ins>
            <w:ins w:id="1192" w:author="陳雅虹" w:date="2015-07-17T02:57:00Z">
              <w:r w:rsidR="00A84D06">
                <w:t>HAC</w:t>
              </w:r>
            </w:ins>
            <w:bookmarkEnd w:id="1189"/>
          </w:p>
        </w:tc>
      </w:tr>
    </w:tbl>
    <w:p w14:paraId="3D338629" w14:textId="1B41F2D6" w:rsidR="00C416E2" w:rsidRDefault="00690B38" w:rsidP="00DF0FED">
      <w:pPr>
        <w:pStyle w:val="afff5"/>
      </w:pPr>
      <w:r>
        <w:t>For KNN, w</w:t>
      </w:r>
      <w:r w:rsidR="00C86DBA">
        <w:t xml:space="preserve">e need to decide cluster heads </w:t>
      </w:r>
      <w:r>
        <w:t>from</w:t>
      </w:r>
      <w:ins w:id="1193" w:author="陳雅虹" w:date="2015-07-17T03:02:00Z">
        <w:r w:rsidR="00A84D06">
          <w:t xml:space="preserve"> the</w:t>
        </w:r>
      </w:ins>
      <w:r>
        <w:t xml:space="preserve"> training data</w:t>
      </w:r>
      <w:r w:rsidR="00C86DBA">
        <w:t xml:space="preserve">. </w:t>
      </w:r>
      <w:r>
        <w:t>The implement</w:t>
      </w:r>
      <w:ins w:id="1194" w:author="陳雅虹" w:date="2015-07-17T03:02:00Z">
        <w:r w:rsidR="00A84D06">
          <w:t>ed</w:t>
        </w:r>
      </w:ins>
      <w:r>
        <w:t xml:space="preserve"> flow is similar to </w:t>
      </w:r>
      <w:ins w:id="1195" w:author="陳雅虹" w:date="2015-07-17T03:02:00Z">
        <w:r w:rsidR="00A84D06">
          <w:t xml:space="preserve">that of the </w:t>
        </w:r>
      </w:ins>
      <w:r>
        <w:t>ambient part AR model</w:t>
      </w:r>
      <w:r w:rsidR="00C86DBA">
        <w:t xml:space="preserve">. We calculate </w:t>
      </w:r>
      <w:ins w:id="1196" w:author="陳雅虹" w:date="2015-07-17T03:02:00Z">
        <w:r w:rsidR="00A84D06">
          <w:t xml:space="preserve">the times of </w:t>
        </w:r>
      </w:ins>
      <w:ins w:id="1197" w:author="陳雅虹" w:date="2015-07-17T03:03:00Z">
        <w:r w:rsidR="00A84D06">
          <w:t>occurrence</w:t>
        </w:r>
      </w:ins>
      <w:ins w:id="1198" w:author="陳雅虹" w:date="2015-07-17T03:02:00Z">
        <w:r w:rsidR="00A84D06">
          <w:t xml:space="preserve"> </w:t>
        </w:r>
      </w:ins>
      <w:ins w:id="1199" w:author="陳雅虹" w:date="2015-07-17T03:03:00Z">
        <w:r w:rsidR="00A84D06">
          <w:t xml:space="preserve">of </w:t>
        </w:r>
      </w:ins>
      <w:r w:rsidR="00C86DBA">
        <w:t xml:space="preserve">each type of </w:t>
      </w:r>
      <w:r>
        <w:t>training data</w:t>
      </w:r>
      <w:ins w:id="1200" w:author="陳雅虹" w:date="2015-07-17T03:03:00Z">
        <w:r w:rsidR="00A84D06">
          <w:t>,</w:t>
        </w:r>
      </w:ins>
      <w:r w:rsidR="00C86DBA">
        <w:t xml:space="preserve"> </w:t>
      </w:r>
      <w:ins w:id="1201" w:author="陳雅虹" w:date="2015-07-17T03:03:00Z">
        <w:r w:rsidR="00A84D06">
          <w:t xml:space="preserve">known </w:t>
        </w:r>
      </w:ins>
      <w:del w:id="1202" w:author="陳雅虹" w:date="2015-07-17T03:03:00Z">
        <w:r w:rsidR="00B84AA2" w:rsidDel="00A84D06">
          <w:delText>occurrence</w:delText>
        </w:r>
        <w:r w:rsidDel="00A84D06">
          <w:delText xml:space="preserve"> time </w:delText>
        </w:r>
      </w:del>
      <w:r>
        <w:t>as</w:t>
      </w:r>
      <w:r w:rsidR="00C86DBA">
        <w:t xml:space="preserve"> time-frequency (TF). If </w:t>
      </w:r>
      <w:del w:id="1203" w:author="陳雅虹" w:date="2015-07-17T03:03:00Z">
        <w:r w:rsidR="00C86DBA" w:rsidDel="00A84D06">
          <w:delText>a case’</w:delText>
        </w:r>
      </w:del>
      <w:r w:rsidR="00C86DBA">
        <w:t xml:space="preserve"> TF</w:t>
      </w:r>
      <w:ins w:id="1204" w:author="陳雅虹" w:date="2015-07-17T03:03:00Z">
        <w:r w:rsidR="00A84D06">
          <w:t xml:space="preserve"> of a case</w:t>
        </w:r>
      </w:ins>
      <w:r w:rsidR="00C86DBA">
        <w:t xml:space="preserve"> is higher than 1%, we regard this case as one of cluster head. When the system has found all cluster heads, it uses k-nearest neighbor to build the activity recognition model</w:t>
      </w:r>
      <w:del w:id="1205" w:author="陳雅虹" w:date="2015-07-17T03:04:00Z">
        <w:r w:rsidR="00C86DBA" w:rsidDel="00A84D06">
          <w:delText xml:space="preserve"> and </w:delText>
        </w:r>
        <w:r w:rsidDel="00A84D06">
          <w:delText xml:space="preserve">also </w:delText>
        </w:r>
        <w:r w:rsidR="00C86DBA" w:rsidDel="00A84D06">
          <w:delText>sets k to 3.</w:delText>
        </w:r>
        <w:r w:rsidR="00B77D7B" w:rsidDel="00A84D06">
          <w:delText xml:space="preserve"> F is used to find the instance of cluster head.</w:delText>
        </w:r>
      </w:del>
      <w:r w:rsidR="00B77D7B">
        <w:t xml:space="preserve"> </w:t>
      </w:r>
      <w:proofErr w:type="gramStart"/>
      <w:r w:rsidR="00B77D7B">
        <w:t>If</w:t>
      </w:r>
      <w:proofErr w:type="gramEnd"/>
      <w:r w:rsidR="00B77D7B">
        <w:t xml:space="preserve"> an instance belongs to a cluster head, we label this instance as this cluster</w:t>
      </w:r>
      <w:del w:id="1206" w:author="陳雅虹" w:date="2015-07-17T03:05:00Z">
        <w:r w:rsidR="00B77D7B" w:rsidDel="00A84D06">
          <w:delText>. A</w:delText>
        </w:r>
      </w:del>
      <w:ins w:id="1207" w:author="陳雅虹" w:date="2015-07-17T03:05:00Z">
        <w:r w:rsidR="00A84D06">
          <w:t>, a</w:t>
        </w:r>
      </w:ins>
      <w:r w:rsidR="00B77D7B">
        <w:t xml:space="preserve">nd the format of KNN features is the </w:t>
      </w:r>
      <w:r w:rsidR="00B84AA2">
        <w:t>joint</w:t>
      </w:r>
      <w:r w:rsidR="00B77D7B">
        <w:t xml:space="preserve"> </w:t>
      </w:r>
      <w:ins w:id="1208" w:author="陳雅虹" w:date="2015-07-17T03:05:00Z">
        <w:r w:rsidR="00A84D06">
          <w:t xml:space="preserve">result </w:t>
        </w:r>
      </w:ins>
      <w:r w:rsidR="00B77D7B">
        <w:t xml:space="preserve">of ambient part KNN </w:t>
      </w:r>
      <w:r w:rsidR="00C416E2">
        <w:t>result</w:t>
      </w:r>
      <w:r w:rsidR="00B77D7B">
        <w:t xml:space="preserve"> and </w:t>
      </w:r>
      <w:r w:rsidR="00DF0FED">
        <w:t>vital sign part 2LDPMM</w:t>
      </w:r>
      <w:r w:rsidR="00B77D7B">
        <w:t xml:space="preserve"> feature.</w:t>
      </w:r>
      <w:r w:rsidR="00DF0FED">
        <w:t xml:space="preserve"> </w:t>
      </w:r>
      <w:del w:id="1209" w:author="陳雅虹" w:date="2015-07-17T03:05:00Z">
        <w:r w:rsidR="00DF0FED" w:rsidDel="00A84D06">
          <w:delText xml:space="preserve">That </w:delText>
        </w:r>
      </w:del>
      <w:ins w:id="1210" w:author="陳雅虹" w:date="2015-07-17T03:05:00Z">
        <w:r w:rsidR="00A84D06">
          <w:t xml:space="preserve">Let </w:t>
        </w:r>
      </w:ins>
      <w:r w:rsidR="00DF0FED">
        <w:t xml:space="preserve">the number of feature </w:t>
      </w:r>
      <w:del w:id="1211" w:author="陳雅虹" w:date="2015-07-17T03:06:00Z">
        <w:r w:rsidR="00DF0FED" w:rsidDel="00A84D06">
          <w:delText xml:space="preserve">is </w:delText>
        </w:r>
      </w:del>
      <w:ins w:id="1212" w:author="陳雅虹" w:date="2015-07-17T03:06:00Z">
        <w:r w:rsidR="00A84D06">
          <w:t xml:space="preserve">be </w:t>
        </w:r>
      </w:ins>
      <m:oMath>
        <m:r>
          <w:rPr>
            <w:rFonts w:ascii="Cambria Math" w:hAnsi="Cambria Math"/>
          </w:rPr>
          <m:t>n</m:t>
        </m:r>
      </m:oMath>
      <w:r w:rsidR="00DF0FED">
        <w:rPr>
          <w:rFonts w:hint="eastAsia"/>
        </w:rPr>
        <w:t xml:space="preserve"> in </w:t>
      </w:r>
      <w:r w:rsidR="00DF0FED">
        <w:t>ambient part KNN</w:t>
      </w:r>
      <w:ins w:id="1213" w:author="陳雅虹" w:date="2015-07-17T03:06:00Z">
        <w:r w:rsidR="00A84D06">
          <w:t>, and</w:t>
        </w:r>
      </w:ins>
      <w:del w:id="1214" w:author="陳雅虹" w:date="2015-07-17T03:06:00Z">
        <w:r w:rsidR="00DF0FED" w:rsidDel="00A84D06">
          <w:rPr>
            <w:rFonts w:hint="eastAsia"/>
          </w:rPr>
          <w:delText>;</w:delText>
        </w:r>
      </w:del>
      <w:r w:rsidR="00DF0FED">
        <w:rPr>
          <w:rFonts w:hint="eastAsia"/>
        </w:rPr>
        <w:t xml:space="preserve"> the number of </w:t>
      </w:r>
      <w:r w:rsidR="00DF0FED">
        <w:t xml:space="preserve">feature </w:t>
      </w:r>
      <w:ins w:id="1215" w:author="陳雅虹" w:date="2015-07-17T03:06:00Z">
        <w:r w:rsidR="00A84D06">
          <w:t>be</w:t>
        </w:r>
      </w:ins>
      <w:del w:id="1216" w:author="陳雅虹" w:date="2015-07-17T03:06:00Z">
        <w:r w:rsidR="00DF0FED" w:rsidDel="00A84D06">
          <w:delText>is</w:delText>
        </w:r>
      </w:del>
      <w:r w:rsidR="00DF0FED">
        <w:t xml:space="preserve"> </w:t>
      </w:r>
      <m:oMath>
        <m:r>
          <w:rPr>
            <w:rFonts w:ascii="Cambria Math" w:hAnsi="Cambria Math"/>
          </w:rPr>
          <m:t>m</m:t>
        </m:r>
      </m:oMath>
      <w:r w:rsidR="00DF0FED">
        <w:rPr>
          <w:rFonts w:hint="eastAsia"/>
        </w:rPr>
        <w:t xml:space="preserve"> </w:t>
      </w:r>
      <w:r w:rsidR="00DF0FED">
        <w:t xml:space="preserve">in </w:t>
      </w:r>
      <w:r w:rsidR="00DF0FED">
        <w:rPr>
          <w:rFonts w:hint="eastAsia"/>
        </w:rPr>
        <w:t>vital sign part 2</w:t>
      </w:r>
      <w:r w:rsidR="00DF0FED" w:rsidRPr="00DF0FED">
        <w:rPr>
          <w:rFonts w:hint="eastAsia"/>
          <w:vertAlign w:val="superscript"/>
        </w:rPr>
        <w:t>nd</w:t>
      </w:r>
      <w:r w:rsidR="00DF0FED">
        <w:rPr>
          <w:rFonts w:hint="eastAsia"/>
        </w:rPr>
        <w:t xml:space="preserve"> </w:t>
      </w:r>
      <w:r w:rsidR="00DF0FED">
        <w:t>layer 2LDPMM</w:t>
      </w:r>
      <w:ins w:id="1217" w:author="陳雅虹" w:date="2015-07-17T03:06:00Z">
        <w:r w:rsidR="00A84D06">
          <w:t>, and then t</w:t>
        </w:r>
      </w:ins>
      <w:del w:id="1218" w:author="陳雅虹" w:date="2015-07-17T03:06:00Z">
        <w:r w:rsidR="00DF0FED" w:rsidDel="00A84D06">
          <w:delText>.</w:delText>
        </w:r>
        <w:r w:rsidR="00DF0FED" w:rsidDel="00A84D06">
          <w:rPr>
            <w:rFonts w:hint="eastAsia"/>
          </w:rPr>
          <w:delText xml:space="preserve"> </w:delText>
        </w:r>
        <w:r w:rsidR="00C86DBA" w:rsidDel="00A84D06">
          <w:rPr>
            <w:rFonts w:hint="eastAsia"/>
          </w:rPr>
          <w:delText>T</w:delText>
        </w:r>
      </w:del>
      <w:r w:rsidR="00C86DBA">
        <w:rPr>
          <w:rFonts w:hint="eastAsia"/>
        </w:rPr>
        <w:t>he features</w:t>
      </w:r>
      <w:r w:rsidR="00C86DBA">
        <w:t xml:space="preserve">’ dimension </w:t>
      </w:r>
      <w:proofErr w:type="gramStart"/>
      <w:r w:rsidR="00C86DBA">
        <w:t xml:space="preserve">is </w:t>
      </w:r>
      <w:proofErr w:type="gramEnd"/>
      <m:oMath>
        <m:r>
          <w:rPr>
            <w:rFonts w:ascii="Cambria Math" w:hAnsi="Cambria Math"/>
          </w:rPr>
          <m:t>n</m:t>
        </m:r>
        <m:r>
          <m:rPr>
            <m:sty m:val="p"/>
          </m:rPr>
          <w:rPr>
            <w:rFonts w:ascii="Cambria Math" w:hAnsi="Cambria Math"/>
          </w:rPr>
          <m:t>+</m:t>
        </m:r>
        <m:r>
          <w:rPr>
            <w:rFonts w:ascii="Cambria Math" w:hAnsi="Cambria Math"/>
          </w:rPr>
          <m:t>m</m:t>
        </m:r>
      </m:oMath>
      <w:r w:rsidR="00C86DBA">
        <w:rPr>
          <w:rFonts w:hint="eastAsia"/>
        </w:rPr>
        <w:t>.</w:t>
      </w:r>
      <w:r w:rsidR="00C86DBA">
        <w:t xml:space="preserve"> </w:t>
      </w:r>
      <w:r w:rsidR="00DF0FED">
        <w:t xml:space="preserve">In order to normalize the distance between ambient and vital sign part, we also accumulate the </w:t>
      </w:r>
      <w:r w:rsidR="00B719AF">
        <w:t>results of ambient par</w:t>
      </w:r>
      <w:del w:id="1219" w:author="陳雅虹" w:date="2015-07-17T03:07:00Z">
        <w:r w:rsidR="00B719AF" w:rsidDel="002B60E5">
          <w:delText>t and multiply 5</w:delText>
        </w:r>
      </w:del>
      <w:r w:rsidR="00B719AF">
        <w:t xml:space="preserve">. Because the feature </w:t>
      </w:r>
      <w:del w:id="1220" w:author="陳雅虹" w:date="2015-07-17T03:07:00Z">
        <w:r w:rsidR="00B719AF" w:rsidDel="002B60E5">
          <w:delText xml:space="preserve">which </w:delText>
        </w:r>
      </w:del>
      <w:r w:rsidR="00B719AF">
        <w:t>extract</w:t>
      </w:r>
      <w:ins w:id="1221" w:author="陳雅虹" w:date="2015-07-17T03:07:00Z">
        <w:r w:rsidR="002B60E5">
          <w:t>ed</w:t>
        </w:r>
      </w:ins>
      <w:del w:id="1222" w:author="陳雅虹" w:date="2015-07-17T03:07:00Z">
        <w:r w:rsidR="00B719AF" w:rsidDel="002B60E5">
          <w:delText>s</w:delText>
        </w:r>
      </w:del>
      <w:r w:rsidR="00B719AF">
        <w:t xml:space="preserve"> from vital sign part are the accumulation of the successive 60 instances </w:t>
      </w:r>
      <w:del w:id="1223" w:author="陳雅虹" w:date="2015-07-17T03:07:00Z">
        <w:r w:rsidR="00B719AF" w:rsidDel="002B60E5">
          <w:delText>that the</w:delText>
        </w:r>
      </w:del>
      <w:ins w:id="1224" w:author="陳雅虹" w:date="2015-07-17T03:07:00Z">
        <w:r w:rsidR="002B60E5">
          <w:t>over one second time</w:t>
        </w:r>
      </w:ins>
      <w:ins w:id="1225" w:author="陳雅虹" w:date="2015-07-17T03:09:00Z">
        <w:r w:rsidR="002B60E5">
          <w:t xml:space="preserve"> interval</w:t>
        </w:r>
      </w:ins>
      <w:del w:id="1226" w:author="陳雅虹" w:date="2015-07-17T03:08:00Z">
        <w:r w:rsidR="00B719AF" w:rsidDel="002B60E5">
          <w:delText xml:space="preserve"> interval time is one second. T</w:delText>
        </w:r>
      </w:del>
      <w:ins w:id="1227" w:author="陳雅虹" w:date="2015-07-17T03:08:00Z">
        <w:r w:rsidR="002B60E5">
          <w:t>, and t</w:t>
        </w:r>
      </w:ins>
      <w:r w:rsidR="00B719AF">
        <w:t xml:space="preserve">he feature </w:t>
      </w:r>
      <w:del w:id="1228" w:author="陳雅虹" w:date="2015-07-17T03:08:00Z">
        <w:r w:rsidR="00B719AF" w:rsidDel="002B60E5">
          <w:delText xml:space="preserve">which </w:delText>
        </w:r>
      </w:del>
      <w:r w:rsidR="00B719AF">
        <w:t>extract</w:t>
      </w:r>
      <w:ins w:id="1229" w:author="陳雅虹" w:date="2015-07-17T03:08:00Z">
        <w:r w:rsidR="002B60E5">
          <w:t>ed</w:t>
        </w:r>
      </w:ins>
      <w:del w:id="1230" w:author="陳雅虹" w:date="2015-07-17T03:08:00Z">
        <w:r w:rsidR="00B719AF" w:rsidDel="002B60E5">
          <w:delText>s</w:delText>
        </w:r>
      </w:del>
      <w:r w:rsidR="00B719AF">
        <w:t xml:space="preserve"> from</w:t>
      </w:r>
      <w:ins w:id="1231" w:author="陳雅虹" w:date="2015-07-17T03:08:00Z">
        <w:r w:rsidR="002B60E5">
          <w:t xml:space="preserve"> the</w:t>
        </w:r>
      </w:ins>
      <w:r w:rsidR="00B719AF">
        <w:t xml:space="preserve"> ambient part are the snapshot of environmental </w:t>
      </w:r>
      <w:r w:rsidR="00B719AF">
        <w:lastRenderedPageBreak/>
        <w:t xml:space="preserve">sensors </w:t>
      </w:r>
      <w:del w:id="1232" w:author="陳雅虹" w:date="2015-07-17T03:09:00Z">
        <w:r w:rsidR="00B719AF" w:rsidDel="002B60E5">
          <w:delText xml:space="preserve">and </w:delText>
        </w:r>
      </w:del>
      <w:ins w:id="1233" w:author="陳雅虹" w:date="2015-07-17T03:09:00Z">
        <w:r w:rsidR="002B60E5">
          <w:t xml:space="preserve">over </w:t>
        </w:r>
      </w:ins>
      <w:r w:rsidR="00B719AF">
        <w:t>the</w:t>
      </w:r>
      <w:ins w:id="1234" w:author="陳雅虹" w:date="2015-07-17T03:09:00Z">
        <w:r w:rsidR="002B60E5">
          <w:t xml:space="preserve"> 5 second time</w:t>
        </w:r>
      </w:ins>
      <w:r w:rsidR="00B719AF">
        <w:t xml:space="preserve"> interval</w:t>
      </w:r>
      <w:ins w:id="1235" w:author="陳雅虹" w:date="2015-07-17T03:09:00Z">
        <w:r w:rsidR="002B60E5">
          <w:t>.</w:t>
        </w:r>
      </w:ins>
      <w:del w:id="1236" w:author="陳雅虹" w:date="2015-07-17T03:09:00Z">
        <w:r w:rsidR="00B719AF" w:rsidDel="002B60E5">
          <w:delText xml:space="preserve"> time is 5 seconds.</w:delText>
        </w:r>
      </w:del>
      <w:del w:id="1237" w:author="陳雅虹" w:date="2015-07-17T03:10:00Z">
        <w:r w:rsidR="00B719AF" w:rsidDel="002B60E5">
          <w:delText xml:space="preserve"> So we accumulate the result from ambient part and multiply to 5.</w:delText>
        </w:r>
      </w:del>
      <w:r w:rsidR="00B719AF">
        <w:t xml:space="preserve"> </w:t>
      </w:r>
      <w:del w:id="1238" w:author="陳雅虹" w:date="2015-07-17T03:10:00Z">
        <w:r w:rsidR="00C86DBA" w:rsidDel="002B60E5">
          <w:delText xml:space="preserve">And </w:delText>
        </w:r>
      </w:del>
      <w:ins w:id="1239" w:author="陳雅虹" w:date="2015-07-17T03:10:00Z">
        <w:r w:rsidR="002B60E5">
          <w:t xml:space="preserve">Note that </w:t>
        </w:r>
      </w:ins>
      <w:r w:rsidR="00C86DBA">
        <w:t>the similarity measurement</w:t>
      </w:r>
      <w:r>
        <w:t xml:space="preserve"> also</w:t>
      </w:r>
      <w:r w:rsidR="00C86DBA">
        <w:t xml:space="preserve"> uses Manhattan distance. </w:t>
      </w:r>
      <w:r w:rsidR="00C175B9">
        <w:t xml:space="preserve">The format of fusion feature </w:t>
      </w:r>
      <w:ins w:id="1240" w:author="陳雅虹" w:date="2015-07-17T03:10:00Z">
        <w:r w:rsidR="002B60E5">
          <w:t xml:space="preserve">is </w:t>
        </w:r>
      </w:ins>
      <w:r w:rsidR="00C175B9">
        <w:t>show</w:t>
      </w:r>
      <w:ins w:id="1241" w:author="陳雅虹" w:date="2015-07-17T03:10:00Z">
        <w:r w:rsidR="002B60E5">
          <w:t>n</w:t>
        </w:r>
      </w:ins>
      <w:del w:id="1242" w:author="陳雅虹" w:date="2015-07-17T03:10:00Z">
        <w:r w:rsidR="00C175B9" w:rsidDel="002B60E5">
          <w:delText>s</w:delText>
        </w:r>
      </w:del>
      <w:r w:rsidR="00C175B9">
        <w:t xml:space="preserve"> </w:t>
      </w:r>
      <w:ins w:id="1243" w:author="陳雅虹" w:date="2015-07-17T03:11:00Z">
        <w:r w:rsidR="002B60E5">
          <w:t>in</w:t>
        </w:r>
      </w:ins>
      <w:del w:id="1244" w:author="陳雅虹" w:date="2015-07-17T03:11:00Z">
        <w:r w:rsidR="00C175B9" w:rsidDel="002B60E5">
          <w:delText>as</w:delText>
        </w:r>
      </w:del>
      <w:r w:rsidR="00C175B9">
        <w:t xml:space="preserve"> </w:t>
      </w:r>
      <w:r w:rsidR="00C175B9">
        <w:fldChar w:fldCharType="begin"/>
      </w:r>
      <w:r w:rsidR="00C175B9">
        <w:instrText xml:space="preserve"> REF _Ref423378089 \h </w:instrText>
      </w:r>
      <w:r w:rsidR="00C175B9">
        <w:fldChar w:fldCharType="separate"/>
      </w:r>
      <w:r w:rsidR="004916B3" w:rsidRPr="00C175B9">
        <w:t xml:space="preserve">Fig. </w:t>
      </w:r>
      <w:r w:rsidR="004916B3">
        <w:rPr>
          <w:noProof/>
        </w:rPr>
        <w:t>3</w:t>
      </w:r>
      <w:r w:rsidR="004916B3" w:rsidRPr="00C175B9">
        <w:noBreakHyphen/>
      </w:r>
      <w:r w:rsidR="004916B3">
        <w:rPr>
          <w:noProof/>
        </w:rPr>
        <w:t>8</w:t>
      </w:r>
      <w:r w:rsidR="00C175B9">
        <w:fldChar w:fldCharType="end"/>
      </w:r>
      <w:r w:rsidR="00C175B9">
        <w:t>.</w:t>
      </w:r>
      <w:r w:rsidR="0096300F">
        <w:t xml:space="preserve"> </w:t>
      </w:r>
      <w:r w:rsidR="00D211E9">
        <w:t>Fusing</w:t>
      </w:r>
      <w:r w:rsidR="00D211E9" w:rsidRPr="00C175B9">
        <w:t xml:space="preserve"> the accu</w:t>
      </w:r>
      <w:r w:rsidR="00D211E9">
        <w:t>mu</w:t>
      </w:r>
      <w:r w:rsidR="00D211E9" w:rsidRPr="00C175B9">
        <w:t>lated results of ambient part and the features of vital sign part.</w:t>
      </w:r>
      <w:r w:rsidR="00D211E9">
        <w:t xml:space="preserve"> In this sample, the ambient part has found 4 clusters and the vital sign part has found 6 clusters in its 1</w:t>
      </w:r>
      <w:r w:rsidR="00D211E9" w:rsidRPr="00C175B9">
        <w:rPr>
          <w:vertAlign w:val="superscript"/>
        </w:rPr>
        <w:t>st</w:t>
      </w:r>
      <w:r w:rsidR="00D211E9">
        <w:t xml:space="preserve"> 2LDPMM.</w:t>
      </w:r>
    </w:p>
    <w:p w14:paraId="1ACB8BEA" w14:textId="090D288C" w:rsidR="00C86DBA" w:rsidRPr="00690B38" w:rsidRDefault="00C86DBA" w:rsidP="00DF0FED">
      <w:pPr>
        <w:pStyle w:val="afff5"/>
      </w:pPr>
      <w:r>
        <w:t xml:space="preserve">Let </w:t>
      </w:r>
      <m:oMath>
        <m:r>
          <w:rPr>
            <w:rFonts w:ascii="Cambria Math" w:hAnsi="Cambria Math"/>
          </w:rPr>
          <m:t>T</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Pr>
          <w:rFonts w:hint="eastAsia"/>
        </w:rPr>
        <w:t xml:space="preserve"> be the training </w:t>
      </w:r>
      <w:r>
        <w:t>set</w:t>
      </w:r>
      <w:r w:rsidR="00C175B9">
        <w:t xml:space="preserve">. </w:t>
      </w:r>
      <m:oMath>
        <m:r>
          <w:rPr>
            <w:rFonts w:ascii="Cambria Math" w:hAnsi="Cambria Math"/>
          </w:rPr>
          <m:t>N</m:t>
        </m:r>
      </m:oMath>
      <w:r w:rsidR="00C175B9">
        <w:rPr>
          <w:rFonts w:hint="eastAsia"/>
        </w:rPr>
        <w:t xml:space="preserve"> </w:t>
      </w:r>
      <w:proofErr w:type="gramStart"/>
      <w:r w:rsidR="00C175B9">
        <w:t>is</w:t>
      </w:r>
      <w:proofErr w:type="gramEnd"/>
      <w:r w:rsidR="00C175B9">
        <w:t xml:space="preserve"> the number of training data</w:t>
      </w:r>
      <w:r>
        <w:t>, and the</w:t>
      </w:r>
      <w:r>
        <w:rPr>
          <w:rFonts w:hint="eastAsia"/>
        </w:rPr>
        <w:t xml:space="preserve"> t</w:t>
      </w:r>
      <w:r>
        <w:t xml:space="preserve">raining vectors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m</m:t>
            </m:r>
          </m:sup>
        </m:sSup>
      </m:oMath>
      <w:r>
        <w:t xml:space="preserve"> are vectors in the </w:t>
      </w:r>
      <w:r w:rsidR="00690B38">
        <w:t>(</w:t>
      </w:r>
      <w:proofErr w:type="spellStart"/>
      <w:r w:rsidR="00690B38" w:rsidRPr="005E6CF2">
        <w:rPr>
          <w:i/>
        </w:rPr>
        <w:t>n</w:t>
      </w:r>
      <w:r w:rsidR="00690B38">
        <w:t>+</w:t>
      </w:r>
      <w:r w:rsidRPr="005E6CF2">
        <w:rPr>
          <w:i/>
        </w:rPr>
        <w:t>m</w:t>
      </w:r>
      <w:proofErr w:type="spellEnd"/>
      <w:r w:rsidR="00690B38">
        <w:t>)</w:t>
      </w:r>
      <w:r>
        <w:t xml:space="preserve">-dimensional feature space. The following equation </w:t>
      </w:r>
      <w:r w:rsidR="00690B38">
        <w:fldChar w:fldCharType="begin"/>
      </w:r>
      <w:r w:rsidR="00690B38">
        <w:instrText xml:space="preserve"> REF _Ref423363700 \h </w:instrText>
      </w:r>
      <w:r w:rsidR="00690B38">
        <w:fldChar w:fldCharType="separate"/>
      </w:r>
      <w:r w:rsidR="004916B3">
        <w:rPr>
          <w:rFonts w:hint="eastAsia"/>
        </w:rPr>
        <w:t>(</w:t>
      </w:r>
      <w:r w:rsidR="004916B3">
        <w:rPr>
          <w:noProof/>
        </w:rPr>
        <w:t>3</w:t>
      </w:r>
      <w:r w:rsidR="004916B3">
        <w:noBreakHyphen/>
      </w:r>
      <w:r w:rsidR="004916B3">
        <w:rPr>
          <w:noProof/>
        </w:rPr>
        <w:t>13</w:t>
      </w:r>
      <w:r w:rsidR="004916B3">
        <w:rPr>
          <w:rFonts w:hint="eastAsia"/>
        </w:rPr>
        <w:t>)</w:t>
      </w:r>
      <w:r w:rsidR="00690B38">
        <w:fldChar w:fldCharType="end"/>
      </w:r>
      <w:r w:rsidR="00690B38">
        <w:t xml:space="preserve"> </w:t>
      </w:r>
      <w:ins w:id="1245" w:author="陳雅虹" w:date="2015-07-17T03:11:00Z">
        <w:r w:rsidR="002B60E5">
          <w:t xml:space="preserve">is </w:t>
        </w:r>
      </w:ins>
      <w:r>
        <w:t>use</w:t>
      </w:r>
      <w:ins w:id="1246" w:author="陳雅虹" w:date="2015-07-17T03:11:00Z">
        <w:r w:rsidR="002B60E5">
          <w:t>d</w:t>
        </w:r>
      </w:ins>
      <w:del w:id="1247" w:author="陳雅虹" w:date="2015-07-17T03:11:00Z">
        <w:r w:rsidDel="002B60E5">
          <w:delText>s</w:delText>
        </w:r>
      </w:del>
      <w:r>
        <w:t xml:space="preserve"> to find the distance between new instance </w:t>
      </w:r>
      <m:oMath>
        <m:r>
          <w:rPr>
            <w:rFonts w:ascii="Cambria Math" w:hAnsi="Cambria Math"/>
          </w:rPr>
          <m:t>i</m:t>
        </m:r>
      </m:oMath>
      <w:r>
        <w:rPr>
          <w:rFonts w:hint="eastAsia"/>
        </w:rPr>
        <w:t xml:space="preserve"> and other training </w:t>
      </w:r>
      <w:del w:id="1248" w:author="陳雅虹" w:date="2015-07-17T03:11:00Z">
        <w:r w:rsidDel="002B60E5">
          <w:rPr>
            <w:rFonts w:hint="eastAsia"/>
          </w:rPr>
          <w:delText xml:space="preserve">data </w:delText>
        </w:r>
      </w:del>
      <w:proofErr w:type="gramStart"/>
      <w:ins w:id="1249" w:author="陳雅虹" w:date="2015-07-17T03:11:00Z">
        <w:r w:rsidR="002B60E5">
          <w:t>datum</w:t>
        </w:r>
        <w:r w:rsidR="002B60E5">
          <w:rPr>
            <w:rFonts w:hint="eastAsia"/>
          </w:rPr>
          <w:t xml:space="preserve"> </w:t>
        </w:r>
      </w:ins>
      <w:proofErr w:type="gramEnd"/>
      <m:oMath>
        <m:r>
          <w:rPr>
            <w:rFonts w:ascii="Cambria Math" w:hAnsi="Cambria Math"/>
          </w:rPr>
          <m:t>j</m:t>
        </m:r>
      </m:oMath>
      <w:r>
        <w:t>.</w:t>
      </w:r>
    </w:p>
    <w:tbl>
      <w:tblPr>
        <w:tblStyle w:val="ae"/>
        <w:tblW w:w="0" w:type="auto"/>
        <w:tblLook w:val="04A0" w:firstRow="1" w:lastRow="0" w:firstColumn="1" w:lastColumn="0" w:noHBand="0" w:noVBand="1"/>
      </w:tblPr>
      <w:tblGrid>
        <w:gridCol w:w="7904"/>
        <w:gridCol w:w="816"/>
      </w:tblGrid>
      <w:tr w:rsidR="00C86DBA" w14:paraId="1DC55083" w14:textId="77777777" w:rsidTr="00F23E94">
        <w:tc>
          <w:tcPr>
            <w:tcW w:w="8024" w:type="dxa"/>
            <w:tcBorders>
              <w:top w:val="nil"/>
              <w:left w:val="nil"/>
              <w:bottom w:val="nil"/>
              <w:right w:val="nil"/>
            </w:tcBorders>
          </w:tcPr>
          <w:p w14:paraId="0DC3588B" w14:textId="3BADEF3D" w:rsidR="00C86DBA" w:rsidRPr="002C026E" w:rsidRDefault="00C86DBA" w:rsidP="00F23E94">
            <w:pPr>
              <w:jc w:val="center"/>
            </w:pPr>
            <m:oMathPara>
              <m:oMath>
                <m:r>
                  <w:rPr>
                    <w:rFonts w:ascii="Cambria Math" w:hAnsi="Cambria Math"/>
                  </w:rPr>
                  <m:t>dist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j,k</m:t>
                            </m:r>
                          </m:sub>
                        </m:sSub>
                      </m:e>
                    </m:d>
                  </m:e>
                </m:nary>
              </m:oMath>
            </m:oMathPara>
          </w:p>
        </w:tc>
        <w:tc>
          <w:tcPr>
            <w:tcW w:w="696" w:type="dxa"/>
            <w:tcBorders>
              <w:top w:val="nil"/>
              <w:left w:val="nil"/>
              <w:bottom w:val="nil"/>
              <w:right w:val="nil"/>
            </w:tcBorders>
          </w:tcPr>
          <w:p w14:paraId="1A287961" w14:textId="77777777" w:rsidR="00C86DBA" w:rsidRDefault="00C86DBA" w:rsidP="00F23E94">
            <w:pPr>
              <w:jc w:val="center"/>
            </w:pPr>
            <w:bookmarkStart w:id="1250" w:name="_Ref423363700"/>
            <w:r>
              <w:rPr>
                <w:rFonts w:hint="eastAsia"/>
              </w:rPr>
              <w:t>(</w:t>
            </w:r>
            <w:fldSimple w:instr=" STYLEREF 1 \s ">
              <w:r w:rsidR="004916B3">
                <w:rPr>
                  <w:noProof/>
                </w:rPr>
                <w:t>3</w:t>
              </w:r>
            </w:fldSimple>
            <w:r>
              <w:noBreakHyphen/>
            </w:r>
            <w:fldSimple w:instr=" SEQ _ \* ARABIC \s 1 ">
              <w:r w:rsidR="004916B3">
                <w:rPr>
                  <w:noProof/>
                </w:rPr>
                <w:t>13</w:t>
              </w:r>
            </w:fldSimple>
            <w:r>
              <w:rPr>
                <w:rFonts w:hint="eastAsia"/>
              </w:rPr>
              <w:t>)</w:t>
            </w:r>
            <w:bookmarkEnd w:id="1250"/>
          </w:p>
        </w:tc>
      </w:tr>
    </w:tbl>
    <w:p w14:paraId="35AE7600" w14:textId="77777777" w:rsidR="00C86DBA" w:rsidRDefault="00C86DBA" w:rsidP="00C86DBA">
      <w:pPr>
        <w:pStyle w:val="afff5"/>
      </w:pPr>
      <w:r>
        <w:t xml:space="preserve">After finding all distances, the </w:t>
      </w:r>
      <m:oMath>
        <m:r>
          <w:rPr>
            <w:rFonts w:ascii="Cambria Math" w:hAnsi="Cambria Math"/>
          </w:rPr>
          <m:t>k</m:t>
        </m:r>
      </m:oMath>
      <w:r>
        <w:t xml:space="preserve"> nearest neighbors can be found. </w:t>
      </w:r>
      <w:r>
        <w:rPr>
          <w:rFonts w:hint="eastAsia"/>
        </w:rPr>
        <w:t xml:space="preserve">And let </w:t>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(x)</m:t>
        </m:r>
      </m:oMath>
      <w:r>
        <w:rPr>
          <w:rFonts w:hint="eastAsia"/>
        </w:rPr>
        <w:t xml:space="preserve"> be the </w:t>
      </w:r>
      <w:r>
        <w:t xml:space="preserve">cluster head for </w:t>
      </w:r>
      <w:proofErr w:type="spellStart"/>
      <w:r>
        <w:t>i-th</w:t>
      </w:r>
      <w:proofErr w:type="spellEnd"/>
      <w:r>
        <w:t xml:space="preserve"> neighbor </w:t>
      </w:r>
      <w:proofErr w:type="gramStart"/>
      <w:r>
        <w:t xml:space="preserve">of </w:t>
      </w:r>
      <w:proofErr w:type="gramEnd"/>
      <m:oMath>
        <m:r>
          <w:rPr>
            <w:rFonts w:ascii="Cambria Math" w:hAnsi="Cambria Math"/>
          </w:rPr>
          <m:t>x</m:t>
        </m:r>
      </m:oMath>
      <w:r>
        <w:rPr>
          <w:rFonts w:hint="eastAsia"/>
        </w:rPr>
        <w:t xml:space="preserve">. </w:t>
      </w:r>
      <m:oMath>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oMath>
      <w:r>
        <w:rPr>
          <w:rFonts w:hint="eastAsia"/>
        </w:rPr>
        <w:t xml:space="preserve"> </w:t>
      </w:r>
      <w:proofErr w:type="gramStart"/>
      <w:r>
        <w:rPr>
          <w:rFonts w:hint="eastAsia"/>
        </w:rPr>
        <w:t>is</w:t>
      </w:r>
      <w:proofErr w:type="gramEnd"/>
      <w:r>
        <w:rPr>
          <w:rFonts w:hint="eastAsia"/>
        </w:rPr>
        <w:t xml:space="preserve"> the identity </w:t>
      </w:r>
      <w:r>
        <w:t xml:space="preserve">function. And a function </w:t>
      </w:r>
      <m:oMath>
        <m:r>
          <m:rPr>
            <m:sty m:val="p"/>
          </m:rPr>
          <w:rPr>
            <w:rFonts w:ascii="Cambria Math" w:hAnsi="Cambria Math"/>
          </w:rPr>
          <m:t>g</m:t>
        </m:r>
        <m:d>
          <m:dPr>
            <m:ctrlPr>
              <w:rPr>
                <w:rFonts w:ascii="Cambria Math" w:hAnsi="Cambria Math"/>
              </w:rPr>
            </m:ctrlPr>
          </m:dPr>
          <m:e>
            <m:r>
              <m:rPr>
                <m:sty m:val="p"/>
              </m:rPr>
              <w:rPr>
                <w:rFonts w:ascii="Cambria Math" w:hAnsi="Cambria Math"/>
              </w:rPr>
              <m:t>c</m:t>
            </m:r>
          </m:e>
        </m:d>
      </m:oMath>
      <w:r>
        <w:rPr>
          <w:rFonts w:hint="eastAsia"/>
        </w:rPr>
        <w:t xml:space="preserve"> is used to </w:t>
      </w:r>
      <w:r>
        <w:t xml:space="preserve">present the number of neighbors with </w:t>
      </w:r>
      <w:proofErr w:type="gramStart"/>
      <w:r>
        <w:t xml:space="preserve">cluster </w:t>
      </w:r>
      <w:proofErr w:type="gramEnd"/>
      <m:oMath>
        <m:r>
          <m:rPr>
            <m:sty m:val="p"/>
          </m:rPr>
          <w:rPr>
            <w:rFonts w:ascii="Cambria Math" w:hAnsi="Cambria Math"/>
          </w:rPr>
          <m:t>c</m:t>
        </m:r>
      </m:oMath>
      <w:r>
        <w:rPr>
          <w:rFonts w:hint="eastAsia"/>
        </w:rPr>
        <w:t>.</w:t>
      </w:r>
    </w:p>
    <w:tbl>
      <w:tblPr>
        <w:tblStyle w:val="ae"/>
        <w:tblW w:w="0" w:type="auto"/>
        <w:tblLook w:val="04A0" w:firstRow="1" w:lastRow="0" w:firstColumn="1" w:lastColumn="0" w:noHBand="0" w:noVBand="1"/>
      </w:tblPr>
      <w:tblGrid>
        <w:gridCol w:w="7904"/>
        <w:gridCol w:w="816"/>
      </w:tblGrid>
      <w:tr w:rsidR="00C86DBA" w14:paraId="23EC4AC3" w14:textId="77777777" w:rsidTr="00F23E94">
        <w:tc>
          <w:tcPr>
            <w:tcW w:w="8024" w:type="dxa"/>
            <w:tcBorders>
              <w:top w:val="nil"/>
              <w:left w:val="nil"/>
              <w:bottom w:val="nil"/>
              <w:right w:val="nil"/>
            </w:tcBorders>
          </w:tcPr>
          <w:p w14:paraId="00F1B1A0" w14:textId="77777777" w:rsidR="00C86DBA" w:rsidRPr="002C026E" w:rsidRDefault="00C86DBA" w:rsidP="00F23E94">
            <w:pPr>
              <w:jc w:val="center"/>
            </w:pPr>
            <m:oMathPara>
              <m:oMath>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if</m:t>
                        </m:r>
                        <m:r>
                          <w:rPr>
                            <w:rFonts w:ascii="Cambria Math" w:hAnsi="Cambria Math"/>
                          </w:rPr>
                          <m:t xml:space="preserve"> c= </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 xml:space="preserve"> then it is </m:t>
                        </m:r>
                        <m:r>
                          <w:rPr>
                            <w:rFonts w:ascii="Cambria Math" w:hAnsi="Cambria Math"/>
                          </w:rPr>
                          <m:t>1</m:t>
                        </m:r>
                      </m:e>
                      <m:e>
                        <m:r>
                          <m:rPr>
                            <m:sty m:val="p"/>
                          </m:rPr>
                          <w:rPr>
                            <w:rFonts w:ascii="Cambria Math" w:hAnsi="Cambria Math"/>
                          </w:rPr>
                          <m:t>otherwise, then it is</m:t>
                        </m:r>
                        <m:r>
                          <w:rPr>
                            <w:rFonts w:ascii="Cambria Math" w:hAnsi="Cambria Math"/>
                          </w:rPr>
                          <m:t xml:space="preserve"> 0</m:t>
                        </m:r>
                      </m:e>
                    </m:eqArr>
                  </m:e>
                </m:d>
              </m:oMath>
            </m:oMathPara>
          </w:p>
        </w:tc>
        <w:tc>
          <w:tcPr>
            <w:tcW w:w="696" w:type="dxa"/>
            <w:tcBorders>
              <w:top w:val="nil"/>
              <w:left w:val="nil"/>
              <w:bottom w:val="nil"/>
              <w:right w:val="nil"/>
            </w:tcBorders>
          </w:tcPr>
          <w:p w14:paraId="5337EF83" w14:textId="77777777" w:rsidR="00C86DBA" w:rsidRDefault="00C86DBA" w:rsidP="00F23E94">
            <w:pPr>
              <w:jc w:val="center"/>
            </w:pPr>
            <w:r>
              <w:rPr>
                <w:rFonts w:hint="eastAsia"/>
              </w:rPr>
              <w:t>(</w:t>
            </w:r>
            <w:fldSimple w:instr=" STYLEREF 1 \s ">
              <w:r w:rsidR="004916B3">
                <w:rPr>
                  <w:noProof/>
                </w:rPr>
                <w:t>3</w:t>
              </w:r>
            </w:fldSimple>
            <w:r>
              <w:noBreakHyphen/>
            </w:r>
            <w:fldSimple w:instr=" SEQ _ \* ARABIC \s 1 ">
              <w:r w:rsidR="004916B3">
                <w:rPr>
                  <w:noProof/>
                </w:rPr>
                <w:t>14</w:t>
              </w:r>
            </w:fldSimple>
            <w:r>
              <w:rPr>
                <w:rFonts w:hint="eastAsia"/>
              </w:rPr>
              <w:t>)</w:t>
            </w:r>
          </w:p>
        </w:tc>
      </w:tr>
      <w:tr w:rsidR="00C86DBA" w14:paraId="3A34A316" w14:textId="77777777" w:rsidTr="00F23E94">
        <w:tc>
          <w:tcPr>
            <w:tcW w:w="8024" w:type="dxa"/>
            <w:tcBorders>
              <w:top w:val="nil"/>
              <w:left w:val="nil"/>
              <w:bottom w:val="nil"/>
              <w:right w:val="nil"/>
            </w:tcBorders>
          </w:tcPr>
          <w:p w14:paraId="3AFCD56F" w14:textId="77777777" w:rsidR="00C86DBA" w:rsidRDefault="00C86DBA" w:rsidP="00F23E94">
            <w:pPr>
              <w:pStyle w:val="afff5"/>
            </w:pPr>
            <m:oMathPara>
              <m:oMath>
                <m:r>
                  <m:rPr>
                    <m:sty m:val="p"/>
                  </m:rPr>
                  <w:rPr>
                    <w:rFonts w:ascii="Cambria Math" w:hAnsi="Cambria Math"/>
                  </w:rPr>
                  <m:t>g</m:t>
                </m:r>
                <m:d>
                  <m:dPr>
                    <m:ctrlPr>
                      <w:rPr>
                        <w:rFonts w:ascii="Cambria Math" w:hAnsi="Cambria Math"/>
                      </w:rPr>
                    </m:ctrlPr>
                  </m:dPr>
                  <m:e>
                    <m:r>
                      <m:rPr>
                        <m:sty m:val="p"/>
                      </m:rPr>
                      <w:rPr>
                        <w:rFonts w:ascii="Cambria Math" w:hAnsi="Cambria Math"/>
                      </w:rPr>
                      <m:t>c</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e>
                </m:nary>
              </m:oMath>
            </m:oMathPara>
          </w:p>
        </w:tc>
        <w:tc>
          <w:tcPr>
            <w:tcW w:w="696" w:type="dxa"/>
            <w:tcBorders>
              <w:top w:val="nil"/>
              <w:left w:val="nil"/>
              <w:bottom w:val="nil"/>
              <w:right w:val="nil"/>
            </w:tcBorders>
          </w:tcPr>
          <w:p w14:paraId="1094DED1" w14:textId="77777777" w:rsidR="00C86DBA" w:rsidRDefault="00C86DBA" w:rsidP="00F23E94">
            <w:pPr>
              <w:jc w:val="center"/>
            </w:pPr>
            <w:r>
              <w:rPr>
                <w:rFonts w:hint="eastAsia"/>
              </w:rPr>
              <w:t>(</w:t>
            </w:r>
            <w:fldSimple w:instr=" STYLEREF 1 \s ">
              <w:r w:rsidR="004916B3">
                <w:rPr>
                  <w:noProof/>
                </w:rPr>
                <w:t>3</w:t>
              </w:r>
            </w:fldSimple>
            <w:r>
              <w:noBreakHyphen/>
            </w:r>
            <w:fldSimple w:instr=" SEQ _ \* ARABIC \s 1 ">
              <w:r w:rsidR="004916B3">
                <w:rPr>
                  <w:noProof/>
                </w:rPr>
                <w:t>15</w:t>
              </w:r>
            </w:fldSimple>
            <w:r>
              <w:rPr>
                <w:rFonts w:hint="eastAsia"/>
              </w:rPr>
              <w:t>)</w:t>
            </w:r>
          </w:p>
        </w:tc>
      </w:tr>
    </w:tbl>
    <w:p w14:paraId="10614E73" w14:textId="63930838" w:rsidR="00C86DBA" w:rsidRPr="004B4552" w:rsidRDefault="00C86DBA" w:rsidP="00C86DBA">
      <w:pPr>
        <w:pStyle w:val="afff5"/>
      </w:pPr>
      <w:r>
        <w:rPr>
          <w:rFonts w:hint="eastAsia"/>
        </w:rPr>
        <w:t xml:space="preserve">The </w:t>
      </w:r>
      <w:r>
        <w:t xml:space="preserve">function of </w:t>
      </w:r>
      <w:r>
        <w:rPr>
          <w:rFonts w:hint="eastAsia"/>
        </w:rPr>
        <w:t xml:space="preserve">weight voting </w:t>
      </w:r>
      <w:r>
        <w:t xml:space="preserve">is used to </w:t>
      </w:r>
      <w:del w:id="1251" w:author="陳雅虹" w:date="2015-07-17T03:12:00Z">
        <w:r w:rsidDel="002B60E5">
          <w:delText xml:space="preserve">determine </w:delText>
        </w:r>
      </w:del>
      <w:ins w:id="1252" w:author="陳雅虹" w:date="2015-07-17T03:12:00Z">
        <w:r w:rsidR="002B60E5">
          <w:t xml:space="preserve">find the cluster to </w:t>
        </w:r>
        <w:proofErr w:type="spellStart"/>
        <w:r w:rsidR="002B60E5">
          <w:t>whcich</w:t>
        </w:r>
        <w:proofErr w:type="spellEnd"/>
        <w:r w:rsidR="002B60E5">
          <w:t xml:space="preserve"> </w:t>
        </w:r>
      </w:ins>
      <w:r>
        <w:t>this instance belongs</w:t>
      </w:r>
      <w:del w:id="1253" w:author="陳雅虹" w:date="2015-07-17T03:12:00Z">
        <w:r w:rsidDel="002B60E5">
          <w:delText xml:space="preserve"> to which cluster</w:delText>
        </w:r>
      </w:del>
      <w:r>
        <w:t>. And the weight of each training data is the distance of this instance.</w:t>
      </w:r>
    </w:p>
    <w:tbl>
      <w:tblPr>
        <w:tblStyle w:val="ae"/>
        <w:tblW w:w="0" w:type="auto"/>
        <w:tblLook w:val="04A0" w:firstRow="1" w:lastRow="0" w:firstColumn="1" w:lastColumn="0" w:noHBand="0" w:noVBand="1"/>
      </w:tblPr>
      <w:tblGrid>
        <w:gridCol w:w="7904"/>
        <w:gridCol w:w="816"/>
      </w:tblGrid>
      <w:tr w:rsidR="00C86DBA" w14:paraId="3EED4CD5" w14:textId="77777777" w:rsidTr="00F23E94">
        <w:tc>
          <w:tcPr>
            <w:tcW w:w="8024" w:type="dxa"/>
            <w:tcBorders>
              <w:top w:val="nil"/>
              <w:left w:val="nil"/>
              <w:bottom w:val="nil"/>
              <w:right w:val="nil"/>
            </w:tcBorders>
          </w:tcPr>
          <w:p w14:paraId="000B41E3" w14:textId="77777777" w:rsidR="00C86DBA" w:rsidRPr="002C026E" w:rsidRDefault="00394E54" w:rsidP="00F23E94">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dist</m:t>
                    </m:r>
                  </m:den>
                </m:f>
              </m:oMath>
            </m:oMathPara>
          </w:p>
        </w:tc>
        <w:tc>
          <w:tcPr>
            <w:tcW w:w="696" w:type="dxa"/>
            <w:tcBorders>
              <w:top w:val="nil"/>
              <w:left w:val="nil"/>
              <w:bottom w:val="nil"/>
              <w:right w:val="nil"/>
            </w:tcBorders>
          </w:tcPr>
          <w:p w14:paraId="4AEB461B" w14:textId="77777777" w:rsidR="00C86DBA" w:rsidRDefault="00C86DBA" w:rsidP="00F23E94">
            <w:pPr>
              <w:jc w:val="center"/>
            </w:pPr>
            <w:r>
              <w:rPr>
                <w:rFonts w:hint="eastAsia"/>
              </w:rPr>
              <w:t>(</w:t>
            </w:r>
            <w:fldSimple w:instr=" STYLEREF 1 \s ">
              <w:r w:rsidR="004916B3">
                <w:rPr>
                  <w:noProof/>
                </w:rPr>
                <w:t>3</w:t>
              </w:r>
            </w:fldSimple>
            <w:r>
              <w:noBreakHyphen/>
            </w:r>
            <w:fldSimple w:instr=" SEQ _ \* ARABIC \s 1 ">
              <w:r w:rsidR="004916B3">
                <w:rPr>
                  <w:noProof/>
                </w:rPr>
                <w:t>16</w:t>
              </w:r>
            </w:fldSimple>
            <w:r>
              <w:rPr>
                <w:rFonts w:hint="eastAsia"/>
              </w:rPr>
              <w:t>)</w:t>
            </w:r>
          </w:p>
        </w:tc>
      </w:tr>
      <w:tr w:rsidR="00C86DBA" w14:paraId="6DEA537D" w14:textId="77777777" w:rsidTr="00F23E94">
        <w:tc>
          <w:tcPr>
            <w:tcW w:w="8024" w:type="dxa"/>
            <w:tcBorders>
              <w:top w:val="nil"/>
              <w:left w:val="nil"/>
              <w:bottom w:val="nil"/>
              <w:right w:val="nil"/>
            </w:tcBorders>
          </w:tcPr>
          <w:p w14:paraId="30A95262" w14:textId="77777777" w:rsidR="00C86DBA" w:rsidRPr="00196712" w:rsidRDefault="00394E54" w:rsidP="00F23E94">
            <w:pPr>
              <w:jc w:val="center"/>
            </w:pPr>
            <m:oMathPara>
              <m:oMath>
                <m:sSup>
                  <m:sSupPr>
                    <m:ctrlPr>
                      <w:rPr>
                        <w:rFonts w:ascii="Cambria Math" w:hAnsi="Cambria Math"/>
                      </w:rPr>
                    </m:ctrlPr>
                  </m:sSupPr>
                  <m:e>
                    <m:r>
                      <m:rPr>
                        <m:sty m:val="p"/>
                      </m:rPr>
                      <w:rPr>
                        <w:rFonts w:ascii="Cambria Math" w:hAnsi="Cambria Math"/>
                      </w:rPr>
                      <m:t>c</m:t>
                    </m:r>
                  </m:e>
                  <m:sup>
                    <m:r>
                      <w:rPr>
                        <w:rFonts w:ascii="Cambria Math" w:hAnsi="Cambria Math"/>
                      </w:rPr>
                      <m:t>*</m:t>
                    </m:r>
                  </m:sup>
                </m:sSup>
                <m:r>
                  <w:rPr>
                    <w:rFonts w:ascii="Cambria Math" w:hAnsi="Cambria Math"/>
                  </w:rPr>
                  <m:t>=</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m:t>
                        </m:r>
                      </m:lim>
                    </m:limLow>
                  </m:fName>
                  <m:e>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e>
                </m:func>
                <m:r>
                  <m:rPr>
                    <m:sty m:val="p"/>
                  </m:rPr>
                  <w:rPr>
                    <w:rFonts w:ascii="Cambria Math" w:hAnsi="Cambria Math"/>
                  </w:rPr>
                  <m:t>δ</m:t>
                </m:r>
                <m:d>
                  <m:dPr>
                    <m:ctrlPr>
                      <w:rPr>
                        <w:rFonts w:ascii="Cambria Math" w:hAnsi="Cambria Math"/>
                      </w:rPr>
                    </m:ctrlPr>
                  </m:dPr>
                  <m:e>
                    <m:r>
                      <m:rPr>
                        <m:sty m:val="p"/>
                      </m:rPr>
                      <w:rPr>
                        <w:rFonts w:ascii="Cambria Math" w:hAnsi="Cambria Math"/>
                      </w:rPr>
                      <m:t>c,</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oMath>
            </m:oMathPara>
          </w:p>
        </w:tc>
        <w:tc>
          <w:tcPr>
            <w:tcW w:w="696" w:type="dxa"/>
            <w:tcBorders>
              <w:top w:val="nil"/>
              <w:left w:val="nil"/>
              <w:bottom w:val="nil"/>
              <w:right w:val="nil"/>
            </w:tcBorders>
          </w:tcPr>
          <w:p w14:paraId="6ACA4C9F" w14:textId="77777777" w:rsidR="00C86DBA" w:rsidRDefault="00C86DBA" w:rsidP="00F23E94">
            <w:pPr>
              <w:jc w:val="center"/>
            </w:pPr>
            <w:r>
              <w:rPr>
                <w:rFonts w:hint="eastAsia"/>
              </w:rPr>
              <w:t>(</w:t>
            </w:r>
            <w:fldSimple w:instr=" STYLEREF 1 \s ">
              <w:r w:rsidR="004916B3">
                <w:rPr>
                  <w:noProof/>
                </w:rPr>
                <w:t>3</w:t>
              </w:r>
            </w:fldSimple>
            <w:r>
              <w:noBreakHyphen/>
            </w:r>
            <w:fldSimple w:instr=" SEQ _ \* ARABIC \s 1 ">
              <w:r w:rsidR="004916B3">
                <w:rPr>
                  <w:noProof/>
                </w:rPr>
                <w:t>17</w:t>
              </w:r>
            </w:fldSimple>
            <w:r>
              <w:rPr>
                <w:rFonts w:hint="eastAsia"/>
              </w:rPr>
              <w:t>)</w:t>
            </w:r>
          </w:p>
        </w:tc>
      </w:tr>
    </w:tbl>
    <w:p w14:paraId="433F4B64" w14:textId="1AAF3253" w:rsidR="00D211E9" w:rsidDel="002B60E5" w:rsidRDefault="00D211E9">
      <w:pPr>
        <w:pStyle w:val="afff5"/>
        <w:ind w:firstLine="0"/>
        <w:rPr>
          <w:del w:id="1254" w:author="陳雅虹" w:date="2015-07-17T03:12:00Z"/>
        </w:rPr>
        <w:pPrChange w:id="1255" w:author="陳雅虹" w:date="2015-07-17T03:12:00Z">
          <w:pPr>
            <w:pStyle w:val="afff5"/>
          </w:pPr>
        </w:pPrChange>
      </w:pPr>
    </w:p>
    <w:p w14:paraId="5191D99F" w14:textId="4BAF3400" w:rsidR="00C86DBA" w:rsidRDefault="00C86DBA" w:rsidP="002B60E5">
      <w:pPr>
        <w:pStyle w:val="afff5"/>
      </w:pPr>
      <w:r>
        <w:t>T</w:t>
      </w:r>
      <w:r>
        <w:rPr>
          <w:rFonts w:hint="eastAsia"/>
        </w:rPr>
        <w:t>he</w:t>
      </w:r>
      <w:r>
        <w:t xml:space="preserve"> instance will belong to the close</w:t>
      </w:r>
      <w:ins w:id="1256" w:author="陳雅虹" w:date="2015-07-17T03:13:00Z">
        <w:r w:rsidR="002B60E5">
          <w:t>s</w:t>
        </w:r>
      </w:ins>
      <w:r>
        <w:t xml:space="preserve">t </w:t>
      </w:r>
      <w:proofErr w:type="gramStart"/>
      <w:r>
        <w:t>cluster</w:t>
      </w:r>
      <w:r>
        <w:rPr>
          <w:rFonts w:hint="eastAsia"/>
        </w:rPr>
        <w:t xml:space="preserve"> </w:t>
      </w:r>
      <w:proofErr w:type="gramEnd"/>
      <m:oMath>
        <m:sSup>
          <m:sSupPr>
            <m:ctrlPr>
              <w:rPr>
                <w:rFonts w:ascii="Cambria Math" w:hAnsi="Cambria Math"/>
              </w:rPr>
            </m:ctrlPr>
          </m:sSupPr>
          <m:e>
            <m:r>
              <m:rPr>
                <m:sty m:val="p"/>
              </m:rPr>
              <w:rPr>
                <w:rFonts w:ascii="Cambria Math" w:hAnsi="Cambria Math"/>
              </w:rPr>
              <m:t>c</m:t>
            </m:r>
          </m:e>
          <m:sup>
            <m:r>
              <w:rPr>
                <w:rFonts w:ascii="Cambria Math" w:hAnsi="Cambria Math"/>
              </w:rPr>
              <m:t>*</m:t>
            </m:r>
          </m:sup>
        </m:sSup>
      </m:oMath>
      <w:r>
        <w:t xml:space="preserve">. Because the majority of instances </w:t>
      </w:r>
      <w:del w:id="1257" w:author="陳雅虹" w:date="2015-07-17T03:13:00Z">
        <w:r w:rsidDel="002B60E5">
          <w:delText xml:space="preserve">which </w:delText>
        </w:r>
      </w:del>
      <w:ins w:id="1258" w:author="陳雅虹" w:date="2015-07-17T03:13:00Z">
        <w:r w:rsidR="002B60E5">
          <w:t xml:space="preserve">whose </w:t>
        </w:r>
      </w:ins>
      <w:r>
        <w:t>TF</w:t>
      </w:r>
      <w:ins w:id="1259" w:author="陳雅虹" w:date="2015-07-17T03:13:00Z">
        <w:r w:rsidR="002B60E5">
          <w:t>s</w:t>
        </w:r>
      </w:ins>
      <w:r>
        <w:t xml:space="preserve"> </w:t>
      </w:r>
      <w:del w:id="1260" w:author="陳雅虹" w:date="2015-07-17T03:13:00Z">
        <w:r w:rsidDel="002B60E5">
          <w:delText xml:space="preserve">is </w:delText>
        </w:r>
      </w:del>
      <w:ins w:id="1261" w:author="陳雅虹" w:date="2015-07-17T03:13:00Z">
        <w:r w:rsidR="002B60E5">
          <w:t xml:space="preserve">are </w:t>
        </w:r>
      </w:ins>
      <w:r>
        <w:t>higher than 1% are consider</w:t>
      </w:r>
      <w:ins w:id="1262" w:author="陳雅虹" w:date="2015-07-17T03:13:00Z">
        <w:r w:rsidR="002B60E5">
          <w:t>ed</w:t>
        </w:r>
      </w:ins>
      <w:del w:id="1263" w:author="陳雅虹" w:date="2015-07-17T03:13:00Z">
        <w:r w:rsidDel="002B60E5">
          <w:delText>ing</w:delText>
        </w:r>
      </w:del>
      <w:r>
        <w:t xml:space="preserve"> </w:t>
      </w:r>
      <w:del w:id="1264" w:author="陳雅虹" w:date="2015-07-17T03:13:00Z">
        <w:r w:rsidDel="002B60E5">
          <w:delText xml:space="preserve">to </w:delText>
        </w:r>
      </w:del>
      <w:ins w:id="1265" w:author="陳雅虹" w:date="2015-07-17T03:13:00Z">
        <w:r w:rsidR="002B60E5">
          <w:t xml:space="preserve">as </w:t>
        </w:r>
      </w:ins>
      <w:r>
        <w:t xml:space="preserve">cluster heads, only few instances </w:t>
      </w:r>
      <w:del w:id="1266" w:author="陳雅虹" w:date="2015-07-17T03:13:00Z">
        <w:r w:rsidDel="002B60E5">
          <w:lastRenderedPageBreak/>
          <w:delText xml:space="preserve">which </w:delText>
        </w:r>
      </w:del>
      <w:ins w:id="1267" w:author="陳雅虹" w:date="2015-07-17T03:13:00Z">
        <w:r w:rsidR="002B60E5">
          <w:t xml:space="preserve">whose </w:t>
        </w:r>
      </w:ins>
      <w:r>
        <w:t>TF</w:t>
      </w:r>
      <w:ins w:id="1268" w:author="陳雅虹" w:date="2015-07-17T03:14:00Z">
        <w:r w:rsidR="002B60E5">
          <w:t>s</w:t>
        </w:r>
      </w:ins>
      <w:r>
        <w:t xml:space="preserve"> </w:t>
      </w:r>
      <w:del w:id="1269" w:author="陳雅虹" w:date="2015-07-17T03:14:00Z">
        <w:r w:rsidDel="002B60E5">
          <w:delText xml:space="preserve">is </w:delText>
        </w:r>
      </w:del>
      <w:ins w:id="1270" w:author="陳雅虹" w:date="2015-07-17T03:14:00Z">
        <w:r w:rsidR="002B60E5">
          <w:t xml:space="preserve">are </w:t>
        </w:r>
      </w:ins>
      <w:r>
        <w:t>lower than 1% are used to train the activity recognition model by KNN algorithm.</w:t>
      </w:r>
      <w:r w:rsidR="00E905CC">
        <w:t xml:space="preserve"> This KNN model is used to </w:t>
      </w:r>
      <w:del w:id="1271" w:author="陳雅虹" w:date="2015-07-17T03:14:00Z">
        <w:r w:rsidR="00E905CC" w:rsidDel="002B60E5">
          <w:delText>c</w:delText>
        </w:r>
        <w:r w:rsidR="00C175B9" w:rsidDel="002B60E5">
          <w:delText xml:space="preserve">ategory </w:delText>
        </w:r>
      </w:del>
      <w:ins w:id="1272" w:author="陳雅虹" w:date="2015-07-17T03:14:00Z">
        <w:r w:rsidR="002B60E5">
          <w:t xml:space="preserve">categorize </w:t>
        </w:r>
      </w:ins>
      <w:r w:rsidR="00C175B9">
        <w:t xml:space="preserve">all training data, and the </w:t>
      </w:r>
      <w:r w:rsidR="00E905CC">
        <w:t>categorized</w:t>
      </w:r>
      <w:r w:rsidR="00C175B9">
        <w:t xml:space="preserve"> results are used to reduce the burden of </w:t>
      </w:r>
      <w:ins w:id="1273" w:author="陳雅虹" w:date="2015-07-17T03:14:00Z">
        <w:r w:rsidR="002B60E5">
          <w:t xml:space="preserve">data </w:t>
        </w:r>
      </w:ins>
      <w:r w:rsidR="00C175B9">
        <w:t>labeling</w:t>
      </w:r>
      <w:del w:id="1274" w:author="陳雅虹" w:date="2015-07-17T03:14:00Z">
        <w:r w:rsidR="00C175B9" w:rsidDel="002B60E5">
          <w:delText xml:space="preserve"> data</w:delText>
        </w:r>
      </w:del>
      <w:r w:rsidR="00C175B9">
        <w:t xml:space="preserve">. User only needs to label each category that each category is one cluster </w:t>
      </w:r>
      <w:del w:id="1275" w:author="陳雅虹" w:date="2015-07-17T03:15:00Z">
        <w:r w:rsidR="00C175B9" w:rsidDel="002B60E5">
          <w:delText xml:space="preserve">of </w:delText>
        </w:r>
      </w:del>
      <w:ins w:id="1276" w:author="陳雅虹" w:date="2015-07-17T03:15:00Z">
        <w:r w:rsidR="002B60E5">
          <w:t xml:space="preserve">in the </w:t>
        </w:r>
      </w:ins>
      <w:r w:rsidR="00C175B9">
        <w:t>2</w:t>
      </w:r>
      <w:r w:rsidR="00C175B9" w:rsidRPr="00C175B9">
        <w:rPr>
          <w:vertAlign w:val="superscript"/>
        </w:rPr>
        <w:t>nd</w:t>
      </w:r>
      <w:r w:rsidR="00C175B9">
        <w:t xml:space="preserve"> Layer N</w:t>
      </w:r>
      <w:del w:id="1277" w:author="陳雅虹" w:date="2015-07-17T02:57:00Z">
        <w:r w:rsidR="00C175B9" w:rsidDel="00A84D06">
          <w:delText>HARM</w:delText>
        </w:r>
      </w:del>
      <w:ins w:id="1278" w:author="陳雅虹" w:date="2015-07-17T02:57:00Z">
        <w:r w:rsidR="00A84D06">
          <w:t>HAC</w:t>
        </w:r>
      </w:ins>
      <w:r w:rsidR="00C175B9">
        <w:t>.</w:t>
      </w:r>
      <w:r w:rsidR="00334E70">
        <w:t xml:space="preserve"> The labeling procedure will </w:t>
      </w:r>
      <w:ins w:id="1279" w:author="陳雅虹" w:date="2015-07-17T03:15:00Z">
        <w:r w:rsidR="002B60E5">
          <w:t xml:space="preserve">be </w:t>
        </w:r>
      </w:ins>
      <w:r w:rsidR="00334E70">
        <w:t>describe</w:t>
      </w:r>
      <w:ins w:id="1280" w:author="陳雅虹" w:date="2015-07-17T03:15:00Z">
        <w:r w:rsidR="002B60E5">
          <w:t>d</w:t>
        </w:r>
      </w:ins>
      <w:r w:rsidR="00334E70">
        <w:t xml:space="preserve"> in </w:t>
      </w:r>
      <w:ins w:id="1281" w:author="陳雅虹" w:date="2015-07-17T03:15:00Z">
        <w:r w:rsidR="002B60E5">
          <w:t>C</w:t>
        </w:r>
      </w:ins>
      <w:del w:id="1282" w:author="陳雅虹" w:date="2015-07-17T03:15:00Z">
        <w:r w:rsidR="00334E70" w:rsidDel="002B60E5">
          <w:delText>the c</w:delText>
        </w:r>
      </w:del>
      <w:r w:rsidR="00334E70">
        <w:t>hapter</w:t>
      </w:r>
      <w:r w:rsidR="009078F6">
        <w:t xml:space="preserve"> </w:t>
      </w:r>
      <w:r w:rsidR="00334E70">
        <w:t>4.</w:t>
      </w:r>
    </w:p>
    <w:p w14:paraId="71485AAC" w14:textId="54712583" w:rsidR="00086DC9" w:rsidRDefault="00334E70" w:rsidP="00E831AF">
      <w:pPr>
        <w:pStyle w:val="21"/>
      </w:pPr>
      <w:bookmarkStart w:id="1283" w:name="_Toc424901463"/>
      <w:r w:rsidRPr="00334E70">
        <w:t xml:space="preserve">Activity Recognition Model of </w:t>
      </w:r>
      <w:r>
        <w:t>Online</w:t>
      </w:r>
      <w:r w:rsidRPr="00334E70">
        <w:t xml:space="preserve"> Mode</w:t>
      </w:r>
      <w:bookmarkEnd w:id="1283"/>
    </w:p>
    <w:p w14:paraId="2A595BE1" w14:textId="399079FB" w:rsidR="006720A1" w:rsidRDefault="003901DE" w:rsidP="003901DE">
      <w:pPr>
        <w:pStyle w:val="afff5"/>
      </w:pPr>
      <w:r>
        <w:rPr>
          <w:rFonts w:hint="eastAsia"/>
        </w:rPr>
        <w:t xml:space="preserve">In the offline mode, the system helps </w:t>
      </w:r>
      <w:r w:rsidR="0080233B">
        <w:t>user categor</w:t>
      </w:r>
      <w:ins w:id="1284" w:author="陳雅虹" w:date="2015-07-17T03:15:00Z">
        <w:r w:rsidR="002B60E5">
          <w:t>ize</w:t>
        </w:r>
      </w:ins>
      <w:del w:id="1285" w:author="陳雅虹" w:date="2015-07-17T03:15:00Z">
        <w:r w:rsidR="0080233B" w:rsidDel="002B60E5">
          <w:delText>y</w:delText>
        </w:r>
      </w:del>
      <w:r w:rsidR="0080233B">
        <w:t xml:space="preserve"> their living </w:t>
      </w:r>
      <w:del w:id="1286" w:author="陳雅虹" w:date="2015-07-17T03:15:00Z">
        <w:r w:rsidR="0080233B" w:rsidDel="002B60E5">
          <w:delText xml:space="preserve">behaviors </w:delText>
        </w:r>
      </w:del>
      <w:ins w:id="1287" w:author="陳雅虹" w:date="2015-07-17T03:15:00Z">
        <w:r w:rsidR="002B60E5">
          <w:t xml:space="preserve">activities </w:t>
        </w:r>
      </w:ins>
      <w:r w:rsidR="0080233B">
        <w:t>to a number of classes. Each class represents an activity of daily living. And the user should label all classes as the training data for online mode AR model. Because the training data are labeled, we choose a supervised learning method “</w:t>
      </w:r>
      <w:r w:rsidR="008C3A44">
        <w:rPr>
          <w:rFonts w:hint="eastAsia"/>
        </w:rPr>
        <w:t>Dynamic Bayesian Network (</w:t>
      </w:r>
      <w:r w:rsidR="008C3A44">
        <w:t>DBN</w:t>
      </w:r>
      <w:r w:rsidR="008C3A44">
        <w:rPr>
          <w:rFonts w:hint="eastAsia"/>
        </w:rPr>
        <w:t>)</w:t>
      </w:r>
      <w:r w:rsidR="0080233B">
        <w:t xml:space="preserve">” to build the online mode AR model. </w:t>
      </w:r>
      <w:r w:rsidR="008C3A44" w:rsidRPr="008C3A44">
        <w:t>DBN is an extended version of a Bayesian network (BN), which is a probabilistic graphical model representing a set of variables and their co</w:t>
      </w:r>
      <w:r w:rsidR="008C3A44">
        <w:t>nditional independencies via di</w:t>
      </w:r>
      <w:r w:rsidR="008C3A44" w:rsidRPr="008C3A44">
        <w:t xml:space="preserve">rected acyclic graph. The random variables in DBNs are identified in the previous section. </w:t>
      </w:r>
      <w:r w:rsidR="008C3A44">
        <w:t>The ordinary BN</w:t>
      </w:r>
      <w:r w:rsidR="008C3A44" w:rsidRPr="008C3A44">
        <w:t xml:space="preserve"> only considers the situation in which all random variables occur at same time, </w:t>
      </w:r>
      <w:r w:rsidR="008C3A44">
        <w:t xml:space="preserve">but </w:t>
      </w:r>
      <w:r w:rsidR="008C3A44" w:rsidRPr="008C3A44">
        <w:t>the DBN is able to model the relationships associated with random variables in each time slice. BNs are suitable for data analysis in a clinical context because they allow for interpretation; i.e., one can construct causal relationships for each random variable by asking a clinician whether it makes medical sense. DBN is also an interpr</w:t>
      </w:r>
      <w:r w:rsidR="008C3A44">
        <w:t>eta</w:t>
      </w:r>
      <w:r w:rsidR="008C3A44" w:rsidRPr="008C3A44">
        <w:t xml:space="preserve">ble model; however, it considers the temporal relationships of random variables. This is the reason that we selected DBN for estimating the health status of patients. In other words, variations in </w:t>
      </w:r>
      <w:r w:rsidR="008C3A44">
        <w:t>behavior are reflected in the pat</w:t>
      </w:r>
      <w:r w:rsidR="008C3A44" w:rsidRPr="008C3A44">
        <w:t>terns of fluctuating</w:t>
      </w:r>
      <w:r w:rsidR="008C3A44">
        <w:t xml:space="preserve"> environment information and</w:t>
      </w:r>
      <w:r w:rsidR="008C3A44" w:rsidRPr="008C3A44">
        <w:t xml:space="preserve"> vital</w:t>
      </w:r>
      <w:r w:rsidR="008C3A44">
        <w:t xml:space="preserve"> signs information; therefore, the DBN examines both ambient and vital sign sensor data from </w:t>
      </w:r>
      <w:r w:rsidR="008C3A44">
        <w:lastRenderedPageBreak/>
        <w:t>training data to estimate human activity</w:t>
      </w:r>
      <w:r w:rsidR="008C3A44" w:rsidRPr="008C3A44">
        <w:t>.</w:t>
      </w:r>
      <w:r w:rsidR="008C3A44">
        <w:t xml:space="preserve"> </w:t>
      </w:r>
      <w:r w:rsidR="008C3A44">
        <w:fldChar w:fldCharType="begin"/>
      </w:r>
      <w:r w:rsidR="008C3A44">
        <w:instrText xml:space="preserve"> REF _Ref423437998 \h </w:instrText>
      </w:r>
      <w:r w:rsidR="008C3A44">
        <w:fldChar w:fldCharType="separate"/>
      </w:r>
      <w:r w:rsidR="004916B3" w:rsidRPr="00C175B9">
        <w:t xml:space="preserve">Fig. </w:t>
      </w:r>
      <w:r w:rsidR="004916B3">
        <w:rPr>
          <w:noProof/>
        </w:rPr>
        <w:t>3</w:t>
      </w:r>
      <w:r w:rsidR="004916B3" w:rsidRPr="00C175B9">
        <w:noBreakHyphen/>
      </w:r>
      <w:r w:rsidR="004916B3">
        <w:rPr>
          <w:noProof/>
        </w:rPr>
        <w:t>9</w:t>
      </w:r>
      <w:r w:rsidR="008C3A44">
        <w:fldChar w:fldCharType="end"/>
      </w:r>
      <w:r w:rsidR="008C3A44">
        <w:t xml:space="preserve"> illustrates the proposed DBN.</w:t>
      </w:r>
    </w:p>
    <w:tbl>
      <w:tblPr>
        <w:tblStyle w:val="ae"/>
        <w:tblpPr w:leftFromText="181" w:rightFromText="181" w:tblpXSpec="center" w:tblpYSpec="top"/>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F31EF" w14:paraId="7DC25D13" w14:textId="77777777" w:rsidTr="00D626CA">
        <w:trPr>
          <w:jc w:val="left"/>
        </w:trPr>
        <w:tc>
          <w:tcPr>
            <w:tcW w:w="8647" w:type="dxa"/>
          </w:tcPr>
          <w:p w14:paraId="47FE319E" w14:textId="7B982797" w:rsidR="0096300F" w:rsidRDefault="001F31EF" w:rsidP="00D626CA">
            <w:pPr>
              <w:pStyle w:val="afff5"/>
              <w:ind w:firstLine="0"/>
              <w:jc w:val="center"/>
            </w:pPr>
            <w:r>
              <w:rPr>
                <w:noProof/>
              </w:rPr>
              <w:drawing>
                <wp:inline distT="0" distB="0" distL="0" distR="0" wp14:anchorId="06ADF3FE" wp14:editId="6DB4F235">
                  <wp:extent cx="5472000" cy="21682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2000" cy="2168214"/>
                          </a:xfrm>
                          <a:prstGeom prst="rect">
                            <a:avLst/>
                          </a:prstGeom>
                          <a:noFill/>
                        </pic:spPr>
                      </pic:pic>
                    </a:graphicData>
                  </a:graphic>
                </wp:inline>
              </w:drawing>
            </w:r>
          </w:p>
        </w:tc>
      </w:tr>
      <w:tr w:rsidR="001F31EF" w14:paraId="6A9188DD" w14:textId="77777777" w:rsidTr="00D626CA">
        <w:trPr>
          <w:jc w:val="left"/>
        </w:trPr>
        <w:tc>
          <w:tcPr>
            <w:tcW w:w="8647" w:type="dxa"/>
          </w:tcPr>
          <w:p w14:paraId="2479AA93" w14:textId="22D09E86" w:rsidR="0096300F" w:rsidRPr="001F17DD" w:rsidRDefault="0096300F" w:rsidP="00D626CA">
            <w:pPr>
              <w:pStyle w:val="afff5"/>
              <w:ind w:firstLine="0"/>
              <w:jc w:val="center"/>
            </w:pPr>
            <w:bookmarkStart w:id="1288" w:name="_Ref423437998"/>
            <w:bookmarkStart w:id="1289" w:name="_Toc424901494"/>
            <w:r w:rsidRPr="00C175B9">
              <w:t xml:space="preserve">Fig. </w:t>
            </w:r>
            <w:fldSimple w:instr=" STYLEREF 1 \s ">
              <w:r w:rsidR="004916B3">
                <w:rPr>
                  <w:noProof/>
                </w:rPr>
                <w:t>3</w:t>
              </w:r>
            </w:fldSimple>
            <w:r w:rsidRPr="00C175B9">
              <w:noBreakHyphen/>
            </w:r>
            <w:fldSimple w:instr=" SEQ Fig. \* ARABIC \s 1 ">
              <w:r w:rsidR="004916B3">
                <w:rPr>
                  <w:noProof/>
                </w:rPr>
                <w:t>9</w:t>
              </w:r>
            </w:fldSimple>
            <w:bookmarkEnd w:id="1288"/>
            <w:r w:rsidRPr="00C175B9">
              <w:rPr>
                <w:rFonts w:hint="eastAsia"/>
              </w:rPr>
              <w:t xml:space="preserve"> </w:t>
            </w:r>
            <w:r w:rsidR="001F31EF">
              <w:t>The graph structure of online mode</w:t>
            </w:r>
            <w:bookmarkEnd w:id="1289"/>
          </w:p>
        </w:tc>
      </w:tr>
    </w:tbl>
    <w:p w14:paraId="4126A06D" w14:textId="3D87671F" w:rsidR="006720A1" w:rsidRDefault="00ED3E91" w:rsidP="0026598A">
      <w:pPr>
        <w:pStyle w:val="afff5"/>
      </w:pPr>
      <w:r>
        <w:t xml:space="preserve">We consider the training data is sequential </w:t>
      </w:r>
      <w:proofErr w:type="gramStart"/>
      <w:r>
        <w:t xml:space="preserve">data </w:t>
      </w:r>
      <w:proofErr w:type="gramEnd"/>
      <m:oMath>
        <m:r>
          <w:rPr>
            <w:rFonts w:ascii="Cambria Math" w:hAnsi="Cambria Math"/>
          </w:rPr>
          <m:t>S</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e>
        </m:d>
      </m:oMath>
      <w:r w:rsidR="006B667B">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n+m</m:t>
                </m:r>
              </m:e>
            </m:d>
          </m:sup>
        </m:sSup>
        <m:r>
          <w:rPr>
            <w:rFonts w:ascii="Cambria Math" w:hAnsi="Cambria Math"/>
          </w:rPr>
          <m:t xml:space="preserve"> </m:t>
        </m:r>
      </m:oMath>
      <w:r w:rsidR="006B667B">
        <w:rPr>
          <w:rFonts w:hint="eastAsia"/>
        </w:rPr>
        <w:t xml:space="preserve">and </w:t>
      </w:r>
      <m:oMath>
        <m:r>
          <w:rPr>
            <w:rFonts w:ascii="Cambria Math" w:hAnsi="Cambria Math"/>
          </w:rPr>
          <m:t>T</m:t>
        </m:r>
      </m:oMath>
      <w:r w:rsidR="006B667B">
        <w:rPr>
          <w:rFonts w:hint="eastAsia"/>
        </w:rPr>
        <w:t xml:space="preserve"> is the number of training data. </w:t>
      </w:r>
      <w:r w:rsidR="006B667B">
        <w:t xml:space="preserve">Every </w:t>
      </w:r>
      <m:oMath>
        <m:r>
          <m:rPr>
            <m:sty m:val="p"/>
          </m:rPr>
          <w:rPr>
            <w:rFonts w:ascii="Cambria Math" w:hAnsi="Cambria Math"/>
          </w:rPr>
          <m:t>y</m:t>
        </m:r>
      </m:oMath>
      <w:r w:rsidR="006B667B">
        <w:rPr>
          <w:rFonts w:hint="eastAsia"/>
        </w:rPr>
        <w:t xml:space="preserve"> is </w:t>
      </w:r>
      <w:r w:rsidR="006B667B">
        <w:t xml:space="preserve">generated by a state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6B667B">
        <w:rPr>
          <w:rFonts w:hint="eastAsia"/>
        </w:rPr>
        <w:t xml:space="preserve"> </w:t>
      </w:r>
      <w:proofErr w:type="gramStart"/>
      <w:r w:rsidR="006B667B">
        <w:rPr>
          <w:rFonts w:hint="eastAsia"/>
        </w:rPr>
        <w:t xml:space="preserve">where </w:t>
      </w:r>
      <w:proofErr w:type="gramEnd"/>
      <m:oMath>
        <m:r>
          <w:rPr>
            <w:rFonts w:ascii="Cambria Math" w:hAnsi="Cambria Math"/>
          </w:rPr>
          <m:t>i</m:t>
        </m:r>
        <m:r>
          <m:rPr>
            <m:sty m:val="p"/>
          </m:rPr>
          <w:rPr>
            <w:rFonts w:ascii="Cambria Math" w:hAnsi="Cambria Math"/>
          </w:rPr>
          <m:t>=1,…,</m:t>
        </m:r>
        <m:r>
          <w:rPr>
            <w:rFonts w:ascii="Cambria Math" w:hAnsi="Cambria Math"/>
          </w:rPr>
          <m:t>T</m:t>
        </m:r>
      </m:oMath>
      <w:r w:rsidR="006B667B">
        <w:t xml:space="preserve">. </w:t>
      </w:r>
      <w:r w:rsidR="00751181" w:rsidRPr="00751181">
        <w:t>The joint probability is formulated as follows:</w:t>
      </w:r>
    </w:p>
    <w:tbl>
      <w:tblPr>
        <w:tblStyle w:val="ae"/>
        <w:tblW w:w="0" w:type="auto"/>
        <w:tblLook w:val="04A0" w:firstRow="1" w:lastRow="0" w:firstColumn="1" w:lastColumn="0" w:noHBand="0" w:noVBand="1"/>
      </w:tblPr>
      <w:tblGrid>
        <w:gridCol w:w="7688"/>
        <w:gridCol w:w="816"/>
      </w:tblGrid>
      <w:tr w:rsidR="006B667B" w14:paraId="75368F34" w14:textId="77777777" w:rsidTr="00751181">
        <w:tc>
          <w:tcPr>
            <w:tcW w:w="7688" w:type="dxa"/>
            <w:tcBorders>
              <w:top w:val="nil"/>
              <w:left w:val="nil"/>
              <w:bottom w:val="nil"/>
              <w:right w:val="nil"/>
            </w:tcBorders>
          </w:tcPr>
          <w:p w14:paraId="7A8CA9C6" w14:textId="74BFE3B7" w:rsidR="006B667B" w:rsidRDefault="00751181" w:rsidP="00D87700">
            <w:pPr>
              <w:jc w:val="center"/>
            </w:pPr>
            <m:oMathPara>
              <m:oMath>
                <m:r>
                  <w:rPr>
                    <w:rFonts w:ascii="Cambria Math" w:hAnsi="Cambria Math" w:hint="eastAsia"/>
                  </w:rPr>
                  <m:t>P(</m:t>
                </m:r>
                <m:r>
                  <w:rPr>
                    <w:rFonts w:ascii="Cambria Math" w:hAnsi="Cambria Math"/>
                    <w:color w:val="252525"/>
                    <w:shd w:val="clear" w:color="auto" w:fill="FFFFFF"/>
                  </w:rPr>
                  <m:t>Y</m:t>
                </m:r>
                <m:r>
                  <w:rPr>
                    <w:rFonts w:ascii="Cambria Math" w:hAnsi="Cambria Math" w:hint="eastAsia"/>
                    <w:color w:val="252525"/>
                    <w:shd w:val="clear" w:color="auto" w:fill="FFFFFF"/>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1</m:t>
                    </m:r>
                  </m:sub>
                </m:sSub>
                <m:r>
                  <w:rPr>
                    <w:rFonts w:ascii="Cambria Math" w:hAnsi="Cambria Math"/>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2</m:t>
                    </m:r>
                  </m:sub>
                </m:sSub>
                <m:r>
                  <w:rPr>
                    <w:rFonts w:ascii="Cambria Math" w:hAnsi="Cambria Math"/>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T</m:t>
                    </m:r>
                  </m:sub>
                </m:sSub>
                <m:r>
                  <w:rPr>
                    <w:rFonts w:ascii="Cambria Math" w:hAnsi="Cambria Math"/>
                  </w:rPr>
                  <m: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t=1</m:t>
                    </m:r>
                  </m:sub>
                  <m:sup>
                    <m:r>
                      <w:rPr>
                        <w:rFonts w:ascii="Cambria Math" w:hAnsi="Cambria Math"/>
                      </w:rPr>
                      <m:t>T</m:t>
                    </m:r>
                  </m:sup>
                  <m:e>
                    <m:nary>
                      <m:naryPr>
                        <m:chr m:val="∏"/>
                        <m:limLoc m:val="undOvr"/>
                        <m:supHide m:val="1"/>
                        <m:ctrlPr>
                          <w:rPr>
                            <w:rFonts w:ascii="Cambria Math" w:hAnsi="Cambria Math"/>
                            <w:i/>
                          </w:rPr>
                        </m:ctrlPr>
                      </m:naryPr>
                      <m:sub>
                        <m:r>
                          <w:rPr>
                            <w:rFonts w:ascii="Cambria Math" w:hAnsi="Cambria Math" w:hint="eastAsia"/>
                          </w:rPr>
                          <m:t>i=1</m:t>
                        </m:r>
                      </m:sub>
                      <m:sup/>
                      <m:e>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hint="eastAsia"/>
                                  </w:rPr>
                                  <m:t>t,i</m:t>
                                </m:r>
                              </m:sub>
                            </m:sSub>
                          </m:e>
                          <m:e>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hint="eastAsia"/>
                                    <w:color w:val="252525"/>
                                    <w:shd w:val="clear" w:color="auto" w:fill="FFFFFF"/>
                                  </w:rPr>
                                  <m:t>t</m:t>
                                </m:r>
                              </m:sub>
                            </m:sSub>
                          </m:e>
                        </m:d>
                      </m:e>
                    </m:nary>
                    <m:r>
                      <w:rPr>
                        <w:rFonts w:ascii="Cambria Math" w:hAnsi="Cambria Math"/>
                      </w:rPr>
                      <m:t>P(</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t</m:t>
                        </m:r>
                      </m:sub>
                    </m:sSub>
                    <m:r>
                      <w:rPr>
                        <w:rFonts w:ascii="Cambria Math" w:hAnsi="Cambria Math"/>
                      </w:rPr>
                      <m:t>|</m:t>
                    </m:r>
                    <m:sSub>
                      <m:sSubPr>
                        <m:ctrlPr>
                          <w:rPr>
                            <w:rFonts w:ascii="Cambria Math" w:hAnsi="Cambria Math"/>
                            <w:i/>
                            <w:color w:val="252525"/>
                            <w:shd w:val="clear" w:color="auto" w:fill="FFFFFF"/>
                          </w:rPr>
                        </m:ctrlPr>
                      </m:sSubPr>
                      <m:e>
                        <m:r>
                          <w:rPr>
                            <w:rFonts w:ascii="Cambria Math" w:hAnsi="Cambria Math"/>
                            <w:color w:val="252525"/>
                            <w:shd w:val="clear" w:color="auto" w:fill="FFFFFF"/>
                          </w:rPr>
                          <m:t>x</m:t>
                        </m:r>
                      </m:e>
                      <m:sub>
                        <m:r>
                          <w:rPr>
                            <w:rFonts w:ascii="Cambria Math" w:hAnsi="Cambria Math"/>
                            <w:color w:val="252525"/>
                            <w:shd w:val="clear" w:color="auto" w:fill="FFFFFF"/>
                          </w:rPr>
                          <m:t>t-1</m:t>
                        </m:r>
                      </m:sub>
                    </m:sSub>
                    <m:r>
                      <w:rPr>
                        <w:rFonts w:ascii="Cambria Math" w:hAnsi="Cambria Math"/>
                      </w:rPr>
                      <m:t>)</m:t>
                    </m:r>
                  </m:e>
                </m:nary>
              </m:oMath>
            </m:oMathPara>
          </w:p>
        </w:tc>
        <w:tc>
          <w:tcPr>
            <w:tcW w:w="816" w:type="dxa"/>
            <w:tcBorders>
              <w:top w:val="nil"/>
              <w:left w:val="nil"/>
              <w:bottom w:val="nil"/>
              <w:right w:val="nil"/>
            </w:tcBorders>
          </w:tcPr>
          <w:p w14:paraId="015A0320" w14:textId="77777777" w:rsidR="006B667B" w:rsidRDefault="006B667B" w:rsidP="00F7707A">
            <w:pPr>
              <w:jc w:val="center"/>
            </w:pPr>
            <w:r>
              <w:rPr>
                <w:rFonts w:hint="eastAsia"/>
              </w:rPr>
              <w:t>(</w:t>
            </w:r>
            <w:fldSimple w:instr=" STYLEREF 1 \s ">
              <w:r w:rsidR="004916B3">
                <w:rPr>
                  <w:noProof/>
                </w:rPr>
                <w:t>3</w:t>
              </w:r>
            </w:fldSimple>
            <w:r>
              <w:noBreakHyphen/>
            </w:r>
            <w:fldSimple w:instr=" SEQ _ \* ARABIC \s 1 ">
              <w:r w:rsidR="004916B3">
                <w:rPr>
                  <w:noProof/>
                </w:rPr>
                <w:t>18</w:t>
              </w:r>
            </w:fldSimple>
            <w:r>
              <w:rPr>
                <w:rFonts w:hint="eastAsia"/>
              </w:rPr>
              <w:t>)</w:t>
            </w:r>
          </w:p>
        </w:tc>
      </w:tr>
    </w:tbl>
    <w:p w14:paraId="7BFA3357" w14:textId="3CD5D1E7" w:rsidR="006B667B" w:rsidRDefault="00751181" w:rsidP="00751181">
      <w:pPr>
        <w:pStyle w:val="afff5"/>
        <w:ind w:firstLine="0"/>
      </w:pPr>
      <w:proofErr w:type="gramStart"/>
      <w:r w:rsidRPr="00751181">
        <w:t>where</w:t>
      </w:r>
      <w:proofErr w:type="gramEnd"/>
      <w:r w:rsidRPr="00751181">
        <w:t xml:space="preserve"> </w:t>
      </w:r>
      <m:oMath>
        <m:sSub>
          <m:sSubPr>
            <m:ctrlPr>
              <w:rPr>
                <w:rFonts w:ascii="Cambria Math" w:hAnsi="Cambria Math"/>
                <w:i/>
                <w:color w:val="252525"/>
                <w:shd w:val="clear" w:color="auto" w:fill="FFFFFF"/>
              </w:rPr>
            </m:ctrlPr>
          </m:sSubPr>
          <m:e>
            <m:r>
              <w:rPr>
                <w:rFonts w:ascii="Cambria Math" w:hAnsi="Cambria Math"/>
                <w:color w:val="252525"/>
                <w:shd w:val="clear" w:color="auto" w:fill="FFFFFF"/>
              </w:rPr>
              <m:t>y</m:t>
            </m:r>
          </m:e>
          <m:sub>
            <m:r>
              <w:rPr>
                <w:rFonts w:ascii="Cambria Math" w:hAnsi="Cambria Math"/>
                <w:color w:val="252525"/>
                <w:shd w:val="clear" w:color="auto" w:fill="FFFFFF"/>
              </w:rPr>
              <m:t>t,i</m:t>
            </m:r>
          </m:sub>
        </m:sSub>
      </m:oMath>
      <w:r w:rsidRPr="00751181">
        <w:t xml:space="preserve"> refers to each </w:t>
      </w:r>
      <w:r>
        <w:t>feature of one instance</w:t>
      </w:r>
      <w:r w:rsidRPr="00751181">
        <w:t xml:space="preserve"> at time </w:t>
      </w:r>
      <w:r w:rsidRPr="00751181">
        <w:rPr>
          <w:i/>
        </w:rPr>
        <w:t>t</w:t>
      </w:r>
      <w:r w:rsidRPr="00751181">
        <w:t>. Si</w:t>
      </w:r>
      <w:r>
        <w:t>nce all variables are discrete</w:t>
      </w:r>
      <w:r w:rsidRPr="00751181">
        <w:t>; therefore, each conditional probability is assumed to have categorical distribution. The probability mass function</w:t>
      </w:r>
      <w:r>
        <w:t xml:space="preserve"> (PMF)</w:t>
      </w:r>
      <w:r w:rsidRPr="00751181">
        <w:t xml:space="preserve"> of multinomial categorical distribution for v</w:t>
      </w:r>
      <w:r>
        <w:t xml:space="preserve">ariable </w:t>
      </w:r>
      <w:r w:rsidRPr="00751181">
        <w:rPr>
          <w:i/>
        </w:rPr>
        <w:t>x</w:t>
      </w:r>
      <w:r w:rsidRPr="00751181">
        <w:t xml:space="preserve"> is as follows:</w:t>
      </w:r>
    </w:p>
    <w:tbl>
      <w:tblPr>
        <w:tblStyle w:val="ae"/>
        <w:tblW w:w="0" w:type="auto"/>
        <w:tblLook w:val="04A0" w:firstRow="1" w:lastRow="0" w:firstColumn="1" w:lastColumn="0" w:noHBand="0" w:noVBand="1"/>
      </w:tblPr>
      <w:tblGrid>
        <w:gridCol w:w="7688"/>
        <w:gridCol w:w="816"/>
      </w:tblGrid>
      <w:tr w:rsidR="006B667B" w14:paraId="562227CD" w14:textId="77777777" w:rsidTr="00751181">
        <w:tc>
          <w:tcPr>
            <w:tcW w:w="7688" w:type="dxa"/>
            <w:tcBorders>
              <w:top w:val="nil"/>
              <w:left w:val="nil"/>
              <w:bottom w:val="nil"/>
              <w:right w:val="nil"/>
            </w:tcBorders>
          </w:tcPr>
          <w:p w14:paraId="4AECFE49" w14:textId="3A445815" w:rsidR="00751181" w:rsidRPr="006502B5" w:rsidRDefault="00751181" w:rsidP="00751181">
            <w:pPr>
              <w:spacing w:line="276" w:lineRule="auto"/>
            </w:pPr>
            <m:oMathPara>
              <m:oMath>
                <m:r>
                  <m:rPr>
                    <m:sty m:val="p"/>
                  </m:rPr>
                  <w:rPr>
                    <w:rFonts w:ascii="Cambria Math" w:hAnsi="Cambria Math" w:hint="eastAsia"/>
                  </w:rPr>
                  <m:t>f</m:t>
                </m:r>
                <m:d>
                  <m:dPr>
                    <m:ctrlPr>
                      <w:rPr>
                        <w:rFonts w:ascii="Cambria Math" w:hAnsi="Cambria Math"/>
                      </w:rPr>
                    </m:ctrlPr>
                  </m:dPr>
                  <m:e>
                    <m:r>
                      <w:rPr>
                        <w:rFonts w:ascii="Cambria Math" w:hAnsi="Cambria Math"/>
                      </w:rPr>
                      <m:t>y=i</m:t>
                    </m:r>
                  </m:e>
                  <m:e>
                    <m:r>
                      <m:rPr>
                        <m:sty m:val="p"/>
                      </m:rP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p w14:paraId="393D3C30" w14:textId="00E413CF" w:rsidR="006B667B" w:rsidRDefault="00394E54" w:rsidP="00751181">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=1</m:t>
                    </m:r>
                  </m:e>
                </m:nary>
              </m:oMath>
            </m:oMathPara>
          </w:p>
        </w:tc>
        <w:tc>
          <w:tcPr>
            <w:tcW w:w="816" w:type="dxa"/>
            <w:tcBorders>
              <w:top w:val="nil"/>
              <w:left w:val="nil"/>
              <w:bottom w:val="nil"/>
              <w:right w:val="nil"/>
            </w:tcBorders>
          </w:tcPr>
          <w:p w14:paraId="7D3ADC4B" w14:textId="77777777" w:rsidR="006B667B" w:rsidRDefault="006B667B" w:rsidP="00F7707A">
            <w:pPr>
              <w:jc w:val="center"/>
            </w:pPr>
            <w:r>
              <w:rPr>
                <w:rFonts w:hint="eastAsia"/>
              </w:rPr>
              <w:t>(</w:t>
            </w:r>
            <w:fldSimple w:instr=" STYLEREF 1 \s ">
              <w:r w:rsidR="004916B3">
                <w:rPr>
                  <w:noProof/>
                </w:rPr>
                <w:t>3</w:t>
              </w:r>
            </w:fldSimple>
            <w:r>
              <w:noBreakHyphen/>
            </w:r>
            <w:fldSimple w:instr=" SEQ _ \* ARABIC \s 1 ">
              <w:r w:rsidR="004916B3">
                <w:rPr>
                  <w:noProof/>
                </w:rPr>
                <w:t>19</w:t>
              </w:r>
            </w:fldSimple>
            <w:r>
              <w:rPr>
                <w:rFonts w:hint="eastAsia"/>
              </w:rPr>
              <w:t>)</w:t>
            </w:r>
          </w:p>
        </w:tc>
      </w:tr>
    </w:tbl>
    <w:p w14:paraId="1EC43760" w14:textId="56F5416F" w:rsidR="006B667B" w:rsidRDefault="00751181" w:rsidP="00751181">
      <w:pPr>
        <w:pStyle w:val="afff5"/>
        <w:ind w:firstLine="0"/>
      </w:pPr>
      <w:proofErr w:type="gramStart"/>
      <w:r>
        <w:t>where</w:t>
      </w:r>
      <w:proofErr w:type="gramEnd"/>
      <w: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751181">
        <w:t xml:space="preserve"> is the probability of </w:t>
      </w:r>
      <w:r>
        <w:rPr>
          <w:i/>
        </w:rPr>
        <w:t>y</w:t>
      </w:r>
      <w:r w:rsidRPr="00751181">
        <w:t xml:space="preserve"> equaling </w:t>
      </w:r>
      <w:proofErr w:type="spellStart"/>
      <w:r w:rsidRPr="00751181">
        <w:rPr>
          <w:i/>
        </w:rPr>
        <w:t>i</w:t>
      </w:r>
      <w:proofErr w:type="spellEnd"/>
      <w:r w:rsidRPr="00751181">
        <w:t xml:space="preserve">. The number of possible outcomes of </w:t>
      </w:r>
      <w:proofErr w:type="spellStart"/>
      <w:r w:rsidRPr="00751181">
        <w:rPr>
          <w:i/>
        </w:rPr>
        <w:t>i</w:t>
      </w:r>
      <w:proofErr w:type="spellEnd"/>
      <w:r w:rsidRPr="00751181">
        <w:t xml:space="preserve"> is determined by the number of states in each random variable.</w:t>
      </w:r>
    </w:p>
    <w:p w14:paraId="147991EE" w14:textId="1E3C35BC" w:rsidR="00751181" w:rsidRDefault="00751181" w:rsidP="00751181">
      <w:pPr>
        <w:pStyle w:val="afff5"/>
      </w:pPr>
      <w:r w:rsidRPr="00751181">
        <w:t xml:space="preserve">The arrow from node </w:t>
      </w:r>
      <m:oMath>
        <m:r>
          <w:rPr>
            <w:rFonts w:ascii="Cambria Math" w:hAnsi="Cambria Math" w:hint="eastAsia"/>
          </w:rPr>
          <m:t>A</m:t>
        </m:r>
      </m:oMath>
      <w:r w:rsidRPr="00751181">
        <w:t xml:space="preserve"> to </w:t>
      </w:r>
      <m:oMath>
        <m:r>
          <w:rPr>
            <w:rFonts w:ascii="Cambria Math" w:hAnsi="Cambria Math"/>
          </w:rPr>
          <m:t>B</m:t>
        </m:r>
      </m:oMath>
      <w:r>
        <w:t xml:space="preserve"> in Bayesian networks rep</w:t>
      </w:r>
      <w:r w:rsidRPr="00751181">
        <w:t xml:space="preserve">resents the conditional </w:t>
      </w:r>
      <w:proofErr w:type="gramStart"/>
      <w:r w:rsidRPr="00751181">
        <w:t xml:space="preserve">probability </w:t>
      </w:r>
      <w:proofErr w:type="gramEnd"/>
      <m:oMath>
        <m:r>
          <w:rPr>
            <w:rFonts w:ascii="Cambria Math" w:hAnsi="Cambria Math" w:hint="eastAsia"/>
          </w:rPr>
          <m:t>P</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oMath>
      <w:r>
        <w:t>. Through maxi</w:t>
      </w:r>
      <w:r w:rsidRPr="00751181">
        <w:t xml:space="preserve">mum likelihood estimation (MLE) using historical </w:t>
      </w:r>
      <w:r w:rsidRPr="00751181">
        <w:lastRenderedPageBreak/>
        <w:t>data, each conditional probability in the DBN model can be learned, even when hidden variables exist. It should be noted that all c</w:t>
      </w:r>
      <w:r>
        <w:t>onditional probabilities are as</w:t>
      </w:r>
      <w:r w:rsidRPr="00751181">
        <w:t>sumed to follow categorical</w:t>
      </w:r>
      <w:r>
        <w:t xml:space="preserve"> distribution because all varia</w:t>
      </w:r>
      <w:r w:rsidRPr="00751181">
        <w:t>bles are discrete and no prior assumption is made about which distribution is followed.</w:t>
      </w:r>
    </w:p>
    <w:p w14:paraId="77903B53" w14:textId="07816C5C" w:rsidR="004160B1" w:rsidRDefault="004160B1" w:rsidP="00751181">
      <w:pPr>
        <w:pStyle w:val="afff5"/>
      </w:pPr>
      <w:r w:rsidRPr="004160B1">
        <w:t>The MLE algorithm is used to obtain the joint probabilities capable of maximizing the likelihood that training data will be obtained</w:t>
      </w:r>
      <w:r>
        <w:t>. For the purpose of estimating</w:t>
      </w:r>
      <w:r w:rsidRPr="004160B1">
        <w:t xml:space="preserve"> </w:t>
      </w:r>
      <w:r>
        <w:t>living activity</w:t>
      </w:r>
      <w:r w:rsidRPr="004160B1">
        <w:t xml:space="preserve">, we apply the belief propagation algorithm to estimate the marginal probability of the interested </w:t>
      </w:r>
      <w:proofErr w:type="gramStart"/>
      <w:r w:rsidRPr="004160B1">
        <w:t xml:space="preserve">variable </w:t>
      </w:r>
      <w:proofErr w:type="gramEnd"/>
      <m:oMath>
        <m:r>
          <m:rPr>
            <m:sty m:val="p"/>
          </m:rPr>
          <w:rPr>
            <w:rFonts w:ascii="Cambria Math" w:hAnsi="Cambria Math"/>
          </w:rPr>
          <m:t>X</m:t>
        </m:r>
      </m:oMath>
      <w:r w:rsidRPr="004160B1">
        <w:t xml:space="preserve">. In other words, the marginal probability of the current </w:t>
      </w:r>
      <w:proofErr w:type="gramStart"/>
      <w:r>
        <w:t>activity</w:t>
      </w:r>
      <w:r w:rsidRPr="004160B1">
        <w:t xml:space="preserve"> </w:t>
      </w:r>
      <w:proofErr w:type="gramEnd"/>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oMath>
      <w:r w:rsidRPr="004160B1">
        <w:t xml:space="preserve">, is estimated by the observations of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4160B1">
        <w:t xml:space="preserve"> and the node of </w:t>
      </w:r>
      <m:oMath>
        <m:sSub>
          <m:sSubPr>
            <m:ctrlPr>
              <w:rPr>
                <w:rFonts w:ascii="Cambria Math" w:hAnsi="Cambria Math"/>
              </w:rPr>
            </m:ctrlPr>
          </m:sSubPr>
          <m:e>
            <m:r>
              <w:rPr>
                <w:rFonts w:ascii="Cambria Math" w:hAnsi="Cambria Math"/>
              </w:rPr>
              <m:t>X</m:t>
            </m:r>
          </m:e>
          <m:sub>
            <m:r>
              <w:rPr>
                <w:rFonts w:ascii="Cambria Math" w:hAnsi="Cambria Math"/>
              </w:rPr>
              <m:t>t-1</m:t>
            </m:r>
          </m:sub>
        </m:sSub>
      </m:oMath>
      <w:r w:rsidRPr="004160B1">
        <w:t xml:space="preserve"> that propagates from the parent and the neighboring node of </w:t>
      </w:r>
      <m:oMath>
        <m:r>
          <w:rPr>
            <w:rFonts w:ascii="Cambria Math" w:hAnsi="Cambria Math"/>
          </w:rPr>
          <m:t>X</m:t>
        </m:r>
      </m:oMath>
      <w:r w:rsidRPr="004160B1">
        <w:t xml:space="preserve">. Once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oMath>
      <w:r w:rsidRPr="004160B1">
        <w:t xml:space="preserve"> is estimated for each possible value </w:t>
      </w:r>
      <w:proofErr w:type="gramStart"/>
      <w:r w:rsidRPr="004160B1">
        <w:t xml:space="preserve">on </w:t>
      </w:r>
      <w:proofErr w:type="gramEnd"/>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4160B1">
        <w:t xml:space="preserve">, the most likely </w:t>
      </w:r>
      <w:r>
        <w:t>activity</w:t>
      </w:r>
      <w:r w:rsidRPr="004160B1">
        <w:t xml:space="preserve"> estimate of the </w:t>
      </w:r>
      <w:r>
        <w:t>user</w:t>
      </w:r>
      <w:r w:rsidRPr="004160B1">
        <w:t xml:space="preserve"> </w:t>
      </w:r>
      <m:oMath>
        <m:sSup>
          <m:sSupPr>
            <m:ctrlPr>
              <w:rPr>
                <w:rFonts w:ascii="Cambria Math" w:hAnsi="Cambria Math"/>
              </w:rPr>
            </m:ctrlPr>
          </m:sSupPr>
          <m:e>
            <m:r>
              <w:rPr>
                <w:rFonts w:ascii="Cambria Math" w:hAnsi="Cambria Math"/>
              </w:rPr>
              <m:t>c</m:t>
            </m:r>
          </m:e>
          <m:sup>
            <m:r>
              <w:rPr>
                <w:rFonts w:ascii="Cambria Math" w:hAnsi="Cambria Math"/>
              </w:rPr>
              <m:t>*</m:t>
            </m:r>
          </m:sup>
        </m:sSup>
      </m:oMath>
      <w:r>
        <w:t xml:space="preserve"> </w:t>
      </w:r>
      <w:r w:rsidRPr="004160B1">
        <w:t>is:</w:t>
      </w:r>
    </w:p>
    <w:tbl>
      <w:tblPr>
        <w:tblStyle w:val="ae"/>
        <w:tblW w:w="0" w:type="auto"/>
        <w:tblLook w:val="04A0" w:firstRow="1" w:lastRow="0" w:firstColumn="1" w:lastColumn="0" w:noHBand="0" w:noVBand="1"/>
      </w:tblPr>
      <w:tblGrid>
        <w:gridCol w:w="7688"/>
        <w:gridCol w:w="816"/>
      </w:tblGrid>
      <w:tr w:rsidR="004160B1" w14:paraId="67D02CD8" w14:textId="77777777" w:rsidTr="00CD42AD">
        <w:tc>
          <w:tcPr>
            <w:tcW w:w="7688" w:type="dxa"/>
            <w:tcBorders>
              <w:top w:val="nil"/>
              <w:left w:val="nil"/>
              <w:bottom w:val="nil"/>
              <w:right w:val="nil"/>
            </w:tcBorders>
          </w:tcPr>
          <w:p w14:paraId="70406C39" w14:textId="01643DAC" w:rsidR="004160B1" w:rsidRDefault="00394E54" w:rsidP="004160B1">
            <w:pPr>
              <w:jc w:val="center"/>
            </w:pP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r>
                <m:rPr>
                  <m:sty m:val="p"/>
                </m:rPr>
                <w:rPr>
                  <w:rFonts w:ascii="Cambria Math" w:hAnsi="Cambria Math"/>
                </w:rPr>
                <m:t>arg</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c</m:t>
                      </m:r>
                    </m:lim>
                  </m:limLow>
                </m:fName>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c,t</m:t>
                      </m:r>
                    </m:sub>
                  </m:sSub>
                  <m:r>
                    <w:rPr>
                      <w:rFonts w:ascii="Cambria Math" w:hAnsi="Cambria Math"/>
                    </w:rPr>
                    <m:t>)</m:t>
                  </m:r>
                </m:e>
              </m:func>
            </m:oMath>
            <w:r w:rsidR="004160B1">
              <w:rPr>
                <w:rFonts w:hint="eastAsia"/>
              </w:rPr>
              <w:t xml:space="preserve"> </w:t>
            </w:r>
          </w:p>
        </w:tc>
        <w:tc>
          <w:tcPr>
            <w:tcW w:w="816" w:type="dxa"/>
            <w:tcBorders>
              <w:top w:val="nil"/>
              <w:left w:val="nil"/>
              <w:bottom w:val="nil"/>
              <w:right w:val="nil"/>
            </w:tcBorders>
          </w:tcPr>
          <w:p w14:paraId="7284B2E7" w14:textId="77777777" w:rsidR="004160B1" w:rsidRDefault="004160B1" w:rsidP="00CD42AD">
            <w:pPr>
              <w:jc w:val="center"/>
            </w:pPr>
            <w:r>
              <w:rPr>
                <w:rFonts w:hint="eastAsia"/>
              </w:rPr>
              <w:t>(</w:t>
            </w:r>
            <w:fldSimple w:instr=" STYLEREF 1 \s ">
              <w:r w:rsidR="004916B3">
                <w:rPr>
                  <w:noProof/>
                </w:rPr>
                <w:t>3</w:t>
              </w:r>
            </w:fldSimple>
            <w:r>
              <w:noBreakHyphen/>
            </w:r>
            <w:fldSimple w:instr=" SEQ _ \* ARABIC \s 1 ">
              <w:r w:rsidR="004916B3">
                <w:rPr>
                  <w:noProof/>
                </w:rPr>
                <w:t>20</w:t>
              </w:r>
            </w:fldSimple>
            <w:r>
              <w:rPr>
                <w:rFonts w:hint="eastAsia"/>
              </w:rPr>
              <w:t>)</w:t>
            </w:r>
          </w:p>
        </w:tc>
      </w:tr>
    </w:tbl>
    <w:p w14:paraId="338E4019" w14:textId="36707B9E" w:rsidR="001D204C" w:rsidRPr="00F7707A" w:rsidRDefault="004160B1" w:rsidP="0026598A">
      <w:pPr>
        <w:pStyle w:val="afff5"/>
      </w:pPr>
      <w:r>
        <w:t xml:space="preserve">We can use DBN to real-time recognize user’s activity </w:t>
      </w:r>
      <w:r w:rsidR="008442C5">
        <w:t>by the current input and the previous recognized activity. The sequential pattern is considered in the online activity recognition model. If a sensor responses error data into the system, the online AR model may have ability to identify the true activity from its parent node.</w:t>
      </w:r>
    </w:p>
    <w:p w14:paraId="733DD4F2" w14:textId="77777777" w:rsidR="001D204C" w:rsidRDefault="001D204C" w:rsidP="0026598A">
      <w:pPr>
        <w:pStyle w:val="afff5"/>
      </w:pPr>
    </w:p>
    <w:p w14:paraId="37494081" w14:textId="5C63EDB1" w:rsidR="006720A1" w:rsidRDefault="006720A1" w:rsidP="00E831AF">
      <w:pPr>
        <w:pStyle w:val="1"/>
      </w:pPr>
      <w:r>
        <w:lastRenderedPageBreak/>
        <w:br/>
      </w:r>
      <w:bookmarkStart w:id="1290" w:name="_Toc424901464"/>
      <w:r>
        <w:t xml:space="preserve">Activity of </w:t>
      </w:r>
      <w:r>
        <w:rPr>
          <w:rFonts w:hint="eastAsia"/>
        </w:rPr>
        <w:t>Daily</w:t>
      </w:r>
      <w:r>
        <w:t xml:space="preserve"> Living-aware Elderly Healthcare System</w:t>
      </w:r>
      <w:bookmarkEnd w:id="1290"/>
    </w:p>
    <w:p w14:paraId="0BC33F66" w14:textId="1C7DACDF" w:rsidR="006720A1" w:rsidRDefault="006720A1" w:rsidP="00E831AF">
      <w:pPr>
        <w:pStyle w:val="21"/>
      </w:pPr>
      <w:bookmarkStart w:id="1291" w:name="_Toc424901465"/>
      <w:r>
        <w:rPr>
          <w:rFonts w:hint="eastAsia"/>
        </w:rPr>
        <w:t xml:space="preserve">System </w:t>
      </w:r>
      <w:r w:rsidR="000E48E0">
        <w:t>Overview</w:t>
      </w:r>
      <w:bookmarkEnd w:id="1291"/>
    </w:p>
    <w:p w14:paraId="77BE7D49" w14:textId="6D6E1074" w:rsidR="00477A93" w:rsidRDefault="00477A93" w:rsidP="00477A93">
      <w:pPr>
        <w:pStyle w:val="afff5"/>
      </w:pPr>
      <w:r>
        <w:t xml:space="preserve">The healthcare system is used to real-time </w:t>
      </w:r>
      <w:del w:id="1292" w:author="陳雅虹" w:date="2015-07-17T03:16:00Z">
        <w:r w:rsidDel="006C688C">
          <w:delText xml:space="preserve">aware </w:delText>
        </w:r>
      </w:del>
      <w:ins w:id="1293" w:author="陳雅虹" w:date="2015-07-17T03:16:00Z">
        <w:r w:rsidR="006C688C">
          <w:t xml:space="preserve">beware the </w:t>
        </w:r>
      </w:ins>
      <w:r w:rsidR="000E48E0">
        <w:t>residents’ activity based on the</w:t>
      </w:r>
      <w:r>
        <w:t xml:space="preserve"> proposed hierarchical activity recognition model. </w:t>
      </w:r>
      <w:r>
        <w:rPr>
          <w:rFonts w:hint="eastAsia"/>
        </w:rPr>
        <w:t xml:space="preserve">We describe the </w:t>
      </w:r>
      <w:r>
        <w:t xml:space="preserve">adaptive learning mechanism of this healthcare system in detail. The framework of online mode and offline mode are also described in this chapter. The offline mode is an important role to build the first generation AR model. In the offline mode, the system collects data from environment and wearable devices, </w:t>
      </w:r>
      <w:ins w:id="1294" w:author="陳雅虹" w:date="2015-07-17T03:16:00Z">
        <w:r w:rsidR="006C688C">
          <w:t xml:space="preserve">and </w:t>
        </w:r>
      </w:ins>
      <w:r>
        <w:t xml:space="preserve">after </w:t>
      </w:r>
      <w:del w:id="1295" w:author="陳雅虹" w:date="2015-07-17T03:17:00Z">
        <w:r w:rsidDel="006C688C">
          <w:delText>number of</w:delText>
        </w:r>
      </w:del>
      <w:ins w:id="1296" w:author="陳雅虹" w:date="2015-07-17T03:17:00Z">
        <w:r w:rsidR="006C688C">
          <w:t>certain</w:t>
        </w:r>
      </w:ins>
      <w:r>
        <w:t xml:space="preserve"> days the system will train the hierarchical AR model and provide an interface for residents to label their activit</w:t>
      </w:r>
      <w:ins w:id="1297" w:author="陳雅虹" w:date="2015-07-17T03:17:00Z">
        <w:r w:rsidR="006C688C">
          <w:t>ies</w:t>
        </w:r>
      </w:ins>
      <w:del w:id="1298" w:author="陳雅虹" w:date="2015-07-17T03:17:00Z">
        <w:r w:rsidDel="006C688C">
          <w:delText>y</w:delText>
        </w:r>
      </w:del>
      <w:r>
        <w:t>. In the online mode, the system provides a real-time monitoring function and it has ability to discover unknown activity and retrain the activity recognition model. We use</w:t>
      </w:r>
      <w:del w:id="1299" w:author="陳雅虹" w:date="2015-07-17T03:17:00Z">
        <w:r w:rsidDel="00791285">
          <w:delText>s</w:delText>
        </w:r>
      </w:del>
      <w:r>
        <w:t xml:space="preserve"> case-based reasoning (CBR) algorithm to implement the function of discovery. CBR is an artificial intelligent method and</w:t>
      </w:r>
      <w:r w:rsidRPr="00E73240">
        <w:t xml:space="preserve"> the process of solving new problems based on the solutions of similar past problems.</w:t>
      </w:r>
    </w:p>
    <w:tbl>
      <w:tblPr>
        <w:tblStyle w:val="ae"/>
        <w:tblpPr w:leftFromText="181" w:rightFromText="181" w:tblpXSpec="center" w:tblpYSpec="top"/>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0E48E0" w14:paraId="548D1246" w14:textId="77777777" w:rsidTr="008549BB">
        <w:trPr>
          <w:jc w:val="left"/>
        </w:trPr>
        <w:tc>
          <w:tcPr>
            <w:tcW w:w="8647" w:type="dxa"/>
          </w:tcPr>
          <w:p w14:paraId="197910FA" w14:textId="161D4883" w:rsidR="000E48E0" w:rsidRDefault="000E48E0" w:rsidP="008549BB">
            <w:pPr>
              <w:pStyle w:val="afff5"/>
              <w:ind w:firstLine="0"/>
              <w:jc w:val="center"/>
            </w:pPr>
            <w:r>
              <w:rPr>
                <w:noProof/>
              </w:rPr>
              <w:lastRenderedPageBreak/>
              <w:drawing>
                <wp:inline distT="0" distB="0" distL="0" distR="0" wp14:anchorId="70565108" wp14:editId="58887664">
                  <wp:extent cx="5040000" cy="3964129"/>
                  <wp:effectExtent l="0" t="0" r="825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3964129"/>
                          </a:xfrm>
                          <a:prstGeom prst="rect">
                            <a:avLst/>
                          </a:prstGeom>
                          <a:noFill/>
                        </pic:spPr>
                      </pic:pic>
                    </a:graphicData>
                  </a:graphic>
                </wp:inline>
              </w:drawing>
            </w:r>
          </w:p>
        </w:tc>
      </w:tr>
      <w:tr w:rsidR="000E48E0" w14:paraId="60078B8E" w14:textId="77777777" w:rsidTr="008549BB">
        <w:trPr>
          <w:jc w:val="left"/>
        </w:trPr>
        <w:tc>
          <w:tcPr>
            <w:tcW w:w="8647" w:type="dxa"/>
          </w:tcPr>
          <w:p w14:paraId="4302DDE6" w14:textId="427BC2B7" w:rsidR="000E48E0" w:rsidRPr="001F17DD" w:rsidRDefault="000E48E0" w:rsidP="008549BB">
            <w:pPr>
              <w:pStyle w:val="afff5"/>
              <w:ind w:firstLine="0"/>
              <w:jc w:val="center"/>
            </w:pPr>
            <w:bookmarkStart w:id="1300" w:name="_Ref423907536"/>
            <w:bookmarkStart w:id="1301" w:name="_Toc424901495"/>
            <w:r w:rsidRPr="00C175B9">
              <w:t xml:space="preserve">Fig. </w:t>
            </w:r>
            <w:fldSimple w:instr=" STYLEREF 1 \s ">
              <w:r w:rsidR="00394E54">
                <w:rPr>
                  <w:noProof/>
                </w:rPr>
                <w:t>4</w:t>
              </w:r>
            </w:fldSimple>
            <w:r w:rsidRPr="00C175B9">
              <w:noBreakHyphen/>
            </w:r>
            <w:fldSimple w:instr=" SEQ Fig. \* ARABIC \s 1 ">
              <w:r w:rsidR="00394E54">
                <w:rPr>
                  <w:noProof/>
                </w:rPr>
                <w:t>1</w:t>
              </w:r>
            </w:fldSimple>
            <w:bookmarkEnd w:id="1300"/>
            <w:r w:rsidRPr="00C175B9">
              <w:rPr>
                <w:rFonts w:hint="eastAsia"/>
              </w:rPr>
              <w:t xml:space="preserve"> </w:t>
            </w:r>
            <w:r>
              <w:t>The flowchart of activity-aware elderly healthcare system</w:t>
            </w:r>
            <w:bookmarkEnd w:id="1301"/>
          </w:p>
        </w:tc>
      </w:tr>
    </w:tbl>
    <w:p w14:paraId="37320F95" w14:textId="0A88D3B1" w:rsidR="006720A1" w:rsidRDefault="000E48E0" w:rsidP="00477A93">
      <w:pPr>
        <w:pStyle w:val="afff5"/>
      </w:pPr>
      <w:r>
        <w:fldChar w:fldCharType="begin"/>
      </w:r>
      <w:r>
        <w:instrText xml:space="preserve"> REF _Ref423907536 \h </w:instrText>
      </w:r>
      <w:r>
        <w:fldChar w:fldCharType="separate"/>
      </w:r>
      <w:r w:rsidR="00394E54" w:rsidRPr="00C175B9">
        <w:t xml:space="preserve">Fig. </w:t>
      </w:r>
      <w:r w:rsidR="00394E54">
        <w:rPr>
          <w:noProof/>
        </w:rPr>
        <w:t>4</w:t>
      </w:r>
      <w:r w:rsidR="00394E54" w:rsidRPr="00C175B9">
        <w:noBreakHyphen/>
      </w:r>
      <w:r w:rsidR="00394E54">
        <w:rPr>
          <w:noProof/>
        </w:rPr>
        <w:t>1</w:t>
      </w:r>
      <w:r>
        <w:fldChar w:fldCharType="end"/>
      </w:r>
      <w:r>
        <w:t xml:space="preserve"> illustrates the flowchart of the healthcare system. The functions of activity recognition are described in </w:t>
      </w:r>
      <w:del w:id="1302" w:author="陳雅虹" w:date="2015-07-17T03:18:00Z">
        <w:r w:rsidDel="00791285">
          <w:delText>chapter3</w:delText>
        </w:r>
      </w:del>
      <w:ins w:id="1303" w:author="陳雅虹" w:date="2015-07-17T03:18:00Z">
        <w:r w:rsidR="00791285">
          <w:t>Chapter3</w:t>
        </w:r>
      </w:ins>
      <w:r>
        <w:t xml:space="preserve">. Based on the Hierarchical Activity Recognition Model in training mode, users can easily label training data with less burden. Those labeled data are </w:t>
      </w:r>
      <w:del w:id="1304" w:author="陳雅虹" w:date="2015-07-17T03:18:00Z">
        <w:r w:rsidDel="00791285">
          <w:delText xml:space="preserve">constructed </w:delText>
        </w:r>
      </w:del>
      <w:ins w:id="1305" w:author="陳雅虹" w:date="2015-07-17T03:18:00Z">
        <w:r w:rsidR="00791285">
          <w:t xml:space="preserve">put </w:t>
        </w:r>
      </w:ins>
      <w:r>
        <w:t>to a dataset for building activity recognition model of online mode. And</w:t>
      </w:r>
      <w:ins w:id="1306" w:author="陳雅虹" w:date="2015-07-17T03:18:00Z">
        <w:r w:rsidR="00791285">
          <w:t>,</w:t>
        </w:r>
      </w:ins>
      <w:r>
        <w:t xml:space="preserve"> the online mode AR model is constructed by dynamic Bayesian network, which is a sequential pattern recognition methodology. </w:t>
      </w:r>
      <w:r w:rsidR="00B37CB0">
        <w:t>According to the previous predicted result and the input observations, t</w:t>
      </w:r>
      <w:r>
        <w:t xml:space="preserve">he online mode AR model </w:t>
      </w:r>
      <w:r w:rsidR="00B37CB0">
        <w:t xml:space="preserve">predicts the current activity. Before the system provides service, the system computes similarity score of the activity. If the similarity score is lower than threshold, the system </w:t>
      </w:r>
      <w:del w:id="1307" w:author="陳雅虹" w:date="2015-07-17T03:19:00Z">
        <w:r w:rsidR="00B37CB0" w:rsidDel="00791285">
          <w:delText xml:space="preserve">seems </w:delText>
        </w:r>
      </w:del>
      <w:ins w:id="1308" w:author="陳雅虹" w:date="2015-07-17T03:19:00Z">
        <w:r w:rsidR="00791285">
          <w:t xml:space="preserve">takes </w:t>
        </w:r>
      </w:ins>
      <w:r w:rsidR="00B37CB0">
        <w:t xml:space="preserve">this activity </w:t>
      </w:r>
      <w:del w:id="1309" w:author="陳雅虹" w:date="2015-07-17T03:19:00Z">
        <w:r w:rsidR="00B37CB0" w:rsidDel="00791285">
          <w:delText xml:space="preserve">is </w:delText>
        </w:r>
      </w:del>
      <w:ins w:id="1310" w:author="陳雅虹" w:date="2015-07-17T03:19:00Z">
        <w:r w:rsidR="00791285">
          <w:t xml:space="preserve">as </w:t>
        </w:r>
      </w:ins>
      <w:r w:rsidR="00B37CB0">
        <w:t xml:space="preserve">an unknown activity and triggers case-based reasoning mechanism. It finds the </w:t>
      </w:r>
      <w:ins w:id="1311" w:author="陳雅虹" w:date="2015-07-17T03:19:00Z">
        <w:r w:rsidR="00791285">
          <w:t xml:space="preserve">cases which are the </w:t>
        </w:r>
      </w:ins>
      <w:r w:rsidR="00B37CB0">
        <w:t>most similar</w:t>
      </w:r>
      <w:del w:id="1312" w:author="陳雅虹" w:date="2015-07-17T03:19:00Z">
        <w:r w:rsidR="00B37CB0" w:rsidDel="00791285">
          <w:delText>ity</w:delText>
        </w:r>
      </w:del>
      <w:r w:rsidR="00B37CB0">
        <w:t xml:space="preserve"> </w:t>
      </w:r>
      <w:del w:id="1313" w:author="陳雅虹" w:date="2015-07-17T03:20:00Z">
        <w:r w:rsidR="00B37CB0" w:rsidDel="00791285">
          <w:delText>cases by</w:delText>
        </w:r>
      </w:del>
      <w:ins w:id="1314" w:author="陳雅虹" w:date="2015-07-17T03:20:00Z">
        <w:r w:rsidR="00791285">
          <w:t>to that unknown activity through</w:t>
        </w:r>
      </w:ins>
      <w:r w:rsidR="00B37CB0">
        <w:t xml:space="preserve"> the similarity score and provides </w:t>
      </w:r>
      <w:ins w:id="1315" w:author="陳雅虹" w:date="2015-07-17T03:20:00Z">
        <w:r w:rsidR="00791285">
          <w:t xml:space="preserve">the </w:t>
        </w:r>
      </w:ins>
      <w:r w:rsidR="00B37CB0">
        <w:t xml:space="preserve">same service immediately. After the system provides services, it will </w:t>
      </w:r>
      <w:del w:id="1316" w:author="陳雅虹" w:date="2015-07-17T03:20:00Z">
        <w:r w:rsidR="00B37CB0" w:rsidDel="00791285">
          <w:delText xml:space="preserve">require </w:delText>
        </w:r>
      </w:del>
      <w:ins w:id="1317" w:author="陳雅虹" w:date="2015-07-17T03:20:00Z">
        <w:r w:rsidR="00791285">
          <w:t xml:space="preserve">ask </w:t>
        </w:r>
      </w:ins>
      <w:r w:rsidR="00B37CB0">
        <w:t xml:space="preserve">user to confirm this </w:t>
      </w:r>
      <w:r w:rsidR="00B37CB0">
        <w:lastRenderedPageBreak/>
        <w:t xml:space="preserve">new activity and give </w:t>
      </w:r>
      <w:ins w:id="1318" w:author="陳雅虹" w:date="2015-07-17T03:21:00Z">
        <w:r w:rsidR="00791285">
          <w:t>an associated</w:t>
        </w:r>
      </w:ins>
      <w:del w:id="1319" w:author="陳雅虹" w:date="2015-07-17T03:21:00Z">
        <w:r w:rsidR="00B37CB0" w:rsidDel="00791285">
          <w:delText>a mapping</w:delText>
        </w:r>
      </w:del>
      <w:r w:rsidR="00B37CB0">
        <w:t xml:space="preserve"> service. </w:t>
      </w:r>
      <w:del w:id="1320" w:author="陳雅虹" w:date="2015-07-17T03:21:00Z">
        <w:r w:rsidR="00B37CB0" w:rsidDel="00791285">
          <w:delText xml:space="preserve">While </w:delText>
        </w:r>
      </w:del>
      <w:ins w:id="1321" w:author="陳雅虹" w:date="2015-07-17T03:21:00Z">
        <w:r w:rsidR="00791285">
          <w:t xml:space="preserve">After </w:t>
        </w:r>
      </w:ins>
      <w:r w:rsidR="00B37CB0">
        <w:t>the system receives the confirm</w:t>
      </w:r>
      <w:ins w:id="1322" w:author="陳雅虹" w:date="2015-07-17T03:21:00Z">
        <w:r w:rsidR="00791285">
          <w:t>ed</w:t>
        </w:r>
      </w:ins>
      <w:r w:rsidR="00B37CB0">
        <w:t xml:space="preserve"> message and updates the training dataset, the system will re-train the online mode AR model. </w:t>
      </w:r>
      <w:r w:rsidR="001D282A">
        <w:t>For the procedure</w:t>
      </w:r>
      <w:r w:rsidR="001D282A" w:rsidRPr="001D282A">
        <w:t>, the system in online mode is able to learning new lifestyle</w:t>
      </w:r>
      <w:ins w:id="1323" w:author="陳雅虹" w:date="2015-07-17T03:21:00Z">
        <w:r w:rsidR="00791285">
          <w:t xml:space="preserve"> activities</w:t>
        </w:r>
      </w:ins>
      <w:r w:rsidR="001D282A" w:rsidRPr="001D282A">
        <w:t xml:space="preserve"> without </w:t>
      </w:r>
      <w:del w:id="1324" w:author="陳雅虹" w:date="2015-07-17T03:22:00Z">
        <w:r w:rsidR="001D282A" w:rsidRPr="001D282A" w:rsidDel="00791285">
          <w:delText xml:space="preserve">expert </w:delText>
        </w:r>
      </w:del>
      <w:ins w:id="1325" w:author="陳雅虹" w:date="2015-07-17T03:22:00Z">
        <w:r w:rsidR="00791285">
          <w:t>professional</w:t>
        </w:r>
        <w:r w:rsidR="00791285" w:rsidRPr="001D282A">
          <w:t xml:space="preserve"> </w:t>
        </w:r>
      </w:ins>
      <w:proofErr w:type="spellStart"/>
      <w:r w:rsidR="001D282A" w:rsidRPr="001D282A">
        <w:t>maintain</w:t>
      </w:r>
      <w:ins w:id="1326" w:author="陳雅虹" w:date="2015-07-17T03:22:00Z">
        <w:r w:rsidR="00791285">
          <w:t>ce</w:t>
        </w:r>
      </w:ins>
      <w:proofErr w:type="spellEnd"/>
      <w:r w:rsidR="001D282A" w:rsidRPr="001D282A">
        <w:t>.</w:t>
      </w:r>
    </w:p>
    <w:tbl>
      <w:tblPr>
        <w:tblStyle w:val="ae"/>
        <w:tblpPr w:leftFromText="181" w:rightFromText="181" w:tblpXSpec="center" w:tblpYSpec="top"/>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1D0DF5" w14:paraId="7C7CD4C4" w14:textId="77777777" w:rsidTr="008549BB">
        <w:trPr>
          <w:jc w:val="left"/>
        </w:trPr>
        <w:tc>
          <w:tcPr>
            <w:tcW w:w="8647" w:type="dxa"/>
          </w:tcPr>
          <w:p w14:paraId="7F58608C" w14:textId="61D7FB6D" w:rsidR="001D0DF5" w:rsidRDefault="009B2F92" w:rsidP="008549BB">
            <w:pPr>
              <w:pStyle w:val="afff5"/>
              <w:ind w:firstLine="0"/>
              <w:jc w:val="center"/>
            </w:pPr>
            <w:r>
              <w:rPr>
                <w:noProof/>
              </w:rPr>
              <w:drawing>
                <wp:inline distT="0" distB="0" distL="0" distR="0" wp14:anchorId="20637341" wp14:editId="5618FA69">
                  <wp:extent cx="5220000" cy="240199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000" cy="2401995"/>
                          </a:xfrm>
                          <a:prstGeom prst="rect">
                            <a:avLst/>
                          </a:prstGeom>
                          <a:noFill/>
                        </pic:spPr>
                      </pic:pic>
                    </a:graphicData>
                  </a:graphic>
                </wp:inline>
              </w:drawing>
            </w:r>
          </w:p>
        </w:tc>
      </w:tr>
      <w:tr w:rsidR="001D0DF5" w14:paraId="536F7D91" w14:textId="77777777" w:rsidTr="008549BB">
        <w:trPr>
          <w:jc w:val="left"/>
        </w:trPr>
        <w:tc>
          <w:tcPr>
            <w:tcW w:w="8647" w:type="dxa"/>
          </w:tcPr>
          <w:p w14:paraId="5BFB516C" w14:textId="5A6A3CD3" w:rsidR="001D0DF5" w:rsidRPr="001F17DD" w:rsidRDefault="001D0DF5" w:rsidP="008549BB">
            <w:pPr>
              <w:pStyle w:val="afff5"/>
              <w:ind w:firstLine="0"/>
              <w:jc w:val="center"/>
            </w:pPr>
            <w:bookmarkStart w:id="1327" w:name="_Ref423969717"/>
            <w:bookmarkStart w:id="1328" w:name="_Toc424901496"/>
            <w:r w:rsidRPr="00C175B9">
              <w:t xml:space="preserve">Fig. </w:t>
            </w:r>
            <w:fldSimple w:instr=" STYLEREF 1 \s ">
              <w:r w:rsidR="00394E54">
                <w:rPr>
                  <w:noProof/>
                </w:rPr>
                <w:t>4</w:t>
              </w:r>
            </w:fldSimple>
            <w:r w:rsidRPr="00C175B9">
              <w:noBreakHyphen/>
            </w:r>
            <w:fldSimple w:instr=" SEQ Fig. \* ARABIC \s 1 ">
              <w:r w:rsidR="00394E54">
                <w:rPr>
                  <w:noProof/>
                </w:rPr>
                <w:t>2</w:t>
              </w:r>
            </w:fldSimple>
            <w:bookmarkEnd w:id="1327"/>
            <w:r w:rsidRPr="00C175B9">
              <w:rPr>
                <w:rFonts w:hint="eastAsia"/>
              </w:rPr>
              <w:t xml:space="preserve"> </w:t>
            </w:r>
            <w:r>
              <w:t>The activity-aware elderly healthcare system overview</w:t>
            </w:r>
            <w:bookmarkEnd w:id="1328"/>
          </w:p>
        </w:tc>
      </w:tr>
    </w:tbl>
    <w:p w14:paraId="06A19185" w14:textId="6984BE05" w:rsidR="001D0DF5" w:rsidRPr="00B2249A" w:rsidRDefault="00E563EA" w:rsidP="00B5140F">
      <w:pPr>
        <w:pStyle w:val="afff5"/>
      </w:pPr>
      <w:r>
        <w:rPr>
          <w:rFonts w:hint="eastAsia"/>
        </w:rPr>
        <w:t xml:space="preserve">The overall design of the activity-aware elderly healthcare system in pervasive environment is shown in </w:t>
      </w:r>
      <w:r>
        <w:fldChar w:fldCharType="begin"/>
      </w:r>
      <w:r>
        <w:instrText xml:space="preserve"> </w:instrText>
      </w:r>
      <w:r>
        <w:rPr>
          <w:rFonts w:hint="eastAsia"/>
        </w:rPr>
        <w:instrText>REF _Ref423969717 \h</w:instrText>
      </w:r>
      <w:r>
        <w:instrText xml:space="preserve"> </w:instrText>
      </w:r>
      <w:r>
        <w:fldChar w:fldCharType="separate"/>
      </w:r>
      <w:r w:rsidR="00394E54" w:rsidRPr="00C175B9">
        <w:t xml:space="preserve">Fig. </w:t>
      </w:r>
      <w:r w:rsidR="00394E54">
        <w:rPr>
          <w:noProof/>
        </w:rPr>
        <w:t>4</w:t>
      </w:r>
      <w:r w:rsidR="00394E54" w:rsidRPr="00C175B9">
        <w:noBreakHyphen/>
      </w:r>
      <w:r w:rsidR="00394E54">
        <w:rPr>
          <w:noProof/>
        </w:rPr>
        <w:t>2</w:t>
      </w:r>
      <w:r>
        <w:fldChar w:fldCharType="end"/>
      </w:r>
      <w:r>
        <w:t>. The elder</w:t>
      </w:r>
      <w:del w:id="1329" w:author="陳雅虹" w:date="2015-07-17T03:22:00Z">
        <w:r w:rsidDel="00791285">
          <w:delText>ly people</w:delText>
        </w:r>
      </w:del>
      <w:r>
        <w:t>’s vital sign</w:t>
      </w:r>
      <w:ins w:id="1330" w:author="陳雅虹" w:date="2015-07-17T03:22:00Z">
        <w:r w:rsidR="00791285">
          <w:t>s</w:t>
        </w:r>
      </w:ins>
      <w:r>
        <w:t xml:space="preserve"> are collected by smart watch with a wireless body sensor network, and it can collect </w:t>
      </w:r>
      <w:del w:id="1331" w:author="陳雅虹" w:date="2015-07-17T03:23:00Z">
        <w:r w:rsidDel="00791285">
          <w:delText xml:space="preserve">different </w:delText>
        </w:r>
      </w:del>
      <w:ins w:id="1332" w:author="陳雅虹" w:date="2015-07-17T03:23:00Z">
        <w:r w:rsidR="00791285">
          <w:t xml:space="preserve">variance </w:t>
        </w:r>
      </w:ins>
      <w:r>
        <w:t xml:space="preserve">kinds of body sensors in the future, </w:t>
      </w:r>
      <w:r w:rsidRPr="00E563EA">
        <w:rPr>
          <w:i/>
        </w:rPr>
        <w:t>e.g.</w:t>
      </w:r>
      <w:r>
        <w:t xml:space="preserve">, heart rate sensor, blood pressure measurement sensor, etc. And environmental sensors are deployed to monitor the pervasive environment with ambient sensor network. Ambient sensor network includes light sensor (lumen sensor), current sensor and switch sensor through wireless connection. In the communication layer, we use MQ server to transmit collected data to home server. </w:t>
      </w:r>
      <w:r w:rsidR="00282E6A">
        <w:t>The collected data are too many, so the communication layer reduces the burden on network traffic.</w:t>
      </w:r>
      <w:r w:rsidR="009B2F92">
        <w:t xml:space="preserve"> In the analysis layer, collected data are used to real-time recognize activity of user. The activity dataset stores the training data and </w:t>
      </w:r>
      <w:del w:id="1333" w:author="陳雅虹" w:date="2015-07-17T03:23:00Z">
        <w:r w:rsidR="009B2F92" w:rsidDel="00791285">
          <w:delText xml:space="preserve">new </w:delText>
        </w:r>
      </w:del>
      <w:ins w:id="1334" w:author="陳雅虹" w:date="2015-07-17T03:23:00Z">
        <w:r w:rsidR="00791285">
          <w:t xml:space="preserve">the newly </w:t>
        </w:r>
      </w:ins>
      <w:del w:id="1335" w:author="陳雅虹" w:date="2015-07-17T03:23:00Z">
        <w:r w:rsidR="009B2F92" w:rsidDel="00791285">
          <w:delText xml:space="preserve">discovering </w:delText>
        </w:r>
      </w:del>
      <w:ins w:id="1336" w:author="陳雅虹" w:date="2015-07-17T03:23:00Z">
        <w:r w:rsidR="00791285">
          <w:t xml:space="preserve">discovered </w:t>
        </w:r>
      </w:ins>
      <w:r w:rsidR="009B2F92">
        <w:t xml:space="preserve">activity. The service dataset stores the service of </w:t>
      </w:r>
      <w:del w:id="1337" w:author="陳雅虹" w:date="2015-07-17T03:24:00Z">
        <w:r w:rsidR="009B2F92" w:rsidDel="00791285">
          <w:delText xml:space="preserve">mapping </w:delText>
        </w:r>
      </w:del>
      <w:ins w:id="1338" w:author="陳雅虹" w:date="2015-07-17T03:24:00Z">
        <w:r w:rsidR="00791285">
          <w:t xml:space="preserve">mapped </w:t>
        </w:r>
      </w:ins>
      <w:r w:rsidR="009B2F92">
        <w:t>activity. When the activity recognition model detect</w:t>
      </w:r>
      <w:ins w:id="1339" w:author="陳雅虹" w:date="2015-07-17T03:24:00Z">
        <w:r w:rsidR="00791285">
          <w:t>s</w:t>
        </w:r>
      </w:ins>
      <w:r w:rsidR="009B2F92">
        <w:t xml:space="preserve"> an abnormal activity </w:t>
      </w:r>
      <w:del w:id="1340" w:author="陳雅虹" w:date="2015-07-17T03:24:00Z">
        <w:r w:rsidR="009B2F92" w:rsidDel="00791285">
          <w:lastRenderedPageBreak/>
          <w:delText xml:space="preserve">that </w:delText>
        </w:r>
      </w:del>
      <w:ins w:id="1341" w:author="陳雅虹" w:date="2015-07-17T03:24:00Z">
        <w:r w:rsidR="00791285">
          <w:t xml:space="preserve">and </w:t>
        </w:r>
      </w:ins>
      <w:r w:rsidR="009B2F92">
        <w:t>its</w:t>
      </w:r>
      <w:ins w:id="1342" w:author="陳雅虹" w:date="2015-07-17T03:24:00Z">
        <w:r w:rsidR="00791285">
          <w:t xml:space="preserve"> corresponding</w:t>
        </w:r>
      </w:ins>
      <w:r w:rsidR="009B2F92">
        <w:t xml:space="preserve"> service is </w:t>
      </w:r>
      <w:ins w:id="1343" w:author="陳雅虹" w:date="2015-07-17T03:24:00Z">
        <w:r w:rsidR="00791285">
          <w:t xml:space="preserve">to </w:t>
        </w:r>
      </w:ins>
      <w:r w:rsidR="009B2F92">
        <w:t>send</w:t>
      </w:r>
      <w:del w:id="1344" w:author="陳雅虹" w:date="2015-07-17T03:24:00Z">
        <w:r w:rsidR="009B2F92" w:rsidDel="00791285">
          <w:delText>ing</w:delText>
        </w:r>
      </w:del>
      <w:r w:rsidR="009B2F92">
        <w:t xml:space="preserve"> an alert message, the application layer </w:t>
      </w:r>
      <w:r w:rsidR="00B2249A">
        <w:t xml:space="preserve">will </w:t>
      </w:r>
      <w:ins w:id="1345" w:author="陳雅虹" w:date="2015-07-17T03:25:00Z">
        <w:r w:rsidR="00791285">
          <w:t xml:space="preserve">really </w:t>
        </w:r>
      </w:ins>
      <w:r w:rsidR="00B2249A">
        <w:t xml:space="preserve">send </w:t>
      </w:r>
      <w:del w:id="1346" w:author="陳雅虹" w:date="2015-07-17T03:25:00Z">
        <w:r w:rsidR="00B2249A" w:rsidDel="00791285">
          <w:delText>an alert</w:delText>
        </w:r>
      </w:del>
      <w:ins w:id="1347" w:author="陳雅虹" w:date="2015-07-17T03:25:00Z">
        <w:r w:rsidR="00791285">
          <w:t>that</w:t>
        </w:r>
      </w:ins>
      <w:r w:rsidR="00B2249A">
        <w:t xml:space="preserve"> message to user’s caregiver. Based on the ability of activity recognition, many helpful application can be generated, </w:t>
      </w:r>
      <w:r w:rsidR="00B2249A" w:rsidRPr="00B2249A">
        <w:rPr>
          <w:i/>
        </w:rPr>
        <w:t>e.g.</w:t>
      </w:r>
      <w:r w:rsidR="00B2249A">
        <w:t>, anomaly detection by analyzing user’s activity of daily living. We record all observed activities into a</w:t>
      </w:r>
      <w:r w:rsidR="00B5140F">
        <w:t>n</w:t>
      </w:r>
      <w:r w:rsidR="00B2249A">
        <w:t xml:space="preserve"> ADL report, so user’s caregiver can evaluate the elderly’s health status or individual ability by the ADL report.</w:t>
      </w:r>
    </w:p>
    <w:p w14:paraId="7226A6FA" w14:textId="5AC3EA84" w:rsidR="006720A1" w:rsidRDefault="006720A1" w:rsidP="00E831AF">
      <w:pPr>
        <w:pStyle w:val="21"/>
      </w:pPr>
      <w:bookmarkStart w:id="1348" w:name="_Toc424901466"/>
      <w:r>
        <w:rPr>
          <w:rFonts w:hint="eastAsia"/>
        </w:rPr>
        <w:t>Labeling Interface</w:t>
      </w:r>
      <w:bookmarkEnd w:id="1348"/>
    </w:p>
    <w:p w14:paraId="2908BD6B" w14:textId="0E16B92B" w:rsidR="006720A1" w:rsidRDefault="001D282A" w:rsidP="001D282A">
      <w:pPr>
        <w:pStyle w:val="afff5"/>
      </w:pPr>
      <w:r>
        <w:t xml:space="preserve">The ordinary activity recognitions are usually generated by supervised learning methods, but </w:t>
      </w:r>
      <w:r>
        <w:rPr>
          <w:rFonts w:hint="eastAsia"/>
        </w:rPr>
        <w:t>the</w:t>
      </w:r>
      <w:r>
        <w:t xml:space="preserve"> procedure of </w:t>
      </w:r>
      <w:r>
        <w:rPr>
          <w:rFonts w:hint="eastAsia"/>
        </w:rPr>
        <w:t xml:space="preserve">labeling </w:t>
      </w:r>
      <w:r>
        <w:t>data is a high burden task for users. Even techniques of Internet of Things are flourishing</w:t>
      </w:r>
      <w:r w:rsidRPr="001D282A">
        <w:t xml:space="preserve">, the difficulty of </w:t>
      </w:r>
      <w:r>
        <w:t>labeling</w:t>
      </w:r>
      <w:r w:rsidRPr="001D282A">
        <w:t xml:space="preserve"> </w:t>
      </w:r>
      <w:r>
        <w:t xml:space="preserve">makes </w:t>
      </w:r>
      <w:r w:rsidRPr="001D282A">
        <w:t xml:space="preserve">the </w:t>
      </w:r>
      <w:r>
        <w:t xml:space="preserve">technology of activity recognition </w:t>
      </w:r>
      <w:del w:id="1349" w:author="陳雅虹" w:date="2015-07-17T03:25:00Z">
        <w:r w:rsidRPr="001D282A" w:rsidDel="00791285">
          <w:delText xml:space="preserve">is </w:delText>
        </w:r>
      </w:del>
      <w:r w:rsidRPr="001D282A">
        <w:t>still in the experimental stage.</w:t>
      </w:r>
      <w:r w:rsidR="00152D3C">
        <w:t xml:space="preserve"> However, monitoring activity of daily living for elderly healthcare </w:t>
      </w:r>
      <w:del w:id="1350" w:author="陳雅虹" w:date="2015-07-17T03:26:00Z">
        <w:r w:rsidR="00152D3C" w:rsidDel="00791285">
          <w:delText>are needed</w:delText>
        </w:r>
      </w:del>
      <w:ins w:id="1351" w:author="陳雅虹" w:date="2015-07-17T03:26:00Z">
        <w:r w:rsidR="00791285">
          <w:t>is increasingly important</w:t>
        </w:r>
      </w:ins>
      <w:r w:rsidR="00152D3C">
        <w:t xml:space="preserve"> in the </w:t>
      </w:r>
      <w:ins w:id="1352" w:author="陳雅虹" w:date="2015-07-17T03:26:00Z">
        <w:r w:rsidR="00791285">
          <w:t xml:space="preserve">country with </w:t>
        </w:r>
      </w:ins>
      <w:r w:rsidR="00152D3C">
        <w:t>aging population</w:t>
      </w:r>
      <w:del w:id="1353" w:author="陳雅虹" w:date="2015-07-17T03:26:00Z">
        <w:r w:rsidR="00152D3C" w:rsidDel="00791285">
          <w:delText xml:space="preserve"> country</w:delText>
        </w:r>
      </w:del>
      <w:r w:rsidR="00152D3C">
        <w:t>. The automatic activity recognition system supports “aging place”. An easier activity recognition is required for those elderly people and their caregivers. So the proposed activity-aware system provides a mechanism for easier</w:t>
      </w:r>
      <w:ins w:id="1354" w:author="陳雅虹" w:date="2015-07-17T03:26:00Z">
        <w:r w:rsidR="00791285">
          <w:t xml:space="preserve"> data</w:t>
        </w:r>
      </w:ins>
      <w:r w:rsidR="00152D3C">
        <w:t xml:space="preserve"> labeling</w:t>
      </w:r>
      <w:del w:id="1355" w:author="陳雅虹" w:date="2015-07-17T03:26:00Z">
        <w:r w:rsidR="00152D3C" w:rsidDel="00791285">
          <w:delText xml:space="preserve"> data</w:delText>
        </w:r>
      </w:del>
      <w:r w:rsidR="00152D3C">
        <w:t xml:space="preserve">. In the training mode, the activity recognition </w:t>
      </w:r>
      <w:del w:id="1356" w:author="陳雅虹" w:date="2015-07-17T03:26:00Z">
        <w:r w:rsidR="00152D3C" w:rsidDel="00791285">
          <w:delText xml:space="preserve">categories </w:delText>
        </w:r>
      </w:del>
      <w:ins w:id="1357" w:author="陳雅虹" w:date="2015-07-17T03:26:00Z">
        <w:r w:rsidR="00791285">
          <w:t xml:space="preserve">categorizes </w:t>
        </w:r>
      </w:ins>
      <w:del w:id="1358" w:author="陳雅虹" w:date="2015-07-17T03:27:00Z">
        <w:r w:rsidR="00152D3C" w:rsidDel="00791285">
          <w:delText xml:space="preserve">amount </w:delText>
        </w:r>
      </w:del>
      <w:ins w:id="1359" w:author="陳雅虹" w:date="2015-07-17T03:27:00Z">
        <w:r w:rsidR="00791285">
          <w:t xml:space="preserve">a large </w:t>
        </w:r>
        <w:proofErr w:type="spellStart"/>
        <w:r w:rsidR="00791285">
          <w:t>guantity</w:t>
        </w:r>
        <w:proofErr w:type="spellEnd"/>
        <w:r w:rsidR="00791285">
          <w:t xml:space="preserve"> </w:t>
        </w:r>
      </w:ins>
      <w:r w:rsidR="00152D3C">
        <w:t xml:space="preserve">of observed data </w:t>
      </w:r>
      <w:del w:id="1360" w:author="陳雅虹" w:date="2015-07-17T03:27:00Z">
        <w:r w:rsidR="00152D3C" w:rsidDel="003D680B">
          <w:delText xml:space="preserve">as </w:delText>
        </w:r>
      </w:del>
      <w:ins w:id="1361" w:author="陳雅虹" w:date="2015-07-17T03:27:00Z">
        <w:r w:rsidR="003D680B">
          <w:t xml:space="preserve">into a </w:t>
        </w:r>
      </w:ins>
      <w:r w:rsidR="00152D3C">
        <w:t>lower number</w:t>
      </w:r>
      <w:del w:id="1362" w:author="陳雅虹" w:date="2015-07-17T03:27:00Z">
        <w:r w:rsidR="00152D3C" w:rsidDel="003D680B">
          <w:delText>s</w:delText>
        </w:r>
      </w:del>
      <w:ins w:id="1363" w:author="陳雅虹" w:date="2015-07-17T03:27:00Z">
        <w:r w:rsidR="003D680B">
          <w:t xml:space="preserve"> of</w:t>
        </w:r>
      </w:ins>
      <w:r w:rsidR="00152D3C">
        <w:t xml:space="preserve"> clusters</w:t>
      </w:r>
      <w:ins w:id="1364" w:author="陳雅虹" w:date="2015-07-17T03:27:00Z">
        <w:r w:rsidR="003D680B">
          <w:t>,</w:t>
        </w:r>
      </w:ins>
      <w:del w:id="1365" w:author="陳雅虹" w:date="2015-07-17T03:27:00Z">
        <w:r w:rsidR="00152D3C" w:rsidDel="003D680B">
          <w:delText>.</w:delText>
        </w:r>
      </w:del>
      <w:r w:rsidR="00152D3C">
        <w:t xml:space="preserve"> </w:t>
      </w:r>
      <w:del w:id="1366" w:author="陳雅虹" w:date="2015-07-17T03:27:00Z">
        <w:r w:rsidR="00152D3C" w:rsidDel="003D680B">
          <w:delText xml:space="preserve">Each </w:delText>
        </w:r>
      </w:del>
      <w:ins w:id="1367" w:author="陳雅虹" w:date="2015-07-17T03:27:00Z">
        <w:r w:rsidR="003D680B">
          <w:t xml:space="preserve">where each </w:t>
        </w:r>
      </w:ins>
      <w:r w:rsidR="00152D3C">
        <w:t>cluster represents one daily activity from those observed data. Users only need to label those clusters, so the burden of labeling data is reduc</w:t>
      </w:r>
      <w:ins w:id="1368" w:author="陳雅虹" w:date="2015-07-17T03:27:00Z">
        <w:r w:rsidR="003D680B">
          <w:t>ed</w:t>
        </w:r>
      </w:ins>
      <w:del w:id="1369" w:author="陳雅虹" w:date="2015-07-17T03:27:00Z">
        <w:r w:rsidR="00152D3C" w:rsidDel="003D680B">
          <w:delText>ing</w:delText>
        </w:r>
      </w:del>
      <w:r w:rsidR="00152D3C">
        <w:t xml:space="preserve">. </w:t>
      </w:r>
    </w:p>
    <w:tbl>
      <w:tblPr>
        <w:tblStyle w:val="ae"/>
        <w:tblpPr w:leftFromText="181" w:rightFromText="181" w:tblpXSpec="center" w:tblpYSpec="bottom"/>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CD42AD" w14:paraId="45D30A97" w14:textId="77777777" w:rsidTr="008549BB">
        <w:trPr>
          <w:jc w:val="left"/>
        </w:trPr>
        <w:tc>
          <w:tcPr>
            <w:tcW w:w="8647" w:type="dxa"/>
          </w:tcPr>
          <w:p w14:paraId="206B0CB4" w14:textId="3AC3C0A2" w:rsidR="00CD42AD" w:rsidRDefault="00CD42AD" w:rsidP="008549BB">
            <w:pPr>
              <w:pStyle w:val="afff5"/>
              <w:ind w:firstLine="0"/>
              <w:jc w:val="center"/>
            </w:pPr>
            <w:r>
              <w:rPr>
                <w:noProof/>
              </w:rPr>
              <w:drawing>
                <wp:inline distT="0" distB="0" distL="0" distR="0" wp14:anchorId="6F67D2B7" wp14:editId="4DD85811">
                  <wp:extent cx="5040000" cy="1324380"/>
                  <wp:effectExtent l="0" t="0" r="0"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1324380"/>
                          </a:xfrm>
                          <a:prstGeom prst="rect">
                            <a:avLst/>
                          </a:prstGeom>
                          <a:noFill/>
                        </pic:spPr>
                      </pic:pic>
                    </a:graphicData>
                  </a:graphic>
                </wp:inline>
              </w:drawing>
            </w:r>
          </w:p>
        </w:tc>
      </w:tr>
      <w:tr w:rsidR="00CD42AD" w14:paraId="5207ECAA" w14:textId="77777777" w:rsidTr="008549BB">
        <w:trPr>
          <w:jc w:val="left"/>
        </w:trPr>
        <w:tc>
          <w:tcPr>
            <w:tcW w:w="8647" w:type="dxa"/>
          </w:tcPr>
          <w:p w14:paraId="4C4A1B58" w14:textId="7929FFA1" w:rsidR="00CD42AD" w:rsidRPr="001F17DD" w:rsidRDefault="00CD42AD" w:rsidP="008549BB">
            <w:pPr>
              <w:pStyle w:val="afff5"/>
              <w:ind w:firstLine="0"/>
              <w:jc w:val="center"/>
            </w:pPr>
            <w:bookmarkStart w:id="1370" w:name="_Ref423909779"/>
            <w:bookmarkStart w:id="1371" w:name="_Toc424901497"/>
            <w:r w:rsidRPr="00C175B9">
              <w:t xml:space="preserve">Fig. </w:t>
            </w:r>
            <w:fldSimple w:instr=" STYLEREF 1 \s ">
              <w:r w:rsidR="00394E54">
                <w:rPr>
                  <w:noProof/>
                </w:rPr>
                <w:t>4</w:t>
              </w:r>
            </w:fldSimple>
            <w:r w:rsidRPr="00C175B9">
              <w:noBreakHyphen/>
            </w:r>
            <w:fldSimple w:instr=" SEQ Fig. \* ARABIC \s 1 ">
              <w:r w:rsidR="00394E54">
                <w:rPr>
                  <w:noProof/>
                </w:rPr>
                <w:t>3</w:t>
              </w:r>
            </w:fldSimple>
            <w:bookmarkEnd w:id="1370"/>
            <w:r w:rsidRPr="00C175B9">
              <w:rPr>
                <w:rFonts w:hint="eastAsia"/>
              </w:rPr>
              <w:t xml:space="preserve"> </w:t>
            </w:r>
            <w:r>
              <w:t>A sample of the labeling interface</w:t>
            </w:r>
            <w:r w:rsidR="00BE2B9D">
              <w:t xml:space="preserve"> that data are not labeled</w:t>
            </w:r>
            <w:bookmarkEnd w:id="1371"/>
          </w:p>
        </w:tc>
      </w:tr>
    </w:tbl>
    <w:p w14:paraId="21962751" w14:textId="18CA57B4" w:rsidR="00CD42AD" w:rsidRPr="00CD42AD" w:rsidRDefault="00CD42AD" w:rsidP="001D282A">
      <w:pPr>
        <w:pStyle w:val="afff5"/>
      </w:pPr>
      <w:r>
        <w:lastRenderedPageBreak/>
        <w:fldChar w:fldCharType="begin"/>
      </w:r>
      <w:r>
        <w:instrText xml:space="preserve"> REF _Ref423909779 \h </w:instrText>
      </w:r>
      <w:r>
        <w:fldChar w:fldCharType="separate"/>
      </w:r>
      <w:r w:rsidR="00394E54" w:rsidRPr="00C175B9">
        <w:t xml:space="preserve">Fig. </w:t>
      </w:r>
      <w:r w:rsidR="00394E54">
        <w:rPr>
          <w:noProof/>
        </w:rPr>
        <w:t>4</w:t>
      </w:r>
      <w:r w:rsidR="00394E54" w:rsidRPr="00C175B9">
        <w:noBreakHyphen/>
      </w:r>
      <w:r w:rsidR="00394E54">
        <w:rPr>
          <w:noProof/>
        </w:rPr>
        <w:t>3</w:t>
      </w:r>
      <w:r>
        <w:fldChar w:fldCharType="end"/>
      </w:r>
      <w:r>
        <w:t xml:space="preserve"> shows a sample of labeling interface. In the sample, the system collects sensor data from PM 1:00 to PM 2:20</w:t>
      </w:r>
      <w:r w:rsidR="00BE2B9D">
        <w:t xml:space="preserve">, and analyzes the data to identify different activities. There are nine clusters </w:t>
      </w:r>
      <w:del w:id="1372" w:author="陳雅虹" w:date="2015-07-17T03:28:00Z">
        <w:r w:rsidR="00BE2B9D" w:rsidDel="003D680B">
          <w:delText xml:space="preserve">are </w:delText>
        </w:r>
      </w:del>
      <w:r w:rsidR="00BE2B9D">
        <w:t>extracted by the hierarchical activity recognition model.</w:t>
      </w:r>
    </w:p>
    <w:tbl>
      <w:tblPr>
        <w:tblStyle w:val="ae"/>
        <w:tblpPr w:leftFromText="181" w:rightFromText="181" w:tblpXSpec="center" w:tblpYSpec="top"/>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BE2B9D" w14:paraId="35A9BCD1" w14:textId="77777777" w:rsidTr="008549BB">
        <w:trPr>
          <w:jc w:val="left"/>
        </w:trPr>
        <w:tc>
          <w:tcPr>
            <w:tcW w:w="8647" w:type="dxa"/>
          </w:tcPr>
          <w:p w14:paraId="455A5633" w14:textId="4B5BAD9C" w:rsidR="00BE2B9D" w:rsidRDefault="00BE2B9D" w:rsidP="008549BB">
            <w:pPr>
              <w:pStyle w:val="afff5"/>
              <w:ind w:firstLine="0"/>
              <w:jc w:val="center"/>
            </w:pPr>
            <w:r>
              <w:rPr>
                <w:noProof/>
              </w:rPr>
              <w:drawing>
                <wp:inline distT="0" distB="0" distL="0" distR="0" wp14:anchorId="1E89E566" wp14:editId="736F8B3E">
                  <wp:extent cx="5040000" cy="1324380"/>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1324380"/>
                          </a:xfrm>
                          <a:prstGeom prst="rect">
                            <a:avLst/>
                          </a:prstGeom>
                          <a:noFill/>
                        </pic:spPr>
                      </pic:pic>
                    </a:graphicData>
                  </a:graphic>
                </wp:inline>
              </w:drawing>
            </w:r>
          </w:p>
        </w:tc>
      </w:tr>
      <w:tr w:rsidR="00BE2B9D" w14:paraId="3DF35406" w14:textId="77777777" w:rsidTr="008549BB">
        <w:trPr>
          <w:jc w:val="left"/>
        </w:trPr>
        <w:tc>
          <w:tcPr>
            <w:tcW w:w="8647" w:type="dxa"/>
          </w:tcPr>
          <w:p w14:paraId="4BBD730B" w14:textId="141EB59D" w:rsidR="00BE2B9D" w:rsidRPr="001F17DD" w:rsidRDefault="00BE2B9D" w:rsidP="008549BB">
            <w:pPr>
              <w:pStyle w:val="afff5"/>
              <w:ind w:firstLine="0"/>
              <w:jc w:val="center"/>
            </w:pPr>
            <w:bookmarkStart w:id="1373" w:name="_Ref423910035"/>
            <w:bookmarkStart w:id="1374" w:name="_Toc424901498"/>
            <w:r w:rsidRPr="00C175B9">
              <w:t xml:space="preserve">Fig. </w:t>
            </w:r>
            <w:fldSimple w:instr=" STYLEREF 1 \s ">
              <w:r w:rsidR="00394E54">
                <w:rPr>
                  <w:noProof/>
                </w:rPr>
                <w:t>4</w:t>
              </w:r>
            </w:fldSimple>
            <w:r w:rsidRPr="00C175B9">
              <w:noBreakHyphen/>
            </w:r>
            <w:fldSimple w:instr=" SEQ Fig. \* ARABIC \s 1 ">
              <w:r w:rsidR="00394E54">
                <w:rPr>
                  <w:noProof/>
                </w:rPr>
                <w:t>4</w:t>
              </w:r>
            </w:fldSimple>
            <w:bookmarkEnd w:id="1373"/>
            <w:r w:rsidRPr="00C175B9">
              <w:rPr>
                <w:rFonts w:hint="eastAsia"/>
              </w:rPr>
              <w:t xml:space="preserve"> </w:t>
            </w:r>
            <w:r>
              <w:t>A sample of the labeling interface that clusters are labeled</w:t>
            </w:r>
            <w:bookmarkEnd w:id="1374"/>
          </w:p>
        </w:tc>
      </w:tr>
      <w:tr w:rsidR="00C3049F" w14:paraId="303CAFEE" w14:textId="77777777" w:rsidTr="008549BB">
        <w:trPr>
          <w:jc w:val="left"/>
        </w:trPr>
        <w:tc>
          <w:tcPr>
            <w:tcW w:w="8647" w:type="dxa"/>
          </w:tcPr>
          <w:p w14:paraId="4F5FFB68" w14:textId="22B082A5" w:rsidR="00C3049F" w:rsidRDefault="00C3049F" w:rsidP="008549BB">
            <w:pPr>
              <w:pStyle w:val="afff5"/>
              <w:ind w:firstLine="0"/>
              <w:jc w:val="center"/>
            </w:pPr>
            <w:r>
              <w:object w:dxaOrig="9130" w:dyaOrig="2400" w14:anchorId="070B59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02.85pt" o:ole="">
                  <v:imagedata r:id="rId31" o:title=""/>
                </v:shape>
                <o:OLEObject Type="Embed" ProgID="PBrush" ShapeID="_x0000_i1025" DrawAspect="Content" ObjectID="_1499593724" r:id="rId32"/>
              </w:object>
            </w:r>
          </w:p>
        </w:tc>
      </w:tr>
      <w:tr w:rsidR="00C3049F" w14:paraId="6BB30774" w14:textId="77777777" w:rsidTr="008549BB">
        <w:trPr>
          <w:jc w:val="left"/>
        </w:trPr>
        <w:tc>
          <w:tcPr>
            <w:tcW w:w="8647" w:type="dxa"/>
          </w:tcPr>
          <w:p w14:paraId="23360D90" w14:textId="053F0878" w:rsidR="00C3049F" w:rsidRPr="001F17DD" w:rsidRDefault="00C3049F" w:rsidP="008549BB">
            <w:pPr>
              <w:pStyle w:val="afff5"/>
              <w:ind w:firstLine="0"/>
              <w:jc w:val="center"/>
            </w:pPr>
            <w:bookmarkStart w:id="1375" w:name="_Ref423911499"/>
            <w:bookmarkStart w:id="1376" w:name="_Toc424901499"/>
            <w:r w:rsidRPr="00C175B9">
              <w:t xml:space="preserve">Fig. </w:t>
            </w:r>
            <w:fldSimple w:instr=" STYLEREF 1 \s ">
              <w:r w:rsidR="00394E54">
                <w:rPr>
                  <w:noProof/>
                </w:rPr>
                <w:t>4</w:t>
              </w:r>
            </w:fldSimple>
            <w:r w:rsidRPr="00C175B9">
              <w:noBreakHyphen/>
            </w:r>
            <w:fldSimple w:instr=" SEQ Fig. \* ARABIC \s 1 ">
              <w:r w:rsidR="00394E54">
                <w:rPr>
                  <w:noProof/>
                </w:rPr>
                <w:t>5</w:t>
              </w:r>
            </w:fldSimple>
            <w:bookmarkEnd w:id="1375"/>
            <w:r w:rsidRPr="00C175B9">
              <w:rPr>
                <w:rFonts w:hint="eastAsia"/>
              </w:rPr>
              <w:t xml:space="preserve"> </w:t>
            </w:r>
            <w:r>
              <w:t xml:space="preserve">A sample of the labeling interface that </w:t>
            </w:r>
            <w:r w:rsidR="000671A8">
              <w:t xml:space="preserve">requires </w:t>
            </w:r>
            <w:r w:rsidR="000671A8">
              <w:rPr>
                <w:rFonts w:hint="eastAsia"/>
              </w:rPr>
              <w:t xml:space="preserve">annotating </w:t>
            </w:r>
            <w:r w:rsidR="000671A8">
              <w:t>services</w:t>
            </w:r>
            <w:bookmarkEnd w:id="1376"/>
          </w:p>
        </w:tc>
      </w:tr>
    </w:tbl>
    <w:p w14:paraId="78354F3B" w14:textId="2E0A2D01" w:rsidR="00CD42AD" w:rsidRPr="000671A8" w:rsidRDefault="00BE2B9D" w:rsidP="000671A8">
      <w:pPr>
        <w:pStyle w:val="afff5"/>
      </w:pPr>
      <w:r>
        <w:fldChar w:fldCharType="begin"/>
      </w:r>
      <w:r>
        <w:instrText xml:space="preserve"> REF _Ref423910035 \h </w:instrText>
      </w:r>
      <w:r>
        <w:fldChar w:fldCharType="separate"/>
      </w:r>
      <w:r w:rsidR="00394E54" w:rsidRPr="00C175B9">
        <w:t xml:space="preserve">Fig. </w:t>
      </w:r>
      <w:r w:rsidR="00394E54">
        <w:rPr>
          <w:noProof/>
        </w:rPr>
        <w:t>4</w:t>
      </w:r>
      <w:r w:rsidR="00394E54" w:rsidRPr="00C175B9">
        <w:noBreakHyphen/>
      </w:r>
      <w:r w:rsidR="00394E54">
        <w:rPr>
          <w:noProof/>
        </w:rPr>
        <w:t>4</w:t>
      </w:r>
      <w:r>
        <w:fldChar w:fldCharType="end"/>
      </w:r>
      <w:r>
        <w:t xml:space="preserve"> shows</w:t>
      </w:r>
      <w:ins w:id="1377" w:author="陳雅虹" w:date="2015-07-17T03:28:00Z">
        <w:r w:rsidR="003D680B">
          <w:t xml:space="preserve"> that the</w:t>
        </w:r>
      </w:ins>
      <w:r>
        <w:t xml:space="preserve"> user has labeled each cluster </w:t>
      </w:r>
      <w:ins w:id="1378" w:author="陳雅虹" w:date="2015-07-17T03:28:00Z">
        <w:r w:rsidR="003D680B">
          <w:t>through</w:t>
        </w:r>
      </w:ins>
      <w:del w:id="1379" w:author="陳雅虹" w:date="2015-07-17T03:28:00Z">
        <w:r w:rsidDel="003D680B">
          <w:delText>of</w:delText>
        </w:r>
      </w:del>
      <w:r>
        <w:t xml:space="preserve"> the labeling interface. We can observe that the cluster of Purple and Green are the same activity “Read”. Because the user did different activity freely, </w:t>
      </w:r>
      <w:r w:rsidR="00C3049F">
        <w:t xml:space="preserve">the user did one activity with a </w:t>
      </w:r>
      <w:del w:id="1380" w:author="陳雅虹" w:date="2015-07-17T03:28:00Z">
        <w:r w:rsidR="00C3049F" w:rsidDel="003D680B">
          <w:delText xml:space="preserve">little </w:delText>
        </w:r>
      </w:del>
      <w:ins w:id="1381" w:author="陳雅虹" w:date="2015-07-17T03:28:00Z">
        <w:r w:rsidR="003D680B">
          <w:t>sli</w:t>
        </w:r>
      </w:ins>
      <w:ins w:id="1382" w:author="陳雅虹" w:date="2015-07-17T03:29:00Z">
        <w:r w:rsidR="003D680B">
          <w:t>ghtly</w:t>
        </w:r>
      </w:ins>
      <w:ins w:id="1383" w:author="陳雅虹" w:date="2015-07-17T03:28:00Z">
        <w:r w:rsidR="003D680B">
          <w:t xml:space="preserve"> </w:t>
        </w:r>
      </w:ins>
      <w:r w:rsidR="00C3049F">
        <w:t>different action</w:t>
      </w:r>
      <w:del w:id="1384" w:author="陳雅虹" w:date="2015-07-17T03:29:00Z">
        <w:r w:rsidR="00C3049F" w:rsidDel="003D680B">
          <w:delText>s in</w:delText>
        </w:r>
      </w:del>
      <w:ins w:id="1385" w:author="陳雅虹" w:date="2015-07-17T03:29:00Z">
        <w:r w:rsidR="003D680B">
          <w:t xml:space="preserve"> at</w:t>
        </w:r>
      </w:ins>
      <w:r w:rsidR="00C3049F">
        <w:t xml:space="preserve"> different time. Although the system considers the activity “Read” as two clusters, user can label them into </w:t>
      </w:r>
      <w:ins w:id="1386" w:author="陳雅虹" w:date="2015-07-17T03:29:00Z">
        <w:r w:rsidR="003D680B">
          <w:t xml:space="preserve">the </w:t>
        </w:r>
      </w:ins>
      <w:r w:rsidR="00C3049F">
        <w:t xml:space="preserve">same activity. While user put the button of confirm </w:t>
      </w:r>
      <w:ins w:id="1387" w:author="陳雅虹" w:date="2015-07-17T03:30:00Z">
        <w:r w:rsidR="003D680B">
          <w:t xml:space="preserve">action </w:t>
        </w:r>
      </w:ins>
      <w:r w:rsidR="00C3049F">
        <w:t>in the interface, the system will generate the dataset for online mode. The dataset contains the processed training data of training mode and their labeling activity information. And</w:t>
      </w:r>
      <w:ins w:id="1388" w:author="陳雅虹" w:date="2015-07-17T03:30:00Z">
        <w:r w:rsidR="003D680B">
          <w:t>,</w:t>
        </w:r>
      </w:ins>
      <w:r w:rsidR="00C3049F">
        <w:t xml:space="preserve"> the system will send another </w:t>
      </w:r>
      <w:del w:id="1389" w:author="陳雅虹" w:date="2015-07-17T03:30:00Z">
        <w:r w:rsidR="00C3049F" w:rsidDel="003D680B">
          <w:delText xml:space="preserve">require </w:delText>
        </w:r>
      </w:del>
      <w:ins w:id="1390" w:author="陳雅虹" w:date="2015-07-17T03:30:00Z">
        <w:r w:rsidR="003D680B">
          <w:t xml:space="preserve">request </w:t>
        </w:r>
      </w:ins>
      <w:r w:rsidR="00C3049F">
        <w:t xml:space="preserve">to </w:t>
      </w:r>
      <w:r w:rsidR="000671A8">
        <w:t>annotate</w:t>
      </w:r>
      <w:r w:rsidR="00C3049F">
        <w:t xml:space="preserve"> the service for each activity. </w:t>
      </w:r>
      <w:r w:rsidR="000671A8">
        <w:t xml:space="preserve">The color of repeated clusters of one activity </w:t>
      </w:r>
      <w:del w:id="1391" w:author="陳雅虹" w:date="2015-07-17T03:31:00Z">
        <w:r w:rsidR="000671A8" w:rsidDel="003D680B">
          <w:delText xml:space="preserve">are </w:delText>
        </w:r>
      </w:del>
      <w:ins w:id="1392" w:author="陳雅虹" w:date="2015-07-17T03:31:00Z">
        <w:r w:rsidR="003D680B">
          <w:t xml:space="preserve">is </w:t>
        </w:r>
      </w:ins>
      <w:r w:rsidR="000671A8">
        <w:t>replace</w:t>
      </w:r>
      <w:ins w:id="1393" w:author="陳雅虹" w:date="2015-07-17T03:31:00Z">
        <w:r w:rsidR="003D680B">
          <w:t>d</w:t>
        </w:r>
      </w:ins>
      <w:del w:id="1394" w:author="陳雅虹" w:date="2015-07-17T03:31:00Z">
        <w:r w:rsidR="000671A8" w:rsidDel="003D680B">
          <w:delText>s</w:delText>
        </w:r>
      </w:del>
      <w:r w:rsidR="000671A8">
        <w:t xml:space="preserve"> by </w:t>
      </w:r>
      <w:ins w:id="1395" w:author="陳雅虹" w:date="2015-07-17T03:31:00Z">
        <w:r w:rsidR="003D680B">
          <w:t xml:space="preserve">that of </w:t>
        </w:r>
      </w:ins>
      <w:r w:rsidR="000671A8">
        <w:t xml:space="preserve">the </w:t>
      </w:r>
      <w:del w:id="1396" w:author="陳雅虹" w:date="2015-07-17T03:31:00Z">
        <w:r w:rsidR="000671A8" w:rsidDel="003D680B">
          <w:delText>first occurring cluster</w:delText>
        </w:r>
      </w:del>
      <w:ins w:id="1397" w:author="陳雅虹" w:date="2015-07-17T03:31:00Z">
        <w:r w:rsidR="003D680B">
          <w:t>cluster that takes place first</w:t>
        </w:r>
      </w:ins>
      <w:r w:rsidR="000671A8">
        <w:t xml:space="preserve">. </w:t>
      </w:r>
      <w:r w:rsidR="000671A8">
        <w:fldChar w:fldCharType="begin"/>
      </w:r>
      <w:r w:rsidR="000671A8">
        <w:instrText xml:space="preserve"> REF _Ref423911499 \h </w:instrText>
      </w:r>
      <w:r w:rsidR="000671A8">
        <w:fldChar w:fldCharType="separate"/>
      </w:r>
      <w:r w:rsidR="00394E54" w:rsidRPr="00C175B9">
        <w:t xml:space="preserve">Fig. </w:t>
      </w:r>
      <w:r w:rsidR="00394E54">
        <w:rPr>
          <w:noProof/>
        </w:rPr>
        <w:t>4</w:t>
      </w:r>
      <w:r w:rsidR="00394E54" w:rsidRPr="00C175B9">
        <w:noBreakHyphen/>
      </w:r>
      <w:r w:rsidR="00394E54">
        <w:rPr>
          <w:noProof/>
        </w:rPr>
        <w:t>5</w:t>
      </w:r>
      <w:r w:rsidR="000671A8">
        <w:fldChar w:fldCharType="end"/>
      </w:r>
      <w:r w:rsidR="000671A8">
        <w:t xml:space="preserve"> shows the interface of annotating services. The proposed activity-aware healthcare system only provides a simple service </w:t>
      </w:r>
      <w:del w:id="1398" w:author="陳雅虹" w:date="2015-07-17T03:32:00Z">
        <w:r w:rsidR="000671A8" w:rsidDel="003D680B">
          <w:delText>that activity are</w:delText>
        </w:r>
      </w:del>
      <w:ins w:id="1399" w:author="陳雅虹" w:date="2015-07-17T03:32:00Z">
        <w:r w:rsidR="003D680B">
          <w:t>to</w:t>
        </w:r>
      </w:ins>
      <w:r w:rsidR="000671A8">
        <w:t xml:space="preserve"> categorize</w:t>
      </w:r>
      <w:del w:id="1400" w:author="陳雅虹" w:date="2015-07-17T03:32:00Z">
        <w:r w:rsidR="000671A8" w:rsidDel="003D680B">
          <w:delText>d</w:delText>
        </w:r>
      </w:del>
      <w:ins w:id="1401" w:author="陳雅虹" w:date="2015-07-17T03:32:00Z">
        <w:r w:rsidR="003D680B">
          <w:t xml:space="preserve"> the activity </w:t>
        </w:r>
        <w:r w:rsidR="003D680B">
          <w:lastRenderedPageBreak/>
          <w:t>to either of the</w:t>
        </w:r>
      </w:ins>
      <w:r w:rsidR="000671A8">
        <w:t xml:space="preserve"> two types: normal and abnormal state. While the system detects an activity </w:t>
      </w:r>
      <w:ins w:id="1402" w:author="陳雅虹" w:date="2015-07-17T03:32:00Z">
        <w:r w:rsidR="003D680B">
          <w:t xml:space="preserve">that </w:t>
        </w:r>
      </w:ins>
      <w:r w:rsidR="000671A8">
        <w:t>belongs to abnormal state, it will send an alert message to user’s caregiver.</w:t>
      </w:r>
    </w:p>
    <w:p w14:paraId="4F578830" w14:textId="4F932BE9" w:rsidR="006720A1" w:rsidRDefault="006720A1" w:rsidP="00E831AF">
      <w:pPr>
        <w:pStyle w:val="21"/>
      </w:pPr>
      <w:bookmarkStart w:id="1403" w:name="_Toc424901467"/>
      <w:r>
        <w:rPr>
          <w:rFonts w:hint="eastAsia"/>
        </w:rPr>
        <w:t>Adaptive Learning</w:t>
      </w:r>
      <w:bookmarkEnd w:id="1403"/>
    </w:p>
    <w:p w14:paraId="68D97CDB" w14:textId="006681BE" w:rsidR="000671A8" w:rsidRPr="000671A8" w:rsidRDefault="00942076" w:rsidP="000671A8">
      <w:pPr>
        <w:pStyle w:val="afff5"/>
      </w:pPr>
      <w:r>
        <w:rPr>
          <w:rFonts w:hint="eastAsia"/>
        </w:rPr>
        <w:t xml:space="preserve">The function of adaptive learning makes the system individually </w:t>
      </w:r>
      <w:r>
        <w:t xml:space="preserve">working without </w:t>
      </w:r>
      <w:del w:id="1404" w:author="陳雅虹" w:date="2015-07-17T03:33:00Z">
        <w:r w:rsidDel="003D680B">
          <w:delText xml:space="preserve">expert </w:delText>
        </w:r>
      </w:del>
      <w:ins w:id="1405" w:author="陳雅虹" w:date="2015-07-17T03:33:00Z">
        <w:r w:rsidR="003D680B">
          <w:t xml:space="preserve">professional </w:t>
        </w:r>
      </w:ins>
      <w:proofErr w:type="spellStart"/>
      <w:r>
        <w:t>maintain</w:t>
      </w:r>
      <w:ins w:id="1406" w:author="陳雅虹" w:date="2015-07-17T03:33:00Z">
        <w:r w:rsidR="003D680B">
          <w:t>ce</w:t>
        </w:r>
      </w:ins>
      <w:proofErr w:type="spellEnd"/>
      <w:r>
        <w:t xml:space="preserve">. </w:t>
      </w:r>
      <w:r w:rsidR="00790376">
        <w:t xml:space="preserve">In online mode, the input sensor data are identified by DBN model. </w:t>
      </w:r>
      <w:r w:rsidR="00790376">
        <w:rPr>
          <w:rFonts w:hint="eastAsia"/>
        </w:rPr>
        <w:t>We can find the probability of</w:t>
      </w:r>
      <w:r w:rsidR="00790376">
        <w:t xml:space="preserve"> each activity.</w:t>
      </w:r>
      <w:r w:rsidR="00790376">
        <w:rPr>
          <w:rFonts w:hint="eastAsia"/>
        </w:rPr>
        <w:t xml:space="preserve"> The probability function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oMath>
      <w:r w:rsidR="00790376" w:rsidRPr="004160B1">
        <w:t xml:space="preserve"> is estimated for each possible value </w:t>
      </w:r>
      <w:proofErr w:type="gramStart"/>
      <w:r w:rsidR="00790376" w:rsidRPr="004160B1">
        <w:t xml:space="preserve">on </w:t>
      </w:r>
      <w:proofErr w:type="gramEnd"/>
      <m:oMath>
        <m:sSub>
          <m:sSubPr>
            <m:ctrlPr>
              <w:rPr>
                <w:rFonts w:ascii="Cambria Math" w:hAnsi="Cambria Math"/>
              </w:rPr>
            </m:ctrlPr>
          </m:sSubPr>
          <m:e>
            <m:r>
              <w:rPr>
                <w:rFonts w:ascii="Cambria Math" w:hAnsi="Cambria Math"/>
              </w:rPr>
              <m:t>X</m:t>
            </m:r>
          </m:e>
          <m:sub>
            <m:r>
              <w:rPr>
                <w:rFonts w:ascii="Cambria Math" w:hAnsi="Cambria Math"/>
              </w:rPr>
              <m:t>t</m:t>
            </m:r>
          </m:sub>
        </m:sSub>
      </m:oMath>
      <w:del w:id="1407" w:author="陳雅虹" w:date="2015-07-17T03:33:00Z">
        <w:r w:rsidR="00790376" w:rsidDel="003D680B">
          <w:rPr>
            <w:rFonts w:hint="eastAsia"/>
          </w:rPr>
          <w:delText>.</w:delText>
        </w:r>
        <w:r w:rsidR="00790376" w:rsidDel="003D680B">
          <w:delText xml:space="preserve"> That </w:delText>
        </w:r>
        <m:oMath>
          <m:sSub>
            <m:sSubPr>
              <m:ctrlPr>
                <w:rPr>
                  <w:rFonts w:ascii="Cambria Math" w:hAnsi="Cambria Math"/>
                </w:rPr>
              </m:ctrlPr>
            </m:sSubPr>
            <m:e>
              <m:r>
                <w:rPr>
                  <w:rFonts w:ascii="Cambria Math" w:hAnsi="Cambria Math"/>
                </w:rPr>
                <m:t>X</m:t>
              </m:r>
            </m:e>
            <m:sub>
              <m:r>
                <w:rPr>
                  <w:rFonts w:ascii="Cambria Math" w:hAnsi="Cambria Math"/>
                </w:rPr>
                <m:t>t</m:t>
              </m:r>
            </m:sub>
          </m:sSub>
        </m:oMath>
      </w:del>
      <w:ins w:id="1408" w:author="陳雅虹" w:date="2015-07-17T03:33:00Z">
        <w:r w:rsidR="003D680B">
          <w:t>, which</w:t>
        </w:r>
      </w:ins>
      <w:r w:rsidR="00790376">
        <w:rPr>
          <w:rFonts w:hint="eastAsia"/>
        </w:rPr>
        <w:t xml:space="preserve"> is the set of </w:t>
      </w:r>
      <w:r w:rsidR="00B27E4F">
        <w:t xml:space="preserve">all possible activity, and it denotes as </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t,N</m:t>
            </m:r>
          </m:sub>
        </m:sSub>
        <m:r>
          <w:rPr>
            <w:rFonts w:ascii="Cambria Math" w:hAnsi="Cambria Math"/>
          </w:rPr>
          <m:t>}</m:t>
        </m:r>
      </m:oMath>
      <w:r w:rsidR="00B27E4F">
        <w:rPr>
          <w:rFonts w:hint="eastAsia"/>
        </w:rPr>
        <w:t xml:space="preserve">, where </w:t>
      </w:r>
      <w:del w:id="1409" w:author="陳雅虹" w:date="2015-07-17T03:33:00Z">
        <w:r w:rsidR="00B27E4F" w:rsidDel="003D680B">
          <w:rPr>
            <w:rFonts w:hint="eastAsia"/>
          </w:rPr>
          <w:delText>ex</w:delText>
        </w:r>
        <w:r w:rsidR="00B27E4F" w:rsidDel="003D680B">
          <w:delText xml:space="preserve">ists </w:delText>
        </w:r>
      </w:del>
      <m:oMath>
        <m:r>
          <w:rPr>
            <w:rFonts w:ascii="Cambria Math" w:hAnsi="Cambria Math"/>
          </w:rPr>
          <m:t>N</m:t>
        </m:r>
      </m:oMath>
      <w:ins w:id="1410" w:author="陳雅虹" w:date="2015-07-17T03:34:00Z">
        <w:r w:rsidR="003D680B">
          <w:rPr>
            <w:rFonts w:hint="eastAsia"/>
          </w:rPr>
          <w:t xml:space="preserve"> stands for the number of all</w:t>
        </w:r>
      </w:ins>
      <w:r w:rsidR="00B27E4F">
        <w:rPr>
          <w:rFonts w:hint="eastAsia"/>
        </w:rPr>
        <w:t xml:space="preserve"> po</w:t>
      </w:r>
      <w:r w:rsidR="00B27E4F">
        <w:t>ssible</w:t>
      </w:r>
      <w:r w:rsidR="00B27E4F">
        <w:rPr>
          <w:rFonts w:hint="eastAsia"/>
        </w:rPr>
        <w:t xml:space="preserve"> activiti</w:t>
      </w:r>
      <w:r w:rsidR="00B27E4F">
        <w:t xml:space="preserve">es. The system chooses top </w:t>
      </w:r>
      <w:ins w:id="1411" w:author="陳雅虹" w:date="2015-07-17T03:34:00Z">
        <w:r w:rsidR="003D680B">
          <w:t>three</w:t>
        </w:r>
      </w:ins>
      <w:del w:id="1412" w:author="陳雅虹" w:date="2015-07-17T03:34:00Z">
        <w:r w:rsidR="00B27E4F" w:rsidDel="003D680B">
          <w:delText>3</w:delText>
        </w:r>
      </w:del>
      <w:r w:rsidR="00B27E4F">
        <w:t xml:space="preserve"> </w:t>
      </w:r>
      <w:r w:rsidR="003A3304">
        <w:t xml:space="preserve">possible </w:t>
      </w:r>
      <w:r w:rsidR="00B27E4F">
        <w:t xml:space="preserve">activities to </w:t>
      </w:r>
      <w:r w:rsidR="003A3304">
        <w:t xml:space="preserve">compute their similarity score by similarity function. If their similarity scores are lower than a </w:t>
      </w:r>
      <w:proofErr w:type="gramStart"/>
      <w:r w:rsidR="003A3304">
        <w:t xml:space="preserve">threshold </w:t>
      </w:r>
      <w:proofErr w:type="gramEnd"/>
      <m:oMath>
        <m:r>
          <w:rPr>
            <w:rFonts w:ascii="Cambria Math" w:hAnsi="Cambria Math"/>
          </w:rPr>
          <m:t>T</m:t>
        </m:r>
      </m:oMath>
      <w:r w:rsidR="003A3304">
        <w:t xml:space="preserve">, the system considers the current activity </w:t>
      </w:r>
      <w:ins w:id="1413" w:author="陳雅虹" w:date="2015-07-17T03:34:00Z">
        <w:r w:rsidR="003D680B">
          <w:t>a</w:t>
        </w:r>
      </w:ins>
      <w:del w:id="1414" w:author="陳雅虹" w:date="2015-07-17T03:34:00Z">
        <w:r w:rsidR="003A3304" w:rsidDel="003D680B">
          <w:delText>i</w:delText>
        </w:r>
      </w:del>
      <w:r w:rsidR="003A3304">
        <w:t>s an unknown activity. The mechanism of case-based reasoning is trigger</w:t>
      </w:r>
      <w:ins w:id="1415" w:author="陳雅虹" w:date="2015-07-17T03:34:00Z">
        <w:r w:rsidR="003D680B">
          <w:t>ed</w:t>
        </w:r>
      </w:ins>
      <w:del w:id="1416" w:author="陳雅虹" w:date="2015-07-17T03:34:00Z">
        <w:r w:rsidR="003A3304" w:rsidDel="003D680B">
          <w:delText>ing</w:delText>
        </w:r>
      </w:del>
      <w:r w:rsidR="003A3304">
        <w:t xml:space="preserve"> to provide</w:t>
      </w:r>
      <w:ins w:id="1417" w:author="陳雅虹" w:date="2015-07-17T03:34:00Z">
        <w:r w:rsidR="003D680B">
          <w:t xml:space="preserve"> a</w:t>
        </w:r>
      </w:ins>
      <w:r w:rsidR="003A3304">
        <w:t xml:space="preserve"> similar service and confirm</w:t>
      </w:r>
      <w:ins w:id="1418" w:author="陳雅虹" w:date="2015-07-17T03:35:00Z">
        <w:r w:rsidR="003D680B">
          <w:t>s</w:t>
        </w:r>
      </w:ins>
      <w:r w:rsidR="003A3304">
        <w:t xml:space="preserve"> the activity. Then</w:t>
      </w:r>
      <w:ins w:id="1419" w:author="陳雅虹" w:date="2015-07-17T03:35:00Z">
        <w:r w:rsidR="003D680B">
          <w:t>,</w:t>
        </w:r>
      </w:ins>
      <w:r w:rsidR="003A3304">
        <w:t xml:space="preserve"> the system re-trains the DBN model as adaptive learning model.</w:t>
      </w:r>
    </w:p>
    <w:p w14:paraId="6C107CDD" w14:textId="65FF8733" w:rsidR="006720A1" w:rsidRPr="00B41728" w:rsidRDefault="006720A1" w:rsidP="002405E7">
      <w:pPr>
        <w:pStyle w:val="31"/>
      </w:pPr>
      <w:bookmarkStart w:id="1420" w:name="_Toc424901468"/>
      <w:r w:rsidRPr="00B41728">
        <w:rPr>
          <w:rFonts w:hint="eastAsia"/>
        </w:rPr>
        <w:t>Similarity Function</w:t>
      </w:r>
      <w:bookmarkEnd w:id="1420"/>
    </w:p>
    <w:p w14:paraId="44E2E217" w14:textId="238B9779" w:rsidR="003A3304" w:rsidRDefault="003A3304" w:rsidP="003A3304">
      <w:pPr>
        <w:pStyle w:val="afff5"/>
      </w:pPr>
      <w:r>
        <w:rPr>
          <w:rFonts w:hint="eastAsia"/>
        </w:rPr>
        <w:t>We apply k-NN</w:t>
      </w:r>
      <w:r>
        <w:t xml:space="preserve"> to calculate the distance between the current input data and </w:t>
      </w:r>
      <w:r>
        <w:rPr>
          <w:rFonts w:hint="eastAsia"/>
        </w:rPr>
        <w:t xml:space="preserve">all </w:t>
      </w:r>
      <w:r>
        <w:t xml:space="preserve">top </w:t>
      </w:r>
      <w:ins w:id="1421" w:author="陳雅虹" w:date="2015-07-17T03:35:00Z">
        <w:r w:rsidR="003D680B">
          <w:t>three</w:t>
        </w:r>
      </w:ins>
      <w:del w:id="1422" w:author="陳雅虹" w:date="2015-07-17T03:35:00Z">
        <w:r w:rsidDel="003D680B">
          <w:delText>3</w:delText>
        </w:r>
      </w:del>
      <w:r>
        <w:t xml:space="preserve"> </w:t>
      </w:r>
      <w:r w:rsidR="004D371A">
        <w:t xml:space="preserve">similar </w:t>
      </w:r>
      <w:r>
        <w:t>activities.</w:t>
      </w:r>
      <w:r w:rsidR="00780D05">
        <w:t xml:space="preserve"> The input data are simply transferred by two AR models of 1</w:t>
      </w:r>
      <w:r w:rsidR="00780D05" w:rsidRPr="00780D05">
        <w:rPr>
          <w:vertAlign w:val="superscript"/>
        </w:rPr>
        <w:t>st</w:t>
      </w:r>
      <w:r w:rsidR="00780D05">
        <w:t xml:space="preserve"> layer </w:t>
      </w:r>
      <w:del w:id="1423" w:author="陳雅虹" w:date="2015-07-17T02:57:00Z">
        <w:r w:rsidR="00780D05" w:rsidDel="00A84D06">
          <w:delText>HARM</w:delText>
        </w:r>
      </w:del>
      <w:ins w:id="1424" w:author="陳雅虹" w:date="2015-07-17T03:35:00Z">
        <w:r w:rsidR="003D680B">
          <w:t>N</w:t>
        </w:r>
      </w:ins>
      <w:ins w:id="1425" w:author="陳雅虹" w:date="2015-07-17T02:57:00Z">
        <w:r w:rsidR="00A84D06">
          <w:t>HAC</w:t>
        </w:r>
      </w:ins>
      <w:r w:rsidR="00780D05">
        <w:t xml:space="preserve">. </w:t>
      </w:r>
      <w:r w:rsidR="00780D05">
        <w:fldChar w:fldCharType="begin"/>
      </w:r>
      <w:r w:rsidR="00780D05">
        <w:instrText xml:space="preserve"> REF _Ref423955887 \h </w:instrText>
      </w:r>
      <w:r w:rsidR="00780D05">
        <w:fldChar w:fldCharType="separate"/>
      </w:r>
      <w:r w:rsidR="00394E54" w:rsidRPr="00C175B9">
        <w:t xml:space="preserve">Fig. </w:t>
      </w:r>
      <w:r w:rsidR="00394E54">
        <w:rPr>
          <w:noProof/>
        </w:rPr>
        <w:t>4</w:t>
      </w:r>
      <w:r w:rsidR="00394E54" w:rsidRPr="00C175B9">
        <w:noBreakHyphen/>
      </w:r>
      <w:r w:rsidR="00394E54">
        <w:rPr>
          <w:noProof/>
        </w:rPr>
        <w:t>6</w:t>
      </w:r>
      <w:r w:rsidR="00780D05">
        <w:fldChar w:fldCharType="end"/>
      </w:r>
      <w:r w:rsidR="00780D05">
        <w:t xml:space="preserve"> shows a sample</w:t>
      </w:r>
      <w:ins w:id="1426" w:author="陳雅虹" w:date="2015-07-17T03:35:00Z">
        <w:r w:rsidR="003D680B">
          <w:t>,</w:t>
        </w:r>
      </w:ins>
      <w:r w:rsidR="00780D05">
        <w:t xml:space="preserve"> </w:t>
      </w:r>
      <w:del w:id="1427" w:author="陳雅虹" w:date="2015-07-17T03:35:00Z">
        <w:r w:rsidR="00780D05" w:rsidDel="003D680B">
          <w:delText xml:space="preserve">that </w:delText>
        </w:r>
      </w:del>
      <w:ins w:id="1428" w:author="陳雅虹" w:date="2015-07-17T03:35:00Z">
        <w:r w:rsidR="003D680B">
          <w:t xml:space="preserve">cohere </w:t>
        </w:r>
      </w:ins>
      <w:r w:rsidR="00780D05">
        <w:t xml:space="preserve">the horizontal value represents the observed actions from </w:t>
      </w:r>
      <w:ins w:id="1429" w:author="陳雅虹" w:date="2015-07-17T03:35:00Z">
        <w:r w:rsidR="003D680B">
          <w:t xml:space="preserve">both </w:t>
        </w:r>
      </w:ins>
      <w:r w:rsidR="00780D05">
        <w:t xml:space="preserve">ambient part and vital sign part </w:t>
      </w:r>
      <w:proofErr w:type="spellStart"/>
      <w:r w:rsidR="00780D05">
        <w:t>models</w:t>
      </w:r>
      <w:ins w:id="1430" w:author="陳雅虹" w:date="2015-07-17T03:36:00Z">
        <w:r w:rsidR="003D680B">
          <w:t>,</w:t>
        </w:r>
      </w:ins>
      <w:del w:id="1431" w:author="陳雅虹" w:date="2015-07-17T03:36:00Z">
        <w:r w:rsidR="00780D05" w:rsidDel="003D680B">
          <w:delText>.</w:delText>
        </w:r>
      </w:del>
      <w:ins w:id="1432" w:author="陳雅虹" w:date="2015-07-17T03:36:00Z">
        <w:r w:rsidR="003D680B">
          <w:t>and</w:t>
        </w:r>
        <w:proofErr w:type="spellEnd"/>
        <w:r w:rsidR="003D680B">
          <w:t xml:space="preserve"> </w:t>
        </w:r>
      </w:ins>
      <w:r w:rsidR="007D1E3E">
        <w:t xml:space="preserve"> </w:t>
      </w:r>
      <w:ins w:id="1433" w:author="陳雅虹" w:date="2015-07-17T03:36:00Z">
        <w:r w:rsidR="003D680B">
          <w:t>t</w:t>
        </w:r>
      </w:ins>
      <w:del w:id="1434" w:author="陳雅虹" w:date="2015-07-17T03:36:00Z">
        <w:r w:rsidR="007D1E3E" w:rsidDel="003D680B">
          <w:delText>T</w:delText>
        </w:r>
      </w:del>
      <w:r w:rsidR="007D1E3E">
        <w:t xml:space="preserve">he vertical value represents the </w:t>
      </w:r>
      <w:ins w:id="1435" w:author="陳雅虹" w:date="2015-07-17T03:36:00Z">
        <w:r w:rsidR="003D680B">
          <w:t xml:space="preserve">times of </w:t>
        </w:r>
      </w:ins>
      <w:r w:rsidR="007D1E3E">
        <w:t xml:space="preserve">occurrence </w:t>
      </w:r>
      <w:del w:id="1436" w:author="陳雅虹" w:date="2015-07-17T03:36:00Z">
        <w:r w:rsidR="007D1E3E" w:rsidDel="003D680B">
          <w:delText xml:space="preserve">time </w:delText>
        </w:r>
      </w:del>
      <w:r w:rsidR="007D1E3E">
        <w:t>in one minute</w:t>
      </w:r>
      <w:r w:rsidR="0081024D">
        <w:t xml:space="preserve"> and t</w:t>
      </w:r>
      <w:r w:rsidR="007D1E3E">
        <w:t xml:space="preserve">he total occurrence time of the input data is </w:t>
      </w:r>
      <w:r w:rsidR="0081024D">
        <w:t xml:space="preserve">120. </w:t>
      </w:r>
      <w:r w:rsidR="00A55518">
        <w:t xml:space="preserve">Let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00A55518">
        <w:rPr>
          <w:rFonts w:hint="eastAsia"/>
        </w:rPr>
        <w:t xml:space="preserve"> </w:t>
      </w:r>
      <w:del w:id="1437" w:author="陳雅虹" w:date="2015-07-17T03:38:00Z">
        <w:r w:rsidR="00A55518" w:rsidDel="00B0641E">
          <w:rPr>
            <w:rFonts w:hint="eastAsia"/>
          </w:rPr>
          <w:delText xml:space="preserve">as </w:delText>
        </w:r>
      </w:del>
      <w:ins w:id="1438" w:author="陳雅虹" w:date="2015-07-17T03:38:00Z">
        <w:r w:rsidR="00B0641E">
          <w:t>be</w:t>
        </w:r>
        <w:r w:rsidR="00B0641E">
          <w:rPr>
            <w:rFonts w:hint="eastAsia"/>
          </w:rPr>
          <w:t xml:space="preserve"> </w:t>
        </w:r>
      </w:ins>
      <w:r w:rsidR="00A55518">
        <w:rPr>
          <w:rFonts w:hint="eastAsia"/>
        </w:rPr>
        <w:t>the inp</w:t>
      </w:r>
      <w:r w:rsidR="0055619D">
        <w:rPr>
          <w:rFonts w:hint="eastAsia"/>
        </w:rPr>
        <w:t>ut data for similarity function</w:t>
      </w:r>
      <w:ins w:id="1439" w:author="陳雅虹" w:date="2015-07-17T03:39:00Z">
        <w:r w:rsidR="00B0641E">
          <w:t>,</w:t>
        </w:r>
      </w:ins>
      <w:del w:id="1440" w:author="陳雅虹" w:date="2015-07-17T03:39:00Z">
        <w:r w:rsidR="0055619D" w:rsidDel="00B0641E">
          <w:rPr>
            <w:rFonts w:hint="eastAsia"/>
          </w:rPr>
          <w:delText>.</w:delText>
        </w:r>
      </w:del>
      <w:proofErr w:type="gramStart"/>
      <w:r w:rsidR="0055619D">
        <w:t xml:space="preserve"> </w:t>
      </w:r>
      <w:del w:id="1441" w:author="陳雅虹" w:date="2015-07-17T03:39:00Z">
        <w:r w:rsidR="0055619D" w:rsidDel="00B0641E">
          <w:delText xml:space="preserve">That </w:delText>
        </w:r>
      </w:del>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m:rPr>
            <m:sty m:val="p"/>
          </m:rP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t</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m:t>
            </m:r>
          </m:sub>
          <m:sup>
            <m:d>
              <m:dPr>
                <m:ctrlPr>
                  <w:rPr>
                    <w:rFonts w:ascii="Cambria Math" w:hAnsi="Cambria Math"/>
                    <w:i/>
                  </w:rPr>
                </m:ctrlPr>
              </m:dPr>
              <m:e>
                <m:r>
                  <w:rPr>
                    <w:rFonts w:ascii="Cambria Math" w:hAnsi="Cambria Math"/>
                  </w:rPr>
                  <m: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(N)</m:t>
            </m:r>
          </m:sup>
        </m:sSubSup>
        <m:r>
          <w:rPr>
            <w:rFonts w:ascii="Cambria Math" w:hAnsi="Cambria Math"/>
          </w:rPr>
          <m:t>}</m:t>
        </m:r>
      </m:oMath>
      <w:ins w:id="1442" w:author="陳雅虹" w:date="2015-07-17T03:39:00Z">
        <w:r w:rsidR="00B0641E">
          <w:rPr>
            <w:rFonts w:hint="eastAsia"/>
          </w:rPr>
          <w:t>,</w:t>
        </w:r>
      </w:ins>
      <w:proofErr w:type="gramEnd"/>
      <w:r w:rsidR="0055619D">
        <w:rPr>
          <w:rFonts w:hint="eastAsia"/>
        </w:rPr>
        <w:t xml:space="preserve"> </w:t>
      </w:r>
      <w:del w:id="1443" w:author="陳雅虹" w:date="2015-07-17T03:39:00Z">
        <w:r w:rsidR="0055619D" w:rsidDel="00B0641E">
          <w:rPr>
            <w:rFonts w:hint="eastAsia"/>
          </w:rPr>
          <w:delText xml:space="preserve">and </w:delText>
        </w:r>
      </w:del>
      <w:ins w:id="1444" w:author="陳雅虹" w:date="2015-07-17T03:39:00Z">
        <w:r w:rsidR="00B0641E">
          <w:t>where</w:t>
        </w:r>
        <w:r w:rsidR="00B0641E">
          <w:rPr>
            <w:rFonts w:hint="eastAsia"/>
          </w:rPr>
          <w:t xml:space="preserve"> </w:t>
        </w:r>
      </w:ins>
      <m:oMath>
        <m:r>
          <w:rPr>
            <w:rFonts w:ascii="Cambria Math" w:hAnsi="Cambria Math" w:hint="eastAsia"/>
          </w:rPr>
          <m:t>N</m:t>
        </m:r>
      </m:oMath>
      <w:r w:rsidR="0055619D">
        <w:rPr>
          <w:rFonts w:hint="eastAsia"/>
        </w:rPr>
        <w:t xml:space="preserve"> is the number of </w:t>
      </w:r>
      <w:r w:rsidR="0055619D">
        <w:t>possible actions from both ambient and vital sign part.</w:t>
      </w:r>
    </w:p>
    <w:tbl>
      <w:tblPr>
        <w:tblStyle w:val="ae"/>
        <w:tblpPr w:leftFromText="181" w:rightFromText="181" w:tblpXSpec="center" w:tblpYSpec="top"/>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780D05" w14:paraId="4116E123" w14:textId="77777777" w:rsidTr="008549BB">
        <w:trPr>
          <w:jc w:val="left"/>
        </w:trPr>
        <w:tc>
          <w:tcPr>
            <w:tcW w:w="8647" w:type="dxa"/>
          </w:tcPr>
          <w:p w14:paraId="3DDF784C" w14:textId="77777777" w:rsidR="00780D05" w:rsidRDefault="00780D05" w:rsidP="008549BB">
            <w:pPr>
              <w:pStyle w:val="afff5"/>
              <w:ind w:firstLine="0"/>
              <w:jc w:val="center"/>
            </w:pPr>
            <w:r>
              <w:rPr>
                <w:noProof/>
              </w:rPr>
              <w:lastRenderedPageBreak/>
              <w:drawing>
                <wp:inline distT="0" distB="0" distL="0" distR="0" wp14:anchorId="2DBD1426" wp14:editId="05F4AE65">
                  <wp:extent cx="3208753" cy="182245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53626"/>
                          <a:stretch/>
                        </pic:blipFill>
                        <pic:spPr bwMode="auto">
                          <a:xfrm>
                            <a:off x="0" y="0"/>
                            <a:ext cx="3217920" cy="18276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80D05" w:rsidRPr="001F17DD" w14:paraId="46AB1E7A" w14:textId="77777777" w:rsidTr="008549BB">
        <w:trPr>
          <w:jc w:val="left"/>
        </w:trPr>
        <w:tc>
          <w:tcPr>
            <w:tcW w:w="8647" w:type="dxa"/>
          </w:tcPr>
          <w:p w14:paraId="7F0D921B" w14:textId="432674D6" w:rsidR="00780D05" w:rsidRPr="00780D05" w:rsidRDefault="00780D05" w:rsidP="008549BB">
            <w:pPr>
              <w:pStyle w:val="afff5"/>
              <w:ind w:firstLine="0"/>
              <w:jc w:val="center"/>
            </w:pPr>
            <w:bookmarkStart w:id="1445" w:name="_Ref423955887"/>
            <w:bookmarkStart w:id="1446" w:name="_Toc424901500"/>
            <w:r w:rsidRPr="00C175B9">
              <w:t xml:space="preserve">Fig. </w:t>
            </w:r>
            <w:fldSimple w:instr=" STYLEREF 1 \s ">
              <w:r w:rsidR="00394E54">
                <w:rPr>
                  <w:noProof/>
                </w:rPr>
                <w:t>4</w:t>
              </w:r>
            </w:fldSimple>
            <w:r w:rsidRPr="00C175B9">
              <w:noBreakHyphen/>
            </w:r>
            <w:fldSimple w:instr=" SEQ Fig. \* ARABIC \s 1 ">
              <w:r w:rsidR="00394E54">
                <w:rPr>
                  <w:noProof/>
                </w:rPr>
                <w:t>6</w:t>
              </w:r>
            </w:fldSimple>
            <w:bookmarkEnd w:id="1445"/>
            <w:r w:rsidRPr="00C175B9">
              <w:rPr>
                <w:rFonts w:hint="eastAsia"/>
              </w:rPr>
              <w:t xml:space="preserve"> </w:t>
            </w:r>
            <w:r w:rsidRPr="00C175B9">
              <w:t xml:space="preserve">The </w:t>
            </w:r>
            <w:r>
              <w:t>data format</w:t>
            </w:r>
            <w:r w:rsidRPr="00C175B9">
              <w:t xml:space="preserve"> of </w:t>
            </w:r>
            <w:r>
              <w:t>similarity function</w:t>
            </w:r>
            <w:bookmarkEnd w:id="1446"/>
          </w:p>
        </w:tc>
      </w:tr>
    </w:tbl>
    <w:p w14:paraId="6BB6CB7F" w14:textId="1264D44C" w:rsidR="007D1CB5" w:rsidRPr="00690B38" w:rsidRDefault="00DA5D5E" w:rsidP="007D1CB5">
      <w:pPr>
        <w:pStyle w:val="afff5"/>
      </w:pPr>
      <w:r>
        <w:t xml:space="preserve">The similarity function is generated by the difference of distances. </w:t>
      </w:r>
      <w:r w:rsidR="007D1CB5">
        <w:t xml:space="preserve">The following equation </w:t>
      </w:r>
      <w:r w:rsidR="007D1CB5">
        <w:fldChar w:fldCharType="begin"/>
      </w:r>
      <w:r w:rsidR="007D1CB5">
        <w:instrText xml:space="preserve"> REF _Ref423958089 \h </w:instrText>
      </w:r>
      <w:r w:rsidR="007D1CB5">
        <w:fldChar w:fldCharType="separate"/>
      </w:r>
      <w:r w:rsidR="00394E54">
        <w:rPr>
          <w:rFonts w:hint="eastAsia"/>
        </w:rPr>
        <w:t>(</w:t>
      </w:r>
      <w:r w:rsidR="00394E54">
        <w:rPr>
          <w:noProof/>
        </w:rPr>
        <w:t>4</w:t>
      </w:r>
      <w:r w:rsidR="00394E54">
        <w:noBreakHyphen/>
      </w:r>
      <w:r w:rsidR="00394E54">
        <w:rPr>
          <w:noProof/>
        </w:rPr>
        <w:t>1</w:t>
      </w:r>
      <w:r w:rsidR="00394E54">
        <w:rPr>
          <w:rFonts w:hint="eastAsia"/>
        </w:rPr>
        <w:t>)</w:t>
      </w:r>
      <w:r w:rsidR="007D1CB5">
        <w:fldChar w:fldCharType="end"/>
      </w:r>
      <w:ins w:id="1447" w:author="陳雅虹" w:date="2015-07-17T03:39:00Z">
        <w:r w:rsidR="00B0641E">
          <w:t xml:space="preserve"> is</w:t>
        </w:r>
      </w:ins>
      <w:r w:rsidR="007D1CB5">
        <w:t xml:space="preserve"> use</w:t>
      </w:r>
      <w:ins w:id="1448" w:author="陳雅虹" w:date="2015-07-17T03:39:00Z">
        <w:r w:rsidR="00B0641E">
          <w:t>d</w:t>
        </w:r>
      </w:ins>
      <w:del w:id="1449" w:author="陳雅虹" w:date="2015-07-17T03:39:00Z">
        <w:r w:rsidR="007D1CB5" w:rsidDel="00B0641E">
          <w:delText>s</w:delText>
        </w:r>
      </w:del>
      <w:r w:rsidR="007D1CB5">
        <w:t xml:space="preserve"> to find the distance between the current instance </w:t>
      </w:r>
      <m:oMath>
        <m:r>
          <w:rPr>
            <w:rFonts w:ascii="Cambria Math" w:hAnsi="Cambria Math"/>
          </w:rPr>
          <m:t>X</m:t>
        </m:r>
      </m:oMath>
      <w:r w:rsidR="007D1CB5">
        <w:rPr>
          <w:rFonts w:hint="eastAsia"/>
        </w:rPr>
        <w:t xml:space="preserve"> and </w:t>
      </w:r>
      <w:r w:rsidR="007D1CB5">
        <w:t xml:space="preserve">the </w:t>
      </w:r>
      <w:r w:rsidR="007D1CB5">
        <w:rPr>
          <w:rFonts w:hint="eastAsia"/>
        </w:rPr>
        <w:t>training data</w:t>
      </w:r>
      <w:r w:rsidR="007D1CB5">
        <w:t xml:space="preserve"> of all top 3 similar </w:t>
      </w:r>
      <w:proofErr w:type="gramStart"/>
      <w:r w:rsidR="007D1CB5">
        <w:t>activity</w:t>
      </w:r>
      <w:r w:rsidR="007D1CB5">
        <w:rPr>
          <w:rFonts w:hint="eastAsia"/>
        </w:rPr>
        <w:t xml:space="preserve"> </w:t>
      </w:r>
      <w:proofErr w:type="gramEnd"/>
      <m:oMath>
        <m:r>
          <w:rPr>
            <w:rFonts w:ascii="Cambria Math" w:hAnsi="Cambria Math"/>
          </w:rPr>
          <m:t>Y</m:t>
        </m:r>
      </m:oMath>
      <w:r w:rsidR="007D1CB5">
        <w:t>.</w:t>
      </w:r>
      <w:r w:rsidR="00DE5051">
        <w:t xml:space="preserve"> Then</w:t>
      </w:r>
      <w:ins w:id="1450" w:author="陳雅虹" w:date="2015-07-17T03:40:00Z">
        <w:r w:rsidR="00B0641E">
          <w:t>, we</w:t>
        </w:r>
      </w:ins>
      <w:r w:rsidR="00DE5051">
        <w:t xml:space="preserve"> find the mean value </w:t>
      </w:r>
      <w:ins w:id="1451" w:author="陳雅虹" w:date="2015-07-17T03:40:00Z">
        <w:r w:rsidR="00B0641E">
          <w:t>of</w:t>
        </w:r>
      </w:ins>
      <w:del w:id="1452" w:author="陳雅虹" w:date="2015-07-17T03:40:00Z">
        <w:r w:rsidR="00DE5051" w:rsidDel="00B0641E">
          <w:delText>do</w:delText>
        </w:r>
      </w:del>
      <w:r w:rsidR="00DE5051">
        <w:t xml:space="preserve"> their distances </w:t>
      </w:r>
      <w:del w:id="1453" w:author="陳雅虹" w:date="2015-07-17T03:41:00Z">
        <w:r w:rsidR="00DE5051" w:rsidDel="00B0641E">
          <w:delText>of each</w:delText>
        </w:r>
      </w:del>
      <w:ins w:id="1454" w:author="陳雅虹" w:date="2015-07-17T03:41:00Z">
        <w:r w:rsidR="00B0641E">
          <w:t>to that</w:t>
        </w:r>
      </w:ins>
      <w:r w:rsidR="00DE5051">
        <w:t xml:space="preserve"> activity.</w:t>
      </w:r>
    </w:p>
    <w:tbl>
      <w:tblPr>
        <w:tblStyle w:val="ae"/>
        <w:tblW w:w="0" w:type="auto"/>
        <w:tblLook w:val="04A0" w:firstRow="1" w:lastRow="0" w:firstColumn="1" w:lastColumn="0" w:noHBand="0" w:noVBand="1"/>
      </w:tblPr>
      <w:tblGrid>
        <w:gridCol w:w="8024"/>
        <w:gridCol w:w="696"/>
      </w:tblGrid>
      <w:tr w:rsidR="007D1CB5" w14:paraId="493F51F6" w14:textId="77777777" w:rsidTr="008F730E">
        <w:tc>
          <w:tcPr>
            <w:tcW w:w="8024" w:type="dxa"/>
            <w:tcBorders>
              <w:top w:val="nil"/>
              <w:left w:val="nil"/>
              <w:bottom w:val="nil"/>
              <w:right w:val="nil"/>
            </w:tcBorders>
          </w:tcPr>
          <w:p w14:paraId="5EA9B62E" w14:textId="7F671FC6" w:rsidR="007D1CB5" w:rsidRPr="002C026E" w:rsidRDefault="007D1CB5" w:rsidP="00DE5051">
            <w:pPr>
              <w:jc w:val="center"/>
            </w:pPr>
            <m:oMathPara>
              <m:oMath>
                <m:r>
                  <w:rPr>
                    <w:rFonts w:ascii="Cambria Math" w:hAnsi="Cambria Math"/>
                  </w:rPr>
                  <m:t>dist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sup>
                            <m:d>
                              <m:dPr>
                                <m:ctrlPr>
                                  <w:rPr>
                                    <w:rFonts w:ascii="Cambria Math" w:hAnsi="Cambria Math"/>
                                    <w:i/>
                                  </w:rPr>
                                </m:ctrlPr>
                              </m:dPr>
                              <m:e>
                                <m:r>
                                  <w:rPr>
                                    <w:rFonts w:ascii="Cambria Math" w:hAnsi="Cambria Math"/>
                                  </w:rPr>
                                  <m:t>i</m:t>
                                </m:r>
                              </m:e>
                            </m:d>
                          </m:sup>
                        </m:sSubSup>
                      </m:e>
                    </m:d>
                  </m:e>
                </m:nary>
              </m:oMath>
            </m:oMathPara>
          </w:p>
        </w:tc>
        <w:tc>
          <w:tcPr>
            <w:tcW w:w="696" w:type="dxa"/>
            <w:tcBorders>
              <w:top w:val="nil"/>
              <w:left w:val="nil"/>
              <w:bottom w:val="nil"/>
              <w:right w:val="nil"/>
            </w:tcBorders>
          </w:tcPr>
          <w:p w14:paraId="2FBEE40B" w14:textId="77777777" w:rsidR="007D1CB5" w:rsidRDefault="007D1CB5" w:rsidP="008F730E">
            <w:pPr>
              <w:jc w:val="center"/>
            </w:pPr>
            <w:bookmarkStart w:id="1455" w:name="_Ref423958089"/>
            <w:r>
              <w:rPr>
                <w:rFonts w:hint="eastAsia"/>
              </w:rPr>
              <w:t>(</w:t>
            </w:r>
            <w:fldSimple w:instr=" STYLEREF 1 \s ">
              <w:r w:rsidR="00394E54">
                <w:rPr>
                  <w:noProof/>
                </w:rPr>
                <w:t>4</w:t>
              </w:r>
            </w:fldSimple>
            <w:r>
              <w:noBreakHyphen/>
            </w:r>
            <w:fldSimple w:instr=" SEQ _ \* ARABIC \s 1 ">
              <w:r w:rsidR="00394E54">
                <w:rPr>
                  <w:noProof/>
                </w:rPr>
                <w:t>1</w:t>
              </w:r>
            </w:fldSimple>
            <w:r>
              <w:rPr>
                <w:rFonts w:hint="eastAsia"/>
              </w:rPr>
              <w:t>)</w:t>
            </w:r>
            <w:bookmarkEnd w:id="1455"/>
          </w:p>
        </w:tc>
      </w:tr>
      <w:tr w:rsidR="00DE5051" w14:paraId="3031CCD0" w14:textId="77777777" w:rsidTr="008F730E">
        <w:tc>
          <w:tcPr>
            <w:tcW w:w="8024" w:type="dxa"/>
            <w:tcBorders>
              <w:top w:val="nil"/>
              <w:left w:val="nil"/>
              <w:bottom w:val="nil"/>
              <w:right w:val="nil"/>
            </w:tcBorders>
          </w:tcPr>
          <w:p w14:paraId="3C6418A2" w14:textId="56BDF0B2" w:rsidR="00DE5051" w:rsidRDefault="00394E54" w:rsidP="00EF1EA0">
            <w:pPr>
              <w:jc w:val="center"/>
            </w:pPr>
            <m:oMathPara>
              <m:oMath>
                <m:sSub>
                  <m:sSubPr>
                    <m:ctrlPr>
                      <w:rPr>
                        <w:rFonts w:ascii="Cambria Math" w:hAnsi="Cambria Math"/>
                        <w:i/>
                      </w:rPr>
                    </m:ctrlPr>
                  </m:sSubPr>
                  <m:e>
                    <m:r>
                      <w:rPr>
                        <w:rFonts w:ascii="Cambria Math" w:hAnsi="Cambria Math"/>
                      </w:rPr>
                      <m:t>dist</m:t>
                    </m:r>
                  </m:e>
                  <m:sub>
                    <m:r>
                      <w:rPr>
                        <w:rFonts w:ascii="Cambria Math" w:hAnsi="Cambria Math"/>
                      </w:rPr>
                      <m:t>l</m:t>
                    </m:r>
                  </m:sub>
                </m:sSub>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e>
                    </m:nary>
                  </m:num>
                  <m:den>
                    <m:r>
                      <w:rPr>
                        <w:rFonts w:ascii="Cambria Math" w:hAnsi="Cambria Math"/>
                      </w:rPr>
                      <m:t>K</m:t>
                    </m:r>
                  </m:den>
                </m:f>
              </m:oMath>
            </m:oMathPara>
          </w:p>
        </w:tc>
        <w:tc>
          <w:tcPr>
            <w:tcW w:w="696" w:type="dxa"/>
            <w:tcBorders>
              <w:top w:val="nil"/>
              <w:left w:val="nil"/>
              <w:bottom w:val="nil"/>
              <w:right w:val="nil"/>
            </w:tcBorders>
          </w:tcPr>
          <w:p w14:paraId="6711C7FB" w14:textId="3499D2EB" w:rsidR="00DE5051" w:rsidRDefault="00DE5051" w:rsidP="008F730E">
            <w:pPr>
              <w:jc w:val="center"/>
            </w:pPr>
            <w:bookmarkStart w:id="1456" w:name="_Ref423959533"/>
            <w:r>
              <w:rPr>
                <w:rFonts w:hint="eastAsia"/>
              </w:rPr>
              <w:t>(</w:t>
            </w:r>
            <w:fldSimple w:instr=" STYLEREF 1 \s ">
              <w:r w:rsidR="00394E54">
                <w:rPr>
                  <w:noProof/>
                </w:rPr>
                <w:t>4</w:t>
              </w:r>
            </w:fldSimple>
            <w:r>
              <w:noBreakHyphen/>
            </w:r>
            <w:fldSimple w:instr=" SEQ _ \* ARABIC \s 1 ">
              <w:r w:rsidR="00394E54">
                <w:rPr>
                  <w:noProof/>
                </w:rPr>
                <w:t>2</w:t>
              </w:r>
            </w:fldSimple>
            <w:r>
              <w:rPr>
                <w:rFonts w:hint="eastAsia"/>
              </w:rPr>
              <w:t>)</w:t>
            </w:r>
            <w:bookmarkEnd w:id="1456"/>
          </w:p>
        </w:tc>
      </w:tr>
    </w:tbl>
    <w:p w14:paraId="27B2F57D" w14:textId="28FEEC7D" w:rsidR="00EF1EA0" w:rsidRDefault="00DE5051" w:rsidP="003A3304">
      <w:pPr>
        <w:pStyle w:val="afff5"/>
      </w:pPr>
      <w:r>
        <w:rPr>
          <w:rFonts w:hint="eastAsia"/>
        </w:rPr>
        <w:t xml:space="preserve">The equation </w:t>
      </w:r>
      <w:r>
        <w:fldChar w:fldCharType="begin"/>
      </w:r>
      <w:r>
        <w:instrText xml:space="preserve"> </w:instrText>
      </w:r>
      <w:r>
        <w:rPr>
          <w:rFonts w:hint="eastAsia"/>
        </w:rPr>
        <w:instrText>REF _Ref423959533 \h</w:instrText>
      </w:r>
      <w:r>
        <w:instrText xml:space="preserve"> </w:instrText>
      </w:r>
      <w:r>
        <w:fldChar w:fldCharType="separate"/>
      </w:r>
      <w:r w:rsidR="00394E54">
        <w:rPr>
          <w:rFonts w:hint="eastAsia"/>
        </w:rPr>
        <w:t>(</w:t>
      </w:r>
      <w:r w:rsidR="00394E54">
        <w:rPr>
          <w:noProof/>
        </w:rPr>
        <w:t>4</w:t>
      </w:r>
      <w:r w:rsidR="00394E54">
        <w:noBreakHyphen/>
      </w:r>
      <w:r w:rsidR="00394E54">
        <w:rPr>
          <w:noProof/>
        </w:rPr>
        <w:t>2</w:t>
      </w:r>
      <w:r w:rsidR="00394E54">
        <w:rPr>
          <w:rFonts w:hint="eastAsia"/>
        </w:rPr>
        <w:t>)</w:t>
      </w:r>
      <w:r>
        <w:fldChar w:fldCharType="end"/>
      </w:r>
      <w:r>
        <w:t xml:space="preserve"> shows the </w:t>
      </w:r>
      <w:r w:rsidR="00EF1EA0">
        <w:t xml:space="preserve">mean distance of </w:t>
      </w:r>
      <w:proofErr w:type="gramStart"/>
      <w:r w:rsidR="00EF1EA0">
        <w:t xml:space="preserve">activity </w:t>
      </w:r>
      <w:proofErr w:type="gramEnd"/>
      <m:oMath>
        <m:r>
          <w:rPr>
            <w:rFonts w:ascii="Cambria Math" w:hAnsi="Cambria Math"/>
          </w:rPr>
          <m:t>l</m:t>
        </m:r>
      </m:oMath>
      <w:r w:rsidR="00EF1EA0">
        <w:rPr>
          <w:rFonts w:hint="eastAsia"/>
        </w:rPr>
        <w:t>.</w:t>
      </w:r>
      <w:r w:rsidR="00EF1EA0">
        <w:t xml:space="preserve"> And</w:t>
      </w:r>
      <w:r w:rsidR="00EF1EA0">
        <w:rPr>
          <w:rFonts w:hint="eastAsia"/>
        </w:rPr>
        <w:t xml:space="preserve"> </w:t>
      </w:r>
      <m:oMath>
        <m:r>
          <w:rPr>
            <w:rFonts w:ascii="Cambria Math" w:hAnsi="Cambria Math"/>
          </w:rPr>
          <m:t>K</m:t>
        </m:r>
      </m:oMath>
      <w:r w:rsidR="00EF1EA0">
        <w:rPr>
          <w:rFonts w:hint="eastAsia"/>
        </w:rPr>
        <w:t xml:space="preserve"> </w:t>
      </w:r>
      <w:r w:rsidR="00EF1EA0">
        <w:t xml:space="preserve">is the number of activity </w:t>
      </w:r>
      <m:oMath>
        <m:r>
          <w:rPr>
            <w:rFonts w:ascii="Cambria Math" w:hAnsi="Cambria Math"/>
          </w:rPr>
          <m:t>l</m:t>
        </m:r>
      </m:oMath>
      <w:r w:rsidR="00EF1EA0">
        <w:rPr>
          <w:rFonts w:hint="eastAsia"/>
        </w:rPr>
        <w:t xml:space="preserve"> in training data. </w:t>
      </w:r>
      <w:r w:rsidR="0054139E">
        <w:t xml:space="preserve">The similarity score </w:t>
      </w:r>
      <w:r w:rsidR="00FE3445">
        <w:t xml:space="preserve">of activity </w:t>
      </w:r>
      <m:oMath>
        <m:r>
          <w:rPr>
            <w:rFonts w:ascii="Cambria Math" w:hAnsi="Cambria Math"/>
          </w:rPr>
          <m:t>l</m:t>
        </m:r>
      </m:oMath>
      <w:r w:rsidR="00FE3445">
        <w:rPr>
          <w:rFonts w:hint="eastAsia"/>
        </w:rPr>
        <w:t xml:space="preserve"> is the </w:t>
      </w:r>
      <w:r w:rsidR="00FE3445" w:rsidRPr="00FE3445">
        <w:t>reciprocal</w:t>
      </w:r>
      <w:r w:rsidR="00FE3445">
        <w:t xml:space="preserve"> value of the mean distance.</w:t>
      </w:r>
    </w:p>
    <w:tbl>
      <w:tblPr>
        <w:tblStyle w:val="ae"/>
        <w:tblW w:w="0" w:type="auto"/>
        <w:tblLook w:val="04A0" w:firstRow="1" w:lastRow="0" w:firstColumn="1" w:lastColumn="0" w:noHBand="0" w:noVBand="1"/>
      </w:tblPr>
      <w:tblGrid>
        <w:gridCol w:w="8024"/>
        <w:gridCol w:w="696"/>
      </w:tblGrid>
      <w:tr w:rsidR="00FE3445" w14:paraId="5A1D5CA7" w14:textId="77777777" w:rsidTr="008F730E">
        <w:tc>
          <w:tcPr>
            <w:tcW w:w="8024" w:type="dxa"/>
            <w:tcBorders>
              <w:top w:val="nil"/>
              <w:left w:val="nil"/>
              <w:bottom w:val="nil"/>
              <w:right w:val="nil"/>
            </w:tcBorders>
          </w:tcPr>
          <w:p w14:paraId="7FC8733D" w14:textId="12304F52" w:rsidR="00FE3445" w:rsidRDefault="00394E54" w:rsidP="00FE3445">
            <w:pPr>
              <w:jc w:val="center"/>
            </w:pPr>
            <m:oMathPara>
              <m:oMath>
                <m:sSub>
                  <m:sSubPr>
                    <m:ctrlPr>
                      <w:rPr>
                        <w:rFonts w:ascii="Cambria Math" w:hAnsi="Cambria Math"/>
                        <w:i/>
                      </w:rPr>
                    </m:ctrlPr>
                  </m:sSubPr>
                  <m:e>
                    <m:r>
                      <w:rPr>
                        <w:rFonts w:ascii="Cambria Math" w:hAnsi="Cambria Math"/>
                      </w:rPr>
                      <m:t>score</m:t>
                    </m:r>
                  </m:e>
                  <m:sub>
                    <m:r>
                      <w:rPr>
                        <w:rFonts w:ascii="Cambria Math" w:hAnsi="Cambria Math"/>
                      </w:rPr>
                      <m:t>l</m:t>
                    </m:r>
                  </m:sub>
                </m:sSub>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dist</m:t>
                        </m:r>
                      </m:e>
                      <m:sub>
                        <m:r>
                          <w:rPr>
                            <w:rFonts w:ascii="Cambria Math" w:hAnsi="Cambria Math"/>
                          </w:rPr>
                          <m:t>l</m:t>
                        </m:r>
                      </m:sub>
                    </m:sSub>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r>
                      <w:rPr>
                        <w:rFonts w:ascii="Cambria Math" w:hAnsi="Cambria Math"/>
                      </w:rPr>
                      <m:t>+1</m:t>
                    </m:r>
                  </m:den>
                </m:f>
              </m:oMath>
            </m:oMathPara>
          </w:p>
        </w:tc>
        <w:tc>
          <w:tcPr>
            <w:tcW w:w="696" w:type="dxa"/>
            <w:tcBorders>
              <w:top w:val="nil"/>
              <w:left w:val="nil"/>
              <w:bottom w:val="nil"/>
              <w:right w:val="nil"/>
            </w:tcBorders>
          </w:tcPr>
          <w:p w14:paraId="47F9ED9C" w14:textId="77777777" w:rsidR="00FE3445" w:rsidRDefault="00FE3445" w:rsidP="008F730E">
            <w:pPr>
              <w:jc w:val="center"/>
            </w:pPr>
            <w:bookmarkStart w:id="1457" w:name="_Ref423967820"/>
            <w:r>
              <w:rPr>
                <w:rFonts w:hint="eastAsia"/>
              </w:rPr>
              <w:t>(</w:t>
            </w:r>
            <w:fldSimple w:instr=" STYLEREF 1 \s ">
              <w:r w:rsidR="00394E54">
                <w:rPr>
                  <w:noProof/>
                </w:rPr>
                <w:t>4</w:t>
              </w:r>
            </w:fldSimple>
            <w:r>
              <w:noBreakHyphen/>
            </w:r>
            <w:fldSimple w:instr=" SEQ _ \* ARABIC \s 1 ">
              <w:r w:rsidR="00394E54">
                <w:rPr>
                  <w:noProof/>
                </w:rPr>
                <w:t>3</w:t>
              </w:r>
            </w:fldSimple>
            <w:r>
              <w:rPr>
                <w:rFonts w:hint="eastAsia"/>
              </w:rPr>
              <w:t>)</w:t>
            </w:r>
            <w:bookmarkEnd w:id="1457"/>
          </w:p>
        </w:tc>
      </w:tr>
    </w:tbl>
    <w:p w14:paraId="409C0E5A" w14:textId="14F177C6" w:rsidR="00780D05" w:rsidRDefault="00B0641E">
      <w:pPr>
        <w:pStyle w:val="afff5"/>
        <w:ind w:firstLine="0"/>
        <w:pPrChange w:id="1458" w:author="陳雅虹" w:date="2015-07-17T03:41:00Z">
          <w:pPr>
            <w:pStyle w:val="afff5"/>
          </w:pPr>
        </w:pPrChange>
      </w:pPr>
      <w:proofErr w:type="gramStart"/>
      <w:ins w:id="1459" w:author="陳雅虹" w:date="2015-07-17T03:41:00Z">
        <w:r>
          <w:t>w</w:t>
        </w:r>
      </w:ins>
      <w:proofErr w:type="gramEnd"/>
      <w:del w:id="1460" w:author="陳雅虹" w:date="2015-07-17T03:41:00Z">
        <w:r w:rsidR="00EF1EA0" w:rsidDel="00B0641E">
          <w:delText>W</w:delText>
        </w:r>
      </w:del>
      <w:r w:rsidR="00EF1EA0">
        <w:t xml:space="preserve">hen the similarity scores of </w:t>
      </w:r>
      <w:ins w:id="1461" w:author="陳雅虹" w:date="2015-07-17T03:41:00Z">
        <w:r>
          <w:t xml:space="preserve">top </w:t>
        </w:r>
      </w:ins>
      <w:r w:rsidR="00EF1EA0">
        <w:t>3</w:t>
      </w:r>
      <w:del w:id="1462" w:author="陳雅虹" w:date="2015-07-17T03:41:00Z">
        <w:r w:rsidR="00EF1EA0" w:rsidDel="00B0641E">
          <w:delText xml:space="preserve"> top</w:delText>
        </w:r>
      </w:del>
      <w:r w:rsidR="00EF1EA0">
        <w:t xml:space="preserve"> similar activities are all lower than </w:t>
      </w:r>
      <w:r w:rsidR="004D371A">
        <w:t>threshold</w:t>
      </w:r>
      <m:oMath>
        <m:r>
          <m:rPr>
            <m:sty m:val="p"/>
          </m:rPr>
          <w:rPr>
            <w:rFonts w:ascii="Cambria Math" w:hAnsi="Cambria Math"/>
          </w:rPr>
          <m:t xml:space="preserve"> </m:t>
        </m:r>
        <m:r>
          <w:rPr>
            <w:rFonts w:ascii="Cambria Math" w:hAnsi="Cambria Math" w:hint="eastAsia"/>
          </w:rPr>
          <m:t>T=0.75</m:t>
        </m:r>
      </m:oMath>
      <w:r w:rsidR="00FE3445">
        <w:rPr>
          <w:rFonts w:hint="eastAsia"/>
        </w:rPr>
        <w:t xml:space="preserve">, the current activity are considering as an unknown </w:t>
      </w:r>
      <w:r w:rsidR="00FE3445">
        <w:t>activity</w:t>
      </w:r>
      <w:r w:rsidR="00FE3445">
        <w:rPr>
          <w:rFonts w:hint="eastAsia"/>
        </w:rPr>
        <w:t>.</w:t>
      </w:r>
      <w:r w:rsidR="00FE3445">
        <w:t xml:space="preserve"> Otherwise, the system considers the activity it the most similarity activity.</w:t>
      </w:r>
    </w:p>
    <w:p w14:paraId="00D2E11B" w14:textId="77777777" w:rsidR="002506B0" w:rsidRPr="003A3304" w:rsidRDefault="002506B0" w:rsidP="003A3304">
      <w:pPr>
        <w:pStyle w:val="afff5"/>
      </w:pPr>
    </w:p>
    <w:p w14:paraId="269CBCB1" w14:textId="415D59AB" w:rsidR="006720A1" w:rsidRDefault="006720A1" w:rsidP="002405E7">
      <w:pPr>
        <w:pStyle w:val="31"/>
      </w:pPr>
      <w:bookmarkStart w:id="1463" w:name="_Toc424901469"/>
      <w:r>
        <w:rPr>
          <w:rFonts w:hint="eastAsia"/>
        </w:rPr>
        <w:lastRenderedPageBreak/>
        <w:t xml:space="preserve">Case-based Reasoning </w:t>
      </w:r>
      <w:r w:rsidR="008D1C8A">
        <w:t>Approach</w:t>
      </w:r>
      <w:bookmarkEnd w:id="1463"/>
    </w:p>
    <w:p w14:paraId="407C3048" w14:textId="7F9614C1" w:rsidR="00F137B6" w:rsidRPr="00F137B6" w:rsidRDefault="008A1EB1" w:rsidP="00F137B6">
      <w:pPr>
        <w:pStyle w:val="afff5"/>
      </w:pPr>
      <w:r w:rsidRPr="008A1EB1">
        <w:t>Case-based reasoning</w:t>
      </w:r>
      <w:r w:rsidR="00D30873">
        <w:t xml:space="preserve"> (CBR)</w:t>
      </w:r>
      <w:r>
        <w:t xml:space="preserve"> approach</w:t>
      </w:r>
      <w:r w:rsidRPr="008A1EB1">
        <w:t xml:space="preserve"> is a problem solving paradigm that in many respects is fundamentally different from other major AI approaches.</w:t>
      </w:r>
      <w:r>
        <w:t xml:space="preserve"> </w:t>
      </w:r>
      <w:r w:rsidRPr="008A1EB1">
        <w:t>Instead of relying solely on general knowledge of a problem domain, CBR is able to utilize the specific knowledge of previously experienced problem situations</w:t>
      </w:r>
      <w:r w:rsidR="00D30873">
        <w:t>, also called cases</w:t>
      </w:r>
      <w:r w:rsidRPr="008A1EB1">
        <w:t>.</w:t>
      </w:r>
      <w:r w:rsidR="009313F9">
        <w:t xml:space="preserve"> The underlying idea is the assumption that similar problems have similar solutions.</w:t>
      </w:r>
      <w:r w:rsidR="00F137B6">
        <w:rPr>
          <w:rFonts w:hint="eastAsia"/>
        </w:rPr>
        <w:t xml:space="preserve"> </w:t>
      </w:r>
      <w:r w:rsidR="00F137B6">
        <w:t>Although th</w:t>
      </w:r>
      <w:r w:rsidR="00F137B6">
        <w:rPr>
          <w:rFonts w:hint="eastAsia"/>
        </w:rPr>
        <w:t>ere exists some traditional knowledge based system</w:t>
      </w:r>
      <w:r w:rsidR="00F137B6">
        <w:t xml:space="preserve"> for healthcare, CBR still has several advantages over traditional knowledge based systems. CBR reduces the knowledge acquisition effort and less maintenance effort. It also improves over time and adapts to changes in environment.</w:t>
      </w:r>
    </w:p>
    <w:p w14:paraId="59E46C62" w14:textId="113478D9" w:rsidR="004D371A" w:rsidRDefault="00D30873" w:rsidP="009313F9">
      <w:pPr>
        <w:pStyle w:val="afff5"/>
      </w:pPr>
      <w:r>
        <w:t xml:space="preserve">In the proposed system, the problem means the service of mapping activity. While an abnormal activity detects, the system should send an alert message to user’s caregiver. The mechanism of CBR is proposed in our system; even an unknown activity is detected, the system can immediately provide service for the user, </w:t>
      </w:r>
      <w:r w:rsidRPr="00D30873">
        <w:rPr>
          <w:i/>
        </w:rPr>
        <w:t>i.e.</w:t>
      </w:r>
      <w:r>
        <w:t>, an unknown is detected and it is most similar to an abnormal activity. The system will send an alert message to user’s caregiver.</w:t>
      </w:r>
    </w:p>
    <w:tbl>
      <w:tblPr>
        <w:tblStyle w:val="ae"/>
        <w:tblpPr w:leftFromText="181" w:rightFromText="181" w:tblpXSpec="center" w:tblpYSpec="bottom"/>
        <w:tblOverlap w:val="never"/>
        <w:tblW w:w="8647"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D30873" w14:paraId="321C7868" w14:textId="77777777" w:rsidTr="008549BB">
        <w:trPr>
          <w:jc w:val="left"/>
        </w:trPr>
        <w:tc>
          <w:tcPr>
            <w:tcW w:w="8647" w:type="dxa"/>
          </w:tcPr>
          <w:p w14:paraId="7F2E666E" w14:textId="67EFA470" w:rsidR="00D30873" w:rsidRDefault="009313F9" w:rsidP="008549BB">
            <w:pPr>
              <w:pStyle w:val="afff5"/>
              <w:spacing w:line="240" w:lineRule="auto"/>
              <w:ind w:firstLine="0"/>
              <w:jc w:val="center"/>
            </w:pPr>
            <w:r>
              <w:rPr>
                <w:noProof/>
              </w:rPr>
              <w:drawing>
                <wp:inline distT="0" distB="0" distL="0" distR="0" wp14:anchorId="6CF806FD" wp14:editId="4E53CB77">
                  <wp:extent cx="5220000" cy="181026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000" cy="1810260"/>
                          </a:xfrm>
                          <a:prstGeom prst="rect">
                            <a:avLst/>
                          </a:prstGeom>
                          <a:noFill/>
                        </pic:spPr>
                      </pic:pic>
                    </a:graphicData>
                  </a:graphic>
                </wp:inline>
              </w:drawing>
            </w:r>
          </w:p>
        </w:tc>
      </w:tr>
      <w:tr w:rsidR="00D30873" w:rsidRPr="001F17DD" w14:paraId="1069C182" w14:textId="77777777" w:rsidTr="008549BB">
        <w:trPr>
          <w:jc w:val="left"/>
        </w:trPr>
        <w:tc>
          <w:tcPr>
            <w:tcW w:w="8647" w:type="dxa"/>
          </w:tcPr>
          <w:p w14:paraId="0943FDBC" w14:textId="3D9D38DD" w:rsidR="00D30873" w:rsidRPr="00780D05" w:rsidRDefault="00D30873" w:rsidP="008549BB">
            <w:pPr>
              <w:pStyle w:val="afff5"/>
              <w:spacing w:line="240" w:lineRule="auto"/>
              <w:ind w:firstLine="0"/>
              <w:jc w:val="center"/>
            </w:pPr>
            <w:bookmarkStart w:id="1464" w:name="_Ref424905513"/>
            <w:bookmarkStart w:id="1465" w:name="_Toc424901501"/>
            <w:r w:rsidRPr="00C175B9">
              <w:t xml:space="preserve">Fig. </w:t>
            </w:r>
            <w:fldSimple w:instr=" STYLEREF 1 \s ">
              <w:r w:rsidR="00394E54">
                <w:rPr>
                  <w:noProof/>
                </w:rPr>
                <w:t>4</w:t>
              </w:r>
            </w:fldSimple>
            <w:r w:rsidRPr="00C175B9">
              <w:noBreakHyphen/>
            </w:r>
            <w:fldSimple w:instr=" SEQ Fig. \* ARABIC \s 1 ">
              <w:r w:rsidR="00394E54">
                <w:rPr>
                  <w:noProof/>
                </w:rPr>
                <w:t>7</w:t>
              </w:r>
            </w:fldSimple>
            <w:bookmarkEnd w:id="1464"/>
            <w:r w:rsidRPr="00C175B9">
              <w:rPr>
                <w:rFonts w:hint="eastAsia"/>
              </w:rPr>
              <w:t xml:space="preserve"> </w:t>
            </w:r>
            <w:r w:rsidRPr="00C175B9">
              <w:t>The</w:t>
            </w:r>
            <w:r w:rsidR="009313F9">
              <w:t xml:space="preserve"> flowchart of online activity recognition and case-based reasoning</w:t>
            </w:r>
            <w:bookmarkEnd w:id="1465"/>
          </w:p>
        </w:tc>
      </w:tr>
    </w:tbl>
    <w:p w14:paraId="2B0A8B8D" w14:textId="72E908B1" w:rsidR="002506B0" w:rsidRPr="00C9731E" w:rsidRDefault="00F137B6" w:rsidP="00C9731E">
      <w:pPr>
        <w:pStyle w:val="afff5"/>
        <w:rPr>
          <w:rFonts w:eastAsia="新細明體"/>
          <w:kern w:val="0"/>
          <w:sz w:val="20"/>
          <w:szCs w:val="20"/>
        </w:rPr>
      </w:pPr>
      <w:r>
        <w:rPr>
          <w:rFonts w:hint="eastAsia"/>
        </w:rPr>
        <w:t xml:space="preserve">CBR application can be described by a cycle composed </w:t>
      </w:r>
      <w:r w:rsidR="005604FE">
        <w:rPr>
          <w:rFonts w:hint="eastAsia"/>
        </w:rPr>
        <w:t>of four processes.</w:t>
      </w:r>
      <w:r w:rsidR="005604FE">
        <w:t xml:space="preserve"> The following</w:t>
      </w:r>
      <w:r w:rsidR="00957FCB">
        <w:rPr>
          <w:rFonts w:hint="eastAsia"/>
        </w:rPr>
        <w:t xml:space="preserve"> </w:t>
      </w:r>
      <w:r w:rsidR="00957FCB">
        <w:fldChar w:fldCharType="begin"/>
      </w:r>
      <w:r w:rsidR="00957FCB">
        <w:instrText xml:space="preserve"> </w:instrText>
      </w:r>
      <w:r w:rsidR="00957FCB">
        <w:rPr>
          <w:rFonts w:hint="eastAsia"/>
        </w:rPr>
        <w:instrText>REF _Ref424905567 \h</w:instrText>
      </w:r>
      <w:r w:rsidR="00957FCB">
        <w:instrText xml:space="preserve"> </w:instrText>
      </w:r>
      <w:r w:rsidR="00957FCB">
        <w:fldChar w:fldCharType="separate"/>
      </w:r>
      <w:r w:rsidR="00394E54">
        <w:t xml:space="preserve">Table </w:t>
      </w:r>
      <w:r w:rsidR="00394E54">
        <w:rPr>
          <w:noProof/>
        </w:rPr>
        <w:t>4</w:t>
      </w:r>
      <w:r w:rsidR="00394E54">
        <w:noBreakHyphen/>
      </w:r>
      <w:r w:rsidR="00394E54">
        <w:rPr>
          <w:noProof/>
        </w:rPr>
        <w:t>1</w:t>
      </w:r>
      <w:r w:rsidR="00957FCB">
        <w:fldChar w:fldCharType="end"/>
      </w:r>
      <w:r w:rsidR="00957FCB">
        <w:rPr>
          <w:rFonts w:hint="eastAsia"/>
        </w:rPr>
        <w:t xml:space="preserve"> </w:t>
      </w:r>
      <w:r w:rsidR="005604FE">
        <w:t>shows the processes of CBR.</w:t>
      </w:r>
    </w:p>
    <w:tbl>
      <w:tblPr>
        <w:tblStyle w:val="ae"/>
        <w:tblpPr w:leftFromText="181" w:rightFromText="181" w:tblpXSpec="center" w:tblpYSpec="top"/>
        <w:tblOverlap w:val="never"/>
        <w:tblW w:w="0" w:type="auto"/>
        <w:jc w:val="left"/>
        <w:tblLook w:val="04A0" w:firstRow="1" w:lastRow="0" w:firstColumn="1" w:lastColumn="0" w:noHBand="0" w:noVBand="1"/>
      </w:tblPr>
      <w:tblGrid>
        <w:gridCol w:w="8720"/>
      </w:tblGrid>
      <w:tr w:rsidR="00C9731E" w14:paraId="4FC834CE" w14:textId="77777777" w:rsidTr="003B11B5">
        <w:trPr>
          <w:jc w:val="left"/>
        </w:trPr>
        <w:tc>
          <w:tcPr>
            <w:tcW w:w="8560" w:type="dxa"/>
            <w:tcBorders>
              <w:top w:val="nil"/>
              <w:left w:val="nil"/>
              <w:bottom w:val="nil"/>
              <w:right w:val="nil"/>
            </w:tcBorders>
          </w:tcPr>
          <w:p w14:paraId="048CE7E5" w14:textId="136D6DA8" w:rsidR="00C9731E" w:rsidRDefault="00957FCB" w:rsidP="003B11B5">
            <w:pPr>
              <w:pStyle w:val="ad"/>
            </w:pPr>
            <w:bookmarkStart w:id="1466" w:name="_Ref424905567"/>
            <w:bookmarkStart w:id="1467" w:name="_Toc424905590"/>
            <w:r>
              <w:lastRenderedPageBreak/>
              <w:t xml:space="preserve">Table </w:t>
            </w:r>
            <w:fldSimple w:instr=" STYLEREF 1 \s ">
              <w:r w:rsidR="00394E54">
                <w:rPr>
                  <w:noProof/>
                </w:rPr>
                <w:t>4</w:t>
              </w:r>
            </w:fldSimple>
            <w:r>
              <w:noBreakHyphen/>
            </w:r>
            <w:fldSimple w:instr=" SEQ Table \* ARABIC \s 1 ">
              <w:r w:rsidR="00394E54">
                <w:rPr>
                  <w:noProof/>
                </w:rPr>
                <w:t>1</w:t>
              </w:r>
            </w:fldSimple>
            <w:bookmarkEnd w:id="1466"/>
            <w:r>
              <w:tab/>
            </w:r>
            <w:r w:rsidR="00C9731E">
              <w:t xml:space="preserve"> The processes of case-based reasoning approach</w:t>
            </w:r>
            <w:bookmarkEnd w:id="1467"/>
          </w:p>
          <w:tbl>
            <w:tblPr>
              <w:tblStyle w:val="ae"/>
              <w:tblW w:w="8500" w:type="dxa"/>
              <w:tblLook w:val="04A0" w:firstRow="1" w:lastRow="0" w:firstColumn="1" w:lastColumn="0" w:noHBand="0" w:noVBand="1"/>
            </w:tblPr>
            <w:tblGrid>
              <w:gridCol w:w="1487"/>
              <w:gridCol w:w="7013"/>
            </w:tblGrid>
            <w:tr w:rsidR="00C9731E" w14:paraId="332044C0" w14:textId="77777777" w:rsidTr="003B11B5">
              <w:trPr>
                <w:trHeight w:val="50"/>
              </w:trPr>
              <w:tc>
                <w:tcPr>
                  <w:tcW w:w="1487" w:type="dxa"/>
                </w:tcPr>
                <w:p w14:paraId="2CA8F6C9" w14:textId="77777777" w:rsidR="00C9731E" w:rsidRPr="00ED7772" w:rsidRDefault="00C9731E" w:rsidP="00394E54">
                  <w:pPr>
                    <w:pStyle w:val="afff5"/>
                    <w:framePr w:hSpace="181" w:wrap="around" w:hAnchor="text" w:xAlign="center" w:yAlign="top"/>
                    <w:spacing w:line="240" w:lineRule="auto"/>
                    <w:ind w:firstLine="0"/>
                    <w:suppressOverlap/>
                    <w:rPr>
                      <w:b/>
                    </w:rPr>
                  </w:pPr>
                  <w:r>
                    <w:rPr>
                      <w:rFonts w:hint="eastAsia"/>
                      <w:b/>
                    </w:rPr>
                    <w:t>Process</w:t>
                  </w:r>
                </w:p>
              </w:tc>
              <w:tc>
                <w:tcPr>
                  <w:tcW w:w="7013" w:type="dxa"/>
                </w:tcPr>
                <w:p w14:paraId="69105881" w14:textId="77777777" w:rsidR="00C9731E" w:rsidRPr="00ED7772" w:rsidRDefault="00C9731E" w:rsidP="00394E54">
                  <w:pPr>
                    <w:pStyle w:val="afff5"/>
                    <w:framePr w:hSpace="181" w:wrap="around" w:hAnchor="text" w:xAlign="center" w:yAlign="top"/>
                    <w:spacing w:line="240" w:lineRule="auto"/>
                    <w:ind w:firstLine="0"/>
                    <w:suppressOverlap/>
                    <w:rPr>
                      <w:b/>
                    </w:rPr>
                  </w:pPr>
                  <w:r w:rsidRPr="00ED7772">
                    <w:rPr>
                      <w:b/>
                    </w:rPr>
                    <w:t>Description</w:t>
                  </w:r>
                </w:p>
              </w:tc>
            </w:tr>
            <w:tr w:rsidR="00C9731E" w14:paraId="74F03E92" w14:textId="77777777" w:rsidTr="003B11B5">
              <w:trPr>
                <w:trHeight w:val="552"/>
              </w:trPr>
              <w:tc>
                <w:tcPr>
                  <w:tcW w:w="1487" w:type="dxa"/>
                </w:tcPr>
                <w:p w14:paraId="77FA4533" w14:textId="77777777" w:rsidR="00C9731E" w:rsidRDefault="00C9731E" w:rsidP="00394E54">
                  <w:pPr>
                    <w:pStyle w:val="afff5"/>
                    <w:framePr w:hSpace="181" w:wrap="around" w:hAnchor="text" w:xAlign="center" w:yAlign="top"/>
                    <w:spacing w:line="240" w:lineRule="auto"/>
                    <w:ind w:firstLine="0"/>
                    <w:suppressOverlap/>
                  </w:pPr>
                  <w:r>
                    <w:rPr>
                      <w:rFonts w:hint="eastAsia"/>
                    </w:rPr>
                    <w:t>RETRIEVE</w:t>
                  </w:r>
                </w:p>
              </w:tc>
              <w:tc>
                <w:tcPr>
                  <w:tcW w:w="7013" w:type="dxa"/>
                </w:tcPr>
                <w:p w14:paraId="573DB25B" w14:textId="77777777" w:rsidR="00C9731E" w:rsidRDefault="00C9731E" w:rsidP="00394E54">
                  <w:pPr>
                    <w:pStyle w:val="afff5"/>
                    <w:framePr w:hSpace="181" w:wrap="around" w:hAnchor="text" w:xAlign="center" w:yAlign="top"/>
                    <w:spacing w:line="240" w:lineRule="auto"/>
                    <w:ind w:firstLine="0"/>
                    <w:suppressOverlap/>
                  </w:pPr>
                  <w:r>
                    <w:rPr>
                      <w:rFonts w:hint="eastAsia"/>
                    </w:rPr>
                    <w:t>Find the most similar case or cases</w:t>
                  </w:r>
                </w:p>
              </w:tc>
            </w:tr>
            <w:tr w:rsidR="00C9731E" w14:paraId="270C6DE9" w14:textId="77777777" w:rsidTr="003B11B5">
              <w:trPr>
                <w:trHeight w:val="552"/>
              </w:trPr>
              <w:tc>
                <w:tcPr>
                  <w:tcW w:w="1487" w:type="dxa"/>
                </w:tcPr>
                <w:p w14:paraId="3F9D6E5C" w14:textId="77777777" w:rsidR="00C9731E" w:rsidRDefault="00C9731E" w:rsidP="00394E54">
                  <w:pPr>
                    <w:pStyle w:val="afff5"/>
                    <w:framePr w:hSpace="181" w:wrap="around" w:hAnchor="text" w:xAlign="center" w:yAlign="top"/>
                    <w:spacing w:line="240" w:lineRule="auto"/>
                    <w:ind w:firstLine="0"/>
                    <w:suppressOverlap/>
                  </w:pPr>
                  <w:r>
                    <w:rPr>
                      <w:rFonts w:hint="eastAsia"/>
                    </w:rPr>
                    <w:t>REUSE</w:t>
                  </w:r>
                </w:p>
              </w:tc>
              <w:tc>
                <w:tcPr>
                  <w:tcW w:w="7013" w:type="dxa"/>
                </w:tcPr>
                <w:p w14:paraId="159F9B10" w14:textId="77777777" w:rsidR="00C9731E" w:rsidRDefault="00C9731E" w:rsidP="00394E54">
                  <w:pPr>
                    <w:pStyle w:val="afff5"/>
                    <w:framePr w:hSpace="181" w:wrap="around" w:hAnchor="text" w:xAlign="center" w:yAlign="top"/>
                    <w:spacing w:line="240" w:lineRule="auto"/>
                    <w:ind w:firstLine="0"/>
                    <w:suppressOverlap/>
                  </w:pPr>
                  <w:r>
                    <w:rPr>
                      <w:rFonts w:hint="eastAsia"/>
                    </w:rPr>
                    <w:t>The information and knowledge in that case to solve the problem</w:t>
                  </w:r>
                </w:p>
              </w:tc>
            </w:tr>
            <w:tr w:rsidR="00C9731E" w14:paraId="2F3E9441" w14:textId="77777777" w:rsidTr="003B11B5">
              <w:trPr>
                <w:trHeight w:val="552"/>
              </w:trPr>
              <w:tc>
                <w:tcPr>
                  <w:tcW w:w="1487" w:type="dxa"/>
                </w:tcPr>
                <w:p w14:paraId="22E146DB" w14:textId="77777777" w:rsidR="00C9731E" w:rsidRDefault="00C9731E" w:rsidP="00394E54">
                  <w:pPr>
                    <w:pStyle w:val="afff5"/>
                    <w:framePr w:hSpace="181" w:wrap="around" w:hAnchor="text" w:xAlign="center" w:yAlign="top"/>
                    <w:spacing w:line="240" w:lineRule="auto"/>
                    <w:ind w:firstLine="0"/>
                    <w:suppressOverlap/>
                  </w:pPr>
                  <w:r>
                    <w:rPr>
                      <w:rFonts w:hint="eastAsia"/>
                    </w:rPr>
                    <w:t>REVISE</w:t>
                  </w:r>
                </w:p>
              </w:tc>
              <w:tc>
                <w:tcPr>
                  <w:tcW w:w="7013" w:type="dxa"/>
                </w:tcPr>
                <w:p w14:paraId="376816C7" w14:textId="77777777" w:rsidR="00C9731E" w:rsidRDefault="00C9731E" w:rsidP="00394E54">
                  <w:pPr>
                    <w:pStyle w:val="afff5"/>
                    <w:framePr w:hSpace="181" w:wrap="around" w:hAnchor="text" w:xAlign="center" w:yAlign="top"/>
                    <w:spacing w:line="240" w:lineRule="auto"/>
                    <w:ind w:firstLine="0"/>
                    <w:suppressOverlap/>
                  </w:pPr>
                  <w:r>
                    <w:rPr>
                      <w:rFonts w:hint="eastAsia"/>
                    </w:rPr>
                    <w:t>Confirm the proposed solution</w:t>
                  </w:r>
                </w:p>
              </w:tc>
            </w:tr>
            <w:tr w:rsidR="00C9731E" w14:paraId="464BA30E" w14:textId="77777777" w:rsidTr="003B11B5">
              <w:trPr>
                <w:trHeight w:val="50"/>
              </w:trPr>
              <w:tc>
                <w:tcPr>
                  <w:tcW w:w="1487" w:type="dxa"/>
                </w:tcPr>
                <w:p w14:paraId="0ECA51CA" w14:textId="77777777" w:rsidR="00C9731E" w:rsidRDefault="00C9731E" w:rsidP="00394E54">
                  <w:pPr>
                    <w:pStyle w:val="afff5"/>
                    <w:framePr w:hSpace="181" w:wrap="around" w:hAnchor="text" w:xAlign="center" w:yAlign="top"/>
                    <w:spacing w:line="240" w:lineRule="auto"/>
                    <w:ind w:firstLine="0"/>
                    <w:suppressOverlap/>
                  </w:pPr>
                  <w:r>
                    <w:rPr>
                      <w:rFonts w:hint="eastAsia"/>
                    </w:rPr>
                    <w:t>RETAIN</w:t>
                  </w:r>
                </w:p>
              </w:tc>
              <w:tc>
                <w:tcPr>
                  <w:tcW w:w="7013" w:type="dxa"/>
                </w:tcPr>
                <w:p w14:paraId="02B07380" w14:textId="77777777" w:rsidR="00C9731E" w:rsidRDefault="00C9731E" w:rsidP="00394E54">
                  <w:pPr>
                    <w:pStyle w:val="afff5"/>
                    <w:framePr w:hSpace="181" w:wrap="around" w:hAnchor="text" w:xAlign="center" w:yAlign="top"/>
                    <w:spacing w:line="240" w:lineRule="auto"/>
                    <w:ind w:firstLine="0"/>
                    <w:suppressOverlap/>
                  </w:pPr>
                  <w:r>
                    <w:rPr>
                      <w:rFonts w:hint="eastAsia"/>
                    </w:rPr>
                    <w:t>Update the dataset of cases and retrain the AR model to learn the current case</w:t>
                  </w:r>
                </w:p>
              </w:tc>
            </w:tr>
          </w:tbl>
          <w:p w14:paraId="5EBB3AB6" w14:textId="77777777" w:rsidR="00C9731E" w:rsidRPr="008549BB" w:rsidRDefault="00C9731E" w:rsidP="003B11B5">
            <w:pPr>
              <w:pStyle w:val="ad"/>
            </w:pPr>
          </w:p>
        </w:tc>
      </w:tr>
    </w:tbl>
    <w:p w14:paraId="3BA73A6E" w14:textId="7C16DEB1" w:rsidR="00F137B6" w:rsidRPr="00A43306" w:rsidRDefault="008F730E" w:rsidP="005604FE">
      <w:pPr>
        <w:pStyle w:val="afff5"/>
        <w:spacing w:beforeLines="100" w:before="240"/>
      </w:pPr>
      <w:r>
        <w:rPr>
          <w:rFonts w:hint="eastAsia"/>
        </w:rPr>
        <w:t>T</w:t>
      </w:r>
      <w:r>
        <w:t>h</w:t>
      </w:r>
      <w:r>
        <w:rPr>
          <w:rFonts w:hint="eastAsia"/>
        </w:rPr>
        <w:t>e</w:t>
      </w:r>
      <w:r>
        <w:t xml:space="preserve"> </w:t>
      </w:r>
      <w:r w:rsidR="00A43306">
        <w:t>process “RETRIEVE”</w:t>
      </w:r>
      <w:r>
        <w:t xml:space="preserve"> in the proposed system</w:t>
      </w:r>
      <w:r w:rsidR="00A43306">
        <w:t xml:space="preserve"> is used the highest similarity score to find the most similar activity. It considers the process is a 1-NN approach. In nearest neighbor retrieval, let </w:t>
      </w:r>
      <m:oMath>
        <m:r>
          <m:rPr>
            <m:sty m:val="p"/>
          </m:rPr>
          <w:rPr>
            <w:rFonts w:ascii="Cambria Math" w:hAnsi="Cambria Math"/>
          </w:rPr>
          <m:t>CB</m:t>
        </m:r>
      </m:oMath>
      <w:r w:rsidR="00A43306">
        <w:rPr>
          <w:rFonts w:hint="eastAsia"/>
        </w:rPr>
        <w:t xml:space="preserve"> denotes a set of input descriptions </w:t>
      </w:r>
      <m:oMath>
        <m:r>
          <w:rPr>
            <w:rFonts w:ascii="Cambria Math" w:hAnsi="Cambria Math"/>
          </w:rPr>
          <m:t>P</m:t>
        </m:r>
      </m:oMath>
      <w:r w:rsidR="00A43306">
        <w:t xml:space="preserve"> for which a solution </w:t>
      </w:r>
      <m:oMath>
        <m:r>
          <w:rPr>
            <w:rFonts w:ascii="Cambria Math" w:hAnsi="Cambria Math"/>
          </w:rPr>
          <m:t>S</m:t>
        </m:r>
      </m:oMath>
      <w:r w:rsidR="00A43306">
        <w:rPr>
          <w:rFonts w:hint="eastAsia"/>
        </w:rPr>
        <w:t xml:space="preserve"> exists, </w:t>
      </w:r>
      <w:r w:rsidR="00A43306" w:rsidRPr="00A43306">
        <w:rPr>
          <w:rFonts w:hint="eastAsia"/>
          <w:i/>
        </w:rPr>
        <w:t>i.e.</w:t>
      </w:r>
      <w:r w:rsidR="00A43306">
        <w:rPr>
          <w:rFonts w:hint="eastAsia"/>
        </w:rPr>
        <w:t>,</w:t>
      </w:r>
      <w:r w:rsidR="00A43306">
        <w:t xml:space="preserve"> </w:t>
      </w:r>
      <m:oMath>
        <m:r>
          <m:rPr>
            <m:sty m:val="p"/>
          </m:rPr>
          <w:rPr>
            <w:rFonts w:ascii="Cambria Math" w:hAnsi="Cambria Math" w:hint="eastAsia"/>
          </w:rPr>
          <m:t>(</m:t>
        </m:r>
        <m:r>
          <w:rPr>
            <w:rFonts w:ascii="Cambria Math" w:hAnsi="Cambria Math" w:hint="eastAsia"/>
          </w:rPr>
          <m:t>P</m:t>
        </m:r>
        <m:r>
          <m:rPr>
            <m:sty m:val="p"/>
          </m:rPr>
          <w:rPr>
            <w:rFonts w:ascii="Cambria Math" w:hAnsi="Cambria Math"/>
          </w:rPr>
          <m:t>,</m:t>
        </m:r>
        <m:r>
          <w:rPr>
            <w:rFonts w:ascii="Cambria Math" w:hAnsi="Cambria Math" w:hint="eastAsia"/>
          </w:rPr>
          <m:t>S</m:t>
        </m:r>
        <m:r>
          <m:rPr>
            <m:sty m:val="p"/>
          </m:rPr>
          <w:rPr>
            <w:rFonts w:ascii="Cambria Math" w:hAnsi="Cambria Math" w:hint="eastAsia"/>
          </w:rPr>
          <m:t>)</m:t>
        </m:r>
      </m:oMath>
      <w:r w:rsidR="00A43306">
        <w:rPr>
          <w:rFonts w:hint="eastAsia"/>
        </w:rPr>
        <w:t xml:space="preserve"> is in the case base.</w:t>
      </w:r>
      <w:r w:rsidR="00A43306">
        <w:t xml:space="preserve"> The similarity measurement function is a mapping similarity</w:t>
      </w:r>
      <w:proofErr w:type="gramStart"/>
      <w:r w:rsidR="00A43306">
        <w:t xml:space="preserve">: </w:t>
      </w:r>
      <w:proofErr w:type="gramEnd"/>
      <m:oMath>
        <m:r>
          <w:rPr>
            <w:rFonts w:ascii="Cambria Math" w:hAnsi="Cambria Math"/>
          </w:rPr>
          <m:t>P</m:t>
        </m:r>
        <m:r>
          <m:rPr>
            <m:sty m:val="p"/>
          </m:rPr>
          <w:rPr>
            <w:rFonts w:ascii="Cambria Math" w:hAnsi="Cambria Math" w:cs="MS Mincho"/>
          </w:rPr>
          <m:t>×</m:t>
        </m:r>
        <m:r>
          <m:rPr>
            <m:sty m:val="p"/>
          </m:rPr>
          <w:rPr>
            <w:rFonts w:ascii="Cambria Math" w:hAnsi="Cambria Math"/>
          </w:rPr>
          <m:t>CB→</m:t>
        </m:r>
        <m:d>
          <m:dPr>
            <m:begChr m:val="["/>
            <m:endChr m:val="]"/>
            <m:ctrlPr>
              <w:rPr>
                <w:rFonts w:ascii="Cambria Math" w:hAnsi="Cambria Math"/>
              </w:rPr>
            </m:ctrlPr>
          </m:dPr>
          <m:e>
            <m:r>
              <m:rPr>
                <m:sty m:val="p"/>
              </m:rPr>
              <w:rPr>
                <w:rFonts w:ascii="Cambria Math" w:hAnsi="Cambria Math" w:hint="eastAsia"/>
              </w:rPr>
              <m:t>0</m:t>
            </m:r>
            <m:r>
              <m:rPr>
                <m:sty m:val="p"/>
              </m:rPr>
              <w:rPr>
                <w:rFonts w:ascii="Cambria Math" w:hAnsi="Cambria Math"/>
              </w:rPr>
              <m:t>,1</m:t>
            </m:r>
          </m:e>
        </m:d>
        <m:r>
          <m:rPr>
            <m:sty m:val="p"/>
          </m:rPr>
          <w:rPr>
            <w:rFonts w:ascii="Cambria Math" w:hAnsi="Cambria Math"/>
          </w:rPr>
          <m:t xml:space="preserve"> ϵ R</m:t>
        </m:r>
      </m:oMath>
      <w:r w:rsidR="00A43306">
        <w:rPr>
          <w:rFonts w:hint="eastAsia"/>
        </w:rPr>
        <w:t xml:space="preserve">. </w:t>
      </w:r>
      <w:r w:rsidR="00A43306">
        <w:t xml:space="preserve">The similarity score is computed by the equation </w:t>
      </w:r>
      <w:r w:rsidR="00A43306">
        <w:fldChar w:fldCharType="begin"/>
      </w:r>
      <w:r w:rsidR="00A43306">
        <w:instrText xml:space="preserve"> REF _Ref423967820 \h </w:instrText>
      </w:r>
      <w:r w:rsidR="00A43306">
        <w:fldChar w:fldCharType="separate"/>
      </w:r>
      <w:r w:rsidR="00394E54">
        <w:rPr>
          <w:rFonts w:hint="eastAsia"/>
        </w:rPr>
        <w:t>(</w:t>
      </w:r>
      <w:r w:rsidR="00394E54">
        <w:rPr>
          <w:noProof/>
        </w:rPr>
        <w:t>4</w:t>
      </w:r>
      <w:r w:rsidR="00394E54">
        <w:noBreakHyphen/>
      </w:r>
      <w:r w:rsidR="00394E54">
        <w:rPr>
          <w:noProof/>
        </w:rPr>
        <w:t>3</w:t>
      </w:r>
      <w:r w:rsidR="00394E54">
        <w:rPr>
          <w:rFonts w:hint="eastAsia"/>
        </w:rPr>
        <w:t>)</w:t>
      </w:r>
      <w:r w:rsidR="00A43306">
        <w:fldChar w:fldCharType="end"/>
      </w:r>
      <w:r w:rsidR="00A43306">
        <w:t>.</w:t>
      </w:r>
      <w:r w:rsidR="009A723B">
        <w:t xml:space="preserve"> If the highest similarity score is lower than 0.75, it represents the activity is still too different to the most similar activity. So the activity is considered as a new activity.</w:t>
      </w:r>
    </w:p>
    <w:p w14:paraId="6FA3B26E" w14:textId="7713933F" w:rsidR="006720A1" w:rsidRPr="006720A1" w:rsidRDefault="006720A1" w:rsidP="006720A1">
      <w:pPr>
        <w:widowControl/>
        <w:spacing w:line="240" w:lineRule="auto"/>
        <w:jc w:val="left"/>
      </w:pPr>
      <w:r>
        <w:br w:type="page"/>
      </w:r>
    </w:p>
    <w:p w14:paraId="36B26BC3" w14:textId="5EBB1877" w:rsidR="006720A1" w:rsidRDefault="006720A1" w:rsidP="00E831AF">
      <w:pPr>
        <w:pStyle w:val="1"/>
      </w:pPr>
      <w:r>
        <w:lastRenderedPageBreak/>
        <w:br/>
      </w:r>
      <w:bookmarkStart w:id="1468" w:name="_Toc424901470"/>
      <w:r>
        <w:rPr>
          <w:rFonts w:hint="eastAsia"/>
        </w:rPr>
        <w:t>System Evaluation</w:t>
      </w:r>
      <w:bookmarkEnd w:id="1468"/>
    </w:p>
    <w:p w14:paraId="3A8594B1" w14:textId="32FFDE2C" w:rsidR="006B41B4" w:rsidRPr="006B41B4" w:rsidRDefault="006B41B4" w:rsidP="006B41B4">
      <w:pPr>
        <w:ind w:firstLine="480"/>
      </w:pPr>
      <w:r>
        <w:rPr>
          <w:rFonts w:hint="eastAsia"/>
        </w:rPr>
        <w:t xml:space="preserve">In this chapter, we will evaluate our recognition rate in a </w:t>
      </w:r>
      <w:r w:rsidRPr="0037055E">
        <w:t>real environment</w:t>
      </w:r>
      <w:r>
        <w:rPr>
          <w:rFonts w:hint="eastAsia"/>
        </w:rPr>
        <w:t xml:space="preserve"> at our home like lab and test the ac</w:t>
      </w:r>
      <w:r>
        <w:t xml:space="preserve">tivity-aware healthcare </w:t>
      </w:r>
      <w:r>
        <w:rPr>
          <w:rFonts w:hint="eastAsia"/>
        </w:rPr>
        <w:t xml:space="preserve">system in a </w:t>
      </w:r>
      <w:r w:rsidRPr="0037055E">
        <w:t>home simulator</w:t>
      </w:r>
      <w:r>
        <w:rPr>
          <w:rFonts w:hint="eastAsia"/>
        </w:rPr>
        <w:t xml:space="preserve"> respectively. In order to get more realistic results, the simulated home environment will incorporate human behavior </w:t>
      </w:r>
      <w:r>
        <w:t>scenarios</w:t>
      </w:r>
      <w:r>
        <w:rPr>
          <w:rFonts w:hint="eastAsia"/>
        </w:rPr>
        <w:t>, which model a user</w:t>
      </w:r>
      <w:r>
        <w:t>’</w:t>
      </w:r>
      <w:r>
        <w:rPr>
          <w:rFonts w:hint="eastAsia"/>
        </w:rPr>
        <w:t xml:space="preserve">s habit of appliance usage based on real-life scenarios, and scenarios </w:t>
      </w:r>
      <w:r>
        <w:t>are</w:t>
      </w:r>
      <w:r>
        <w:rPr>
          <w:rFonts w:hint="eastAsia"/>
        </w:rPr>
        <w:t xml:space="preserve"> used to better reflect the behavior patterns of daily living. Therefore, </w:t>
      </w:r>
      <w:r>
        <w:t>we first</w:t>
      </w:r>
      <w:r>
        <w:rPr>
          <w:rFonts w:hint="eastAsia"/>
        </w:rPr>
        <w:t>ly</w:t>
      </w:r>
      <w:r>
        <w:t xml:space="preserve"> describe </w:t>
      </w:r>
      <w:r>
        <w:rPr>
          <w:rFonts w:hint="eastAsia"/>
        </w:rPr>
        <w:t>the simulated</w:t>
      </w:r>
      <w:r>
        <w:t xml:space="preserve"> home</w:t>
      </w:r>
      <w:r>
        <w:rPr>
          <w:rFonts w:hint="eastAsia"/>
        </w:rPr>
        <w:t xml:space="preserve"> environment</w:t>
      </w:r>
      <w:r>
        <w:t xml:space="preserve"> and the scenarios of activity of daily living</w:t>
      </w:r>
      <w:r>
        <w:rPr>
          <w:rFonts w:hint="eastAsia"/>
        </w:rPr>
        <w:t xml:space="preserve">. Next, we will present the evaluation of the proposed approach in terms of two factors: 1) the performance of activity recognition, 2) the </w:t>
      </w:r>
      <w:r>
        <w:t>ability of discovering new activity</w:t>
      </w:r>
      <w:r>
        <w:rPr>
          <w:rFonts w:hint="eastAsia"/>
        </w:rPr>
        <w:t xml:space="preserve">. </w:t>
      </w:r>
    </w:p>
    <w:p w14:paraId="0F6CDF31" w14:textId="2099DC03" w:rsidR="006720A1" w:rsidRDefault="006720A1" w:rsidP="00E831AF">
      <w:pPr>
        <w:pStyle w:val="21"/>
      </w:pPr>
      <w:bookmarkStart w:id="1469" w:name="_Toc424901471"/>
      <w:r>
        <w:rPr>
          <w:rFonts w:hint="eastAsia"/>
        </w:rPr>
        <w:t>Experimental Environment</w:t>
      </w:r>
      <w:bookmarkEnd w:id="1469"/>
    </w:p>
    <w:p w14:paraId="3851AEF7" w14:textId="15D0772F" w:rsidR="00D52A42" w:rsidRDefault="00471638" w:rsidP="00537CE5">
      <w:pPr>
        <w:pStyle w:val="afff5"/>
      </w:pPr>
      <w:r>
        <w:rPr>
          <w:rFonts w:hint="eastAsia"/>
        </w:rPr>
        <w:t xml:space="preserve">In order to simulate a real home environment, we </w:t>
      </w:r>
      <w:r w:rsidR="001F0A2F">
        <w:t>built</w:t>
      </w:r>
      <w:r>
        <w:rPr>
          <w:rFonts w:hint="eastAsia"/>
        </w:rPr>
        <w:t xml:space="preserve"> a simulated home where the layout is similar to a general home with multiple residents, as shown in</w:t>
      </w:r>
      <w:r w:rsidR="001F0A2F">
        <w:t xml:space="preserve"> </w:t>
      </w:r>
      <w:r w:rsidR="001F0A2F">
        <w:fldChar w:fldCharType="begin"/>
      </w:r>
      <w:r w:rsidR="001F0A2F">
        <w:instrText xml:space="preserve"> REF _Ref424035732 \h </w:instrText>
      </w:r>
      <w:r w:rsidR="001F0A2F">
        <w:fldChar w:fldCharType="separate"/>
      </w:r>
      <w:r w:rsidR="00394E54" w:rsidRPr="00C175B9">
        <w:t xml:space="preserve">Fig. </w:t>
      </w:r>
      <w:r w:rsidR="00394E54">
        <w:rPr>
          <w:noProof/>
        </w:rPr>
        <w:t>5</w:t>
      </w:r>
      <w:r w:rsidR="00394E54" w:rsidRPr="00C175B9">
        <w:noBreakHyphen/>
      </w:r>
      <w:r w:rsidR="00394E54">
        <w:rPr>
          <w:noProof/>
        </w:rPr>
        <w:t>1</w:t>
      </w:r>
      <w:r w:rsidR="001F0A2F">
        <w:fldChar w:fldCharType="end"/>
      </w:r>
      <w:r w:rsidRPr="00CC158F">
        <w:rPr>
          <w:rFonts w:hint="eastAsia"/>
          <w:color w:val="000000" w:themeColor="text1"/>
        </w:rPr>
        <w:t>.</w:t>
      </w:r>
      <w:r>
        <w:rPr>
          <w:rFonts w:hint="eastAsia"/>
        </w:rPr>
        <w:t xml:space="preserve"> In the figure, </w:t>
      </w:r>
      <w:r w:rsidR="001F0A2F">
        <w:rPr>
          <w:rFonts w:hint="eastAsia"/>
        </w:rPr>
        <w:t>the simulated home consists of 5</w:t>
      </w:r>
      <w:r>
        <w:rPr>
          <w:rFonts w:hint="eastAsia"/>
        </w:rPr>
        <w:t xml:space="preserve"> rooms: hallway</w:t>
      </w:r>
      <w:r w:rsidR="001F0A2F">
        <w:rPr>
          <w:rFonts w:hint="eastAsia"/>
        </w:rPr>
        <w:t>, living room, kitchen,</w:t>
      </w:r>
      <w:r w:rsidR="001F0A2F">
        <w:t xml:space="preserve"> </w:t>
      </w:r>
      <w:r w:rsidR="001F0A2F">
        <w:rPr>
          <w:rFonts w:hint="eastAsia"/>
        </w:rPr>
        <w:t>study</w:t>
      </w:r>
      <w:r w:rsidR="001F0A2F">
        <w:t xml:space="preserve"> </w:t>
      </w:r>
      <w:r w:rsidR="001F0A2F">
        <w:rPr>
          <w:rFonts w:hint="eastAsia"/>
        </w:rPr>
        <w:t xml:space="preserve">room </w:t>
      </w:r>
      <w:r w:rsidR="001F0A2F">
        <w:t>and bedroom</w:t>
      </w:r>
      <w:r>
        <w:rPr>
          <w:rFonts w:hint="eastAsia"/>
        </w:rPr>
        <w:t xml:space="preserve">. There are several </w:t>
      </w:r>
      <w:r w:rsidR="001F0A2F">
        <w:t>electronic</w:t>
      </w:r>
      <w:r>
        <w:rPr>
          <w:rFonts w:hint="eastAsia"/>
        </w:rPr>
        <w:t xml:space="preserve"> appliances</w:t>
      </w:r>
      <w:r w:rsidR="001F0A2F">
        <w:t xml:space="preserve"> attached current sensor</w:t>
      </w:r>
      <w:r>
        <w:rPr>
          <w:rFonts w:hint="eastAsia"/>
        </w:rPr>
        <w:t xml:space="preserve"> and </w:t>
      </w:r>
      <w:r w:rsidR="001F0A2F">
        <w:lastRenderedPageBreak/>
        <w:t xml:space="preserve">ambient </w:t>
      </w:r>
      <w:r>
        <w:rPr>
          <w:rFonts w:hint="eastAsia"/>
        </w:rPr>
        <w:t>sensors</w:t>
      </w:r>
      <w:r w:rsidR="001F0A2F">
        <w:t xml:space="preserve"> (lumen, temperature sensor, etc.)</w:t>
      </w:r>
      <w:r>
        <w:rPr>
          <w:rFonts w:hint="eastAsia"/>
        </w:rPr>
        <w:t xml:space="preserve"> deployed in </w:t>
      </w:r>
      <w:r w:rsidR="001F0A2F">
        <w:t>the home environment</w:t>
      </w:r>
      <w:r>
        <w:rPr>
          <w:rFonts w:hint="eastAsia"/>
        </w:rPr>
        <w:t>, and the power con</w:t>
      </w:r>
      <w:r w:rsidR="00D52A42">
        <w:rPr>
          <w:rFonts w:hint="eastAsia"/>
        </w:rPr>
        <w:t>sumption of each appliance shows in</w:t>
      </w:r>
      <w:r w:rsidR="00E566E1">
        <w:t xml:space="preserve"> </w:t>
      </w:r>
      <w:r w:rsidR="00E566E1">
        <w:fldChar w:fldCharType="begin"/>
      </w:r>
      <w:r w:rsidR="00E566E1">
        <w:instrText xml:space="preserve"> REF _Ref424036836 \h </w:instrText>
      </w:r>
      <w:r w:rsidR="00E566E1">
        <w:fldChar w:fldCharType="separate"/>
      </w:r>
      <w:r w:rsidR="00394E54">
        <w:t xml:space="preserve">Table </w:t>
      </w:r>
      <w:r w:rsidR="00394E54">
        <w:rPr>
          <w:noProof/>
        </w:rPr>
        <w:t>5</w:t>
      </w:r>
      <w:r w:rsidR="00394E54">
        <w:noBreakHyphen/>
      </w:r>
      <w:r w:rsidR="00394E54">
        <w:rPr>
          <w:noProof/>
        </w:rPr>
        <w:t>1</w:t>
      </w:r>
      <w:r w:rsidR="00E566E1">
        <w:fldChar w:fldCharType="end"/>
      </w:r>
      <w:r w:rsidR="00D52A42" w:rsidRPr="00D52A42">
        <w:rPr>
          <w:color w:val="000000" w:themeColor="text1"/>
        </w:rPr>
        <w:t>.</w:t>
      </w:r>
      <w:r w:rsidR="00D52A42">
        <w:rPr>
          <w:color w:val="FF0000"/>
        </w:rPr>
        <w:t xml:space="preserve"> </w:t>
      </w:r>
      <w:r w:rsidR="00D52A42" w:rsidRPr="00D52A42">
        <w:t xml:space="preserve">The power consumption of electronic appliances are have three modes: Off, Standby and </w:t>
      </w:r>
      <w:proofErr w:type="gramStart"/>
      <w:r w:rsidR="00D52A42" w:rsidRPr="00D52A42">
        <w:t>On</w:t>
      </w:r>
      <w:proofErr w:type="gramEnd"/>
      <w:r w:rsidR="00D52A42" w:rsidRPr="00D52A42">
        <w:t xml:space="preserve">. Almost all appliances are usually connecting with electronic plugs, even the appliance are idle. When an appliance belongs to this status, it is on the mode of Standby. We have monitored the power consumption of all appliance in our simulated home environment, and </w:t>
      </w:r>
      <w:r w:rsidR="001544ED">
        <w:fldChar w:fldCharType="begin"/>
      </w:r>
      <w:r w:rsidR="001544ED">
        <w:instrText xml:space="preserve"> REF _Ref424035732 \h </w:instrText>
      </w:r>
      <w:r w:rsidR="001544ED">
        <w:fldChar w:fldCharType="separate"/>
      </w:r>
      <w:r w:rsidR="00394E54" w:rsidRPr="00C175B9">
        <w:t xml:space="preserve">Fig. </w:t>
      </w:r>
      <w:r w:rsidR="00394E54">
        <w:rPr>
          <w:noProof/>
        </w:rPr>
        <w:t>5</w:t>
      </w:r>
      <w:r w:rsidR="00394E54" w:rsidRPr="00C175B9">
        <w:noBreakHyphen/>
      </w:r>
      <w:r w:rsidR="00394E54">
        <w:rPr>
          <w:noProof/>
        </w:rPr>
        <w:t>1</w:t>
      </w:r>
      <w:r w:rsidR="001544ED">
        <w:fldChar w:fldCharType="end"/>
      </w:r>
      <w:r w:rsidR="001544ED">
        <w:t xml:space="preserve"> </w:t>
      </w:r>
      <w:r w:rsidR="00D52A42" w:rsidRPr="00D52A42">
        <w:t>shows their power consumptions. For the proposed system, it inferences one appliance’s usage mode by the mapping table.</w:t>
      </w:r>
    </w:p>
    <w:tbl>
      <w:tblPr>
        <w:tblStyle w:val="ae"/>
        <w:tblpPr w:leftFromText="181" w:rightFromText="181" w:tblpXSpec="center" w:tblpYSpec="bottom"/>
        <w:tblOverlap w:val="never"/>
        <w:tblW w:w="8362"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1F0A2F" w14:paraId="372F1FF4" w14:textId="77777777" w:rsidTr="001544ED">
        <w:trPr>
          <w:jc w:val="left"/>
        </w:trPr>
        <w:tc>
          <w:tcPr>
            <w:tcW w:w="8362" w:type="dxa"/>
          </w:tcPr>
          <w:p w14:paraId="66787BB8" w14:textId="540F2342" w:rsidR="001F0A2F" w:rsidRDefault="001F0A2F" w:rsidP="001544ED">
            <w:pPr>
              <w:pStyle w:val="afff5"/>
              <w:ind w:firstLine="0"/>
              <w:jc w:val="center"/>
            </w:pPr>
            <w:r>
              <w:rPr>
                <w:noProof/>
              </w:rPr>
              <w:drawing>
                <wp:inline distT="0" distB="0" distL="0" distR="0" wp14:anchorId="63C88945" wp14:editId="1892AC96">
                  <wp:extent cx="4578350" cy="3229484"/>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2510" cy="3246526"/>
                          </a:xfrm>
                          <a:prstGeom prst="rect">
                            <a:avLst/>
                          </a:prstGeom>
                          <a:noFill/>
                        </pic:spPr>
                      </pic:pic>
                    </a:graphicData>
                  </a:graphic>
                </wp:inline>
              </w:drawing>
            </w:r>
          </w:p>
        </w:tc>
      </w:tr>
      <w:tr w:rsidR="001F0A2F" w:rsidRPr="001F17DD" w14:paraId="1180100C" w14:textId="77777777" w:rsidTr="001544ED">
        <w:trPr>
          <w:jc w:val="left"/>
        </w:trPr>
        <w:tc>
          <w:tcPr>
            <w:tcW w:w="8362" w:type="dxa"/>
          </w:tcPr>
          <w:p w14:paraId="25E9B2E0" w14:textId="5FB30B57" w:rsidR="001F0A2F" w:rsidRPr="00780D05" w:rsidRDefault="001F0A2F" w:rsidP="00E831AF">
            <w:pPr>
              <w:pStyle w:val="afff5"/>
              <w:spacing w:line="240" w:lineRule="auto"/>
              <w:ind w:firstLine="0"/>
              <w:jc w:val="center"/>
            </w:pPr>
            <w:bookmarkStart w:id="1470" w:name="_Ref424035732"/>
            <w:bookmarkStart w:id="1471" w:name="_Toc424901502"/>
            <w:r w:rsidRPr="00C175B9">
              <w:t xml:space="preserve">Fig. </w:t>
            </w:r>
            <w:fldSimple w:instr=" STYLEREF 1 \s ">
              <w:r w:rsidR="00394E54">
                <w:rPr>
                  <w:noProof/>
                </w:rPr>
                <w:t>5</w:t>
              </w:r>
            </w:fldSimple>
            <w:r w:rsidRPr="00C175B9">
              <w:noBreakHyphen/>
            </w:r>
            <w:fldSimple w:instr=" SEQ Fig. \* ARABIC \s 1 ">
              <w:r w:rsidR="00394E54">
                <w:rPr>
                  <w:noProof/>
                </w:rPr>
                <w:t>1</w:t>
              </w:r>
            </w:fldSimple>
            <w:bookmarkEnd w:id="1470"/>
            <w:r w:rsidRPr="00C175B9">
              <w:rPr>
                <w:rFonts w:hint="eastAsia"/>
              </w:rPr>
              <w:t xml:space="preserve"> </w:t>
            </w:r>
            <w:r w:rsidRPr="00C175B9">
              <w:t>The</w:t>
            </w:r>
            <w:r>
              <w:t xml:space="preserve"> </w:t>
            </w:r>
            <w:r w:rsidR="00BB28EF">
              <w:t>layout of the simulated home environment</w:t>
            </w:r>
            <w:bookmarkEnd w:id="1471"/>
          </w:p>
        </w:tc>
      </w:tr>
    </w:tbl>
    <w:p w14:paraId="5249DDC4" w14:textId="6DA020A8" w:rsidR="002D5CE6" w:rsidRPr="00711E3F" w:rsidRDefault="00BB28EF" w:rsidP="00711E3F">
      <w:pPr>
        <w:pStyle w:val="afff5"/>
      </w:pPr>
      <w:bookmarkStart w:id="1472" w:name="_Ref329472207"/>
      <w:bookmarkStart w:id="1473" w:name="_Toc330345497"/>
      <w:r>
        <w:rPr>
          <w:rFonts w:hint="eastAsia"/>
        </w:rPr>
        <w:t>The power con</w:t>
      </w:r>
      <w:r>
        <w:t xml:space="preserve">sumption of electronic appliances are have three modes: Off, Standby and </w:t>
      </w:r>
      <w:proofErr w:type="gramStart"/>
      <w:r>
        <w:t>On</w:t>
      </w:r>
      <w:proofErr w:type="gramEnd"/>
      <w:r>
        <w:t>.</w:t>
      </w:r>
      <w:r w:rsidR="000754F8">
        <w:t xml:space="preserve"> A</w:t>
      </w:r>
      <w:r>
        <w:t xml:space="preserve">lmost all appliances are usually </w:t>
      </w:r>
      <w:r w:rsidR="000754F8">
        <w:t xml:space="preserve">connecting with electronic plugs, even the appliance are idle. When an appliance belongs to this status, it is on the mode of Standby. We have monitored the power consumption of all appliance in our simulated home environment, and </w:t>
      </w:r>
      <w:r w:rsidR="000754F8">
        <w:fldChar w:fldCharType="begin"/>
      </w:r>
      <w:r w:rsidR="000754F8">
        <w:instrText xml:space="preserve"> REF _Ref424036836 \h </w:instrText>
      </w:r>
      <w:r w:rsidR="000754F8">
        <w:fldChar w:fldCharType="separate"/>
      </w:r>
      <w:r w:rsidR="00394E54">
        <w:t xml:space="preserve">Table </w:t>
      </w:r>
      <w:r w:rsidR="00394E54">
        <w:rPr>
          <w:noProof/>
        </w:rPr>
        <w:t>5</w:t>
      </w:r>
      <w:r w:rsidR="00394E54">
        <w:noBreakHyphen/>
      </w:r>
      <w:r w:rsidR="00394E54">
        <w:rPr>
          <w:noProof/>
        </w:rPr>
        <w:t>1</w:t>
      </w:r>
      <w:r w:rsidR="000754F8">
        <w:fldChar w:fldCharType="end"/>
      </w:r>
      <w:r w:rsidR="000754F8">
        <w:t xml:space="preserve"> shows their power consumptions. For the proposed system, it inferences one appliance’s usage mode by the mapping table.</w:t>
      </w:r>
    </w:p>
    <w:tbl>
      <w:tblPr>
        <w:tblStyle w:val="ae"/>
        <w:tblpPr w:leftFromText="181" w:rightFromText="181" w:tblpXSpec="center" w:tblpYSpec="bottom"/>
        <w:tblOverlap w:val="never"/>
        <w:tblW w:w="4827" w:type="pct"/>
        <w:jc w:val="left"/>
        <w:tblLook w:val="04A0" w:firstRow="1" w:lastRow="0" w:firstColumn="1" w:lastColumn="0" w:noHBand="0" w:noVBand="1"/>
      </w:tblPr>
      <w:tblGrid>
        <w:gridCol w:w="8418"/>
      </w:tblGrid>
      <w:tr w:rsidR="001544ED" w14:paraId="65B4E012" w14:textId="77777777" w:rsidTr="001544ED">
        <w:trPr>
          <w:trHeight w:val="3975"/>
          <w:jc w:val="left"/>
        </w:trPr>
        <w:tc>
          <w:tcPr>
            <w:tcW w:w="5000" w:type="pct"/>
            <w:tcBorders>
              <w:top w:val="nil"/>
              <w:left w:val="nil"/>
              <w:bottom w:val="nil"/>
              <w:right w:val="nil"/>
            </w:tcBorders>
          </w:tcPr>
          <w:p w14:paraId="60BE7A39" w14:textId="77777777" w:rsidR="001544ED" w:rsidRDefault="001544ED" w:rsidP="001544ED">
            <w:pPr>
              <w:pStyle w:val="ad"/>
            </w:pPr>
            <w:bookmarkStart w:id="1474" w:name="_Ref424036836"/>
            <w:bookmarkStart w:id="1475" w:name="_Ref424036830"/>
            <w:bookmarkStart w:id="1476" w:name="_Toc424905591"/>
            <w:bookmarkEnd w:id="1472"/>
            <w:bookmarkEnd w:id="1473"/>
            <w:r>
              <w:lastRenderedPageBreak/>
              <w:t xml:space="preserve">Table </w:t>
            </w:r>
            <w:fldSimple w:instr=" STYLEREF 1 \s ">
              <w:r w:rsidR="00394E54">
                <w:rPr>
                  <w:noProof/>
                </w:rPr>
                <w:t>5</w:t>
              </w:r>
            </w:fldSimple>
            <w:r>
              <w:noBreakHyphen/>
            </w:r>
            <w:fldSimple w:instr=" SEQ Table \* ARABIC \s 1 ">
              <w:r w:rsidR="00394E54">
                <w:rPr>
                  <w:noProof/>
                </w:rPr>
                <w:t>1</w:t>
              </w:r>
            </w:fldSimple>
            <w:bookmarkEnd w:id="1474"/>
            <w:r>
              <w:rPr>
                <w:rFonts w:hint="eastAsia"/>
              </w:rPr>
              <w:t xml:space="preserve">  The power consumption of electronic appliances</w:t>
            </w:r>
            <w:bookmarkEnd w:id="1475"/>
            <w:bookmarkEnd w:id="1476"/>
          </w:p>
          <w:tbl>
            <w:tblPr>
              <w:tblStyle w:val="46"/>
              <w:tblW w:w="0" w:type="auto"/>
              <w:jc w:val="center"/>
              <w:tblBorders>
                <w:top w:val="single" w:sz="4" w:space="0" w:color="auto"/>
                <w:bottom w:val="single" w:sz="4" w:space="0" w:color="auto"/>
              </w:tblBorders>
              <w:tblLook w:val="04A0" w:firstRow="1" w:lastRow="0" w:firstColumn="1" w:lastColumn="0" w:noHBand="0" w:noVBand="1"/>
            </w:tblPr>
            <w:tblGrid>
              <w:gridCol w:w="1183"/>
              <w:gridCol w:w="1646"/>
              <w:gridCol w:w="666"/>
              <w:gridCol w:w="1272"/>
              <w:gridCol w:w="1694"/>
              <w:gridCol w:w="618"/>
            </w:tblGrid>
            <w:tr w:rsidR="001544ED" w:rsidRPr="008F39D9" w14:paraId="4B479849" w14:textId="77777777" w:rsidTr="00461993">
              <w:trPr>
                <w:cnfStyle w:val="100000000000" w:firstRow="1" w:lastRow="0" w:firstColumn="0" w:lastColumn="0" w:oddVBand="0" w:evenVBand="0" w:oddHBand="0" w:evenHBand="0" w:firstRowFirstColumn="0" w:firstRowLastColumn="0" w:lastRowFirstColumn="0" w:lastRowLastColumn="0"/>
                <w:trHeight w:val="279"/>
                <w:jc w:val="center"/>
              </w:trPr>
              <w:tc>
                <w:tcPr>
                  <w:tcW w:w="0" w:type="auto"/>
                  <w:vMerge w:val="restart"/>
                  <w:vAlign w:val="center"/>
                </w:tcPr>
                <w:p w14:paraId="0663D545" w14:textId="77777777" w:rsidR="001544ED" w:rsidRPr="008F39D9" w:rsidRDefault="001544ED" w:rsidP="00394E54">
                  <w:pPr>
                    <w:framePr w:hSpace="181" w:wrap="around" w:hAnchor="text" w:xAlign="center" w:yAlign="bottom"/>
                    <w:spacing w:beforeLines="50" w:before="120" w:afterLines="50" w:after="120" w:line="240" w:lineRule="auto"/>
                    <w:suppressOverlap/>
                    <w:jc w:val="center"/>
                    <w:rPr>
                      <w:b/>
                      <w:sz w:val="20"/>
                    </w:rPr>
                  </w:pPr>
                  <w:r w:rsidRPr="008F39D9">
                    <w:rPr>
                      <w:b/>
                      <w:sz w:val="20"/>
                    </w:rPr>
                    <w:t>App. Name</w:t>
                  </w:r>
                </w:p>
              </w:tc>
              <w:tc>
                <w:tcPr>
                  <w:tcW w:w="0" w:type="auto"/>
                  <w:gridSpan w:val="2"/>
                </w:tcPr>
                <w:p w14:paraId="3EF97582" w14:textId="77777777" w:rsidR="001544ED" w:rsidRPr="008F39D9" w:rsidRDefault="001544ED" w:rsidP="00394E54">
                  <w:pPr>
                    <w:framePr w:hSpace="181" w:wrap="around" w:hAnchor="text" w:xAlign="center" w:yAlign="bottom"/>
                    <w:spacing w:beforeLines="50" w:before="120" w:afterLines="50" w:after="120" w:line="240" w:lineRule="auto"/>
                    <w:suppressOverlap/>
                    <w:jc w:val="center"/>
                    <w:rPr>
                      <w:b/>
                      <w:sz w:val="20"/>
                    </w:rPr>
                  </w:pPr>
                  <w:r w:rsidRPr="008F39D9">
                    <w:rPr>
                      <w:rFonts w:hint="eastAsia"/>
                      <w:b/>
                    </w:rPr>
                    <w:t>Power Consumption</w:t>
                  </w:r>
                </w:p>
              </w:tc>
              <w:tc>
                <w:tcPr>
                  <w:tcW w:w="0" w:type="auto"/>
                  <w:vMerge w:val="restart"/>
                  <w:vAlign w:val="center"/>
                </w:tcPr>
                <w:p w14:paraId="031DD3F9" w14:textId="77777777" w:rsidR="001544ED" w:rsidRPr="008F39D9" w:rsidRDefault="001544ED" w:rsidP="00394E54">
                  <w:pPr>
                    <w:framePr w:hSpace="181" w:wrap="around" w:hAnchor="text" w:xAlign="center" w:yAlign="bottom"/>
                    <w:spacing w:beforeLines="50" w:before="120" w:afterLines="50" w:after="120" w:line="240" w:lineRule="auto"/>
                    <w:suppressOverlap/>
                    <w:jc w:val="center"/>
                    <w:rPr>
                      <w:b/>
                      <w:sz w:val="20"/>
                    </w:rPr>
                  </w:pPr>
                  <w:r w:rsidRPr="008F39D9">
                    <w:rPr>
                      <w:b/>
                      <w:sz w:val="20"/>
                    </w:rPr>
                    <w:t>App. Name</w:t>
                  </w:r>
                </w:p>
              </w:tc>
              <w:tc>
                <w:tcPr>
                  <w:tcW w:w="0" w:type="auto"/>
                  <w:gridSpan w:val="2"/>
                </w:tcPr>
                <w:p w14:paraId="2A599F78" w14:textId="77777777" w:rsidR="001544ED" w:rsidRPr="008F39D9" w:rsidRDefault="001544ED" w:rsidP="00394E54">
                  <w:pPr>
                    <w:framePr w:hSpace="181" w:wrap="around" w:hAnchor="text" w:xAlign="center" w:yAlign="bottom"/>
                    <w:spacing w:beforeLines="50" w:before="120" w:afterLines="50" w:after="120" w:line="240" w:lineRule="auto"/>
                    <w:suppressOverlap/>
                    <w:jc w:val="center"/>
                    <w:rPr>
                      <w:b/>
                    </w:rPr>
                  </w:pPr>
                  <w:r w:rsidRPr="008F39D9">
                    <w:rPr>
                      <w:rFonts w:hint="eastAsia"/>
                      <w:b/>
                    </w:rPr>
                    <w:t>Power Consumption</w:t>
                  </w:r>
                </w:p>
              </w:tc>
            </w:tr>
            <w:tr w:rsidR="001544ED" w:rsidRPr="008F39D9" w14:paraId="211FE4F5" w14:textId="77777777" w:rsidTr="00461993">
              <w:trPr>
                <w:trHeight w:val="426"/>
                <w:jc w:val="center"/>
              </w:trPr>
              <w:tc>
                <w:tcPr>
                  <w:tcW w:w="0" w:type="auto"/>
                  <w:vMerge/>
                </w:tcPr>
                <w:p w14:paraId="14AA0343"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p>
              </w:tc>
              <w:tc>
                <w:tcPr>
                  <w:tcW w:w="0" w:type="auto"/>
                </w:tcPr>
                <w:p w14:paraId="594BD38A"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rsidRPr="008F39D9">
                    <w:t>O</w:t>
                  </w:r>
                  <w:r w:rsidRPr="008F39D9">
                    <w:rPr>
                      <w:rFonts w:hint="eastAsia"/>
                    </w:rPr>
                    <w:t>ff</w:t>
                  </w:r>
                  <w:r>
                    <w:t>/Standby</w:t>
                  </w:r>
                </w:p>
              </w:tc>
              <w:tc>
                <w:tcPr>
                  <w:tcW w:w="0" w:type="auto"/>
                </w:tcPr>
                <w:p w14:paraId="4CFF49CC"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t>O</w:t>
                  </w:r>
                  <w:r w:rsidRPr="008F39D9">
                    <w:rPr>
                      <w:rFonts w:hint="eastAsia"/>
                    </w:rPr>
                    <w:t>n</w:t>
                  </w:r>
                </w:p>
              </w:tc>
              <w:tc>
                <w:tcPr>
                  <w:tcW w:w="0" w:type="auto"/>
                  <w:vMerge/>
                </w:tcPr>
                <w:p w14:paraId="78BEE9D4"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p>
              </w:tc>
              <w:tc>
                <w:tcPr>
                  <w:tcW w:w="0" w:type="auto"/>
                </w:tcPr>
                <w:p w14:paraId="4F1D583C"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rsidRPr="008F39D9">
                    <w:t>O</w:t>
                  </w:r>
                  <w:r w:rsidRPr="008F39D9">
                    <w:rPr>
                      <w:rFonts w:hint="eastAsia"/>
                    </w:rPr>
                    <w:t>ff</w:t>
                  </w:r>
                  <w:r>
                    <w:t>/Standby</w:t>
                  </w:r>
                </w:p>
              </w:tc>
              <w:tc>
                <w:tcPr>
                  <w:tcW w:w="0" w:type="auto"/>
                </w:tcPr>
                <w:p w14:paraId="33CED721"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t>O</w:t>
                  </w:r>
                  <w:r w:rsidRPr="008F39D9">
                    <w:rPr>
                      <w:rFonts w:hint="eastAsia"/>
                    </w:rPr>
                    <w:t>n</w:t>
                  </w:r>
                </w:p>
              </w:tc>
            </w:tr>
            <w:tr w:rsidR="001544ED" w:rsidRPr="008F39D9" w14:paraId="768E038E" w14:textId="77777777" w:rsidTr="00461993">
              <w:trPr>
                <w:trHeight w:val="426"/>
                <w:jc w:val="center"/>
              </w:trPr>
              <w:tc>
                <w:tcPr>
                  <w:tcW w:w="0" w:type="auto"/>
                </w:tcPr>
                <w:p w14:paraId="5F9F47EB"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Light</w:t>
                  </w:r>
                </w:p>
              </w:tc>
              <w:tc>
                <w:tcPr>
                  <w:tcW w:w="0" w:type="auto"/>
                </w:tcPr>
                <w:p w14:paraId="7C96F60F"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rPr>
                      <w:rFonts w:hint="eastAsia"/>
                      <w:sz w:val="20"/>
                    </w:rPr>
                    <w:t>0</w:t>
                  </w:r>
                  <w:r>
                    <w:rPr>
                      <w:sz w:val="20"/>
                    </w:rPr>
                    <w:t>.01</w:t>
                  </w:r>
                </w:p>
              </w:tc>
              <w:tc>
                <w:tcPr>
                  <w:tcW w:w="0" w:type="auto"/>
                </w:tcPr>
                <w:p w14:paraId="466A88AC"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rPr>
                      <w:rFonts w:hint="eastAsia"/>
                      <w:sz w:val="20"/>
                    </w:rPr>
                    <w:t>0.25</w:t>
                  </w:r>
                </w:p>
              </w:tc>
              <w:tc>
                <w:tcPr>
                  <w:tcW w:w="0" w:type="auto"/>
                </w:tcPr>
                <w:p w14:paraId="000A05A1"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TV</w:t>
                  </w:r>
                </w:p>
              </w:tc>
              <w:tc>
                <w:tcPr>
                  <w:tcW w:w="0" w:type="auto"/>
                </w:tcPr>
                <w:p w14:paraId="1B86AE7C"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rPr>
                      <w:rFonts w:hint="eastAsia"/>
                      <w:sz w:val="20"/>
                    </w:rPr>
                    <w:t>0.09</w:t>
                  </w:r>
                </w:p>
              </w:tc>
              <w:tc>
                <w:tcPr>
                  <w:tcW w:w="0" w:type="auto"/>
                </w:tcPr>
                <w:p w14:paraId="18E078FB" w14:textId="77777777" w:rsidR="001544ED" w:rsidRPr="008F39D9" w:rsidRDefault="001544ED" w:rsidP="00394E54">
                  <w:pPr>
                    <w:framePr w:hSpace="181" w:wrap="around" w:hAnchor="text" w:xAlign="center" w:yAlign="bottom"/>
                    <w:spacing w:beforeLines="30" w:before="72" w:afterLines="30" w:after="72" w:line="240" w:lineRule="auto"/>
                    <w:suppressOverlap/>
                    <w:jc w:val="center"/>
                  </w:pPr>
                  <w:r>
                    <w:rPr>
                      <w:rFonts w:hint="eastAsia"/>
                      <w:sz w:val="20"/>
                    </w:rPr>
                    <w:t>1.3</w:t>
                  </w:r>
                </w:p>
              </w:tc>
            </w:tr>
            <w:tr w:rsidR="001544ED" w:rsidRPr="008F39D9" w14:paraId="4F47EC63" w14:textId="77777777" w:rsidTr="00461993">
              <w:trPr>
                <w:trHeight w:val="404"/>
                <w:jc w:val="center"/>
              </w:trPr>
              <w:tc>
                <w:tcPr>
                  <w:tcW w:w="0" w:type="auto"/>
                </w:tcPr>
                <w:p w14:paraId="412B5EA3"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Kinect</w:t>
                  </w:r>
                </w:p>
              </w:tc>
              <w:tc>
                <w:tcPr>
                  <w:tcW w:w="0" w:type="auto"/>
                </w:tcPr>
                <w:p w14:paraId="37DA7D64"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.03</w:t>
                  </w:r>
                </w:p>
              </w:tc>
              <w:tc>
                <w:tcPr>
                  <w:tcW w:w="0" w:type="auto"/>
                </w:tcPr>
                <w:p w14:paraId="54092790"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1.4</w:t>
                  </w:r>
                </w:p>
              </w:tc>
              <w:tc>
                <w:tcPr>
                  <w:tcW w:w="0" w:type="auto"/>
                </w:tcPr>
                <w:p w14:paraId="7E3FAF07"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Fridge</w:t>
                  </w:r>
                </w:p>
              </w:tc>
              <w:tc>
                <w:tcPr>
                  <w:tcW w:w="0" w:type="auto"/>
                </w:tcPr>
                <w:p w14:paraId="6C2A9913"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.1</w:t>
                  </w:r>
                </w:p>
              </w:tc>
              <w:tc>
                <w:tcPr>
                  <w:tcW w:w="0" w:type="auto"/>
                </w:tcPr>
                <w:p w14:paraId="393F5FB8"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2.8</w:t>
                  </w:r>
                </w:p>
              </w:tc>
            </w:tr>
            <w:tr w:rsidR="001544ED" w:rsidRPr="008F39D9" w14:paraId="059C1F39" w14:textId="77777777" w:rsidTr="00461993">
              <w:trPr>
                <w:trHeight w:val="404"/>
                <w:jc w:val="center"/>
              </w:trPr>
              <w:tc>
                <w:tcPr>
                  <w:tcW w:w="0" w:type="auto"/>
                </w:tcPr>
                <w:p w14:paraId="154463F0" w14:textId="77777777" w:rsidR="001544ED"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Lamp</w:t>
                  </w:r>
                </w:p>
              </w:tc>
              <w:tc>
                <w:tcPr>
                  <w:tcW w:w="0" w:type="auto"/>
                </w:tcPr>
                <w:p w14:paraId="7BBABD15" w14:textId="77777777" w:rsidR="001544ED"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.03</w:t>
                  </w:r>
                </w:p>
              </w:tc>
              <w:tc>
                <w:tcPr>
                  <w:tcW w:w="0" w:type="auto"/>
                </w:tcPr>
                <w:p w14:paraId="45F4D919" w14:textId="77777777" w:rsidR="001544ED"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0.35</w:t>
                  </w:r>
                </w:p>
              </w:tc>
              <w:tc>
                <w:tcPr>
                  <w:tcW w:w="0" w:type="auto"/>
                </w:tcPr>
                <w:p w14:paraId="5D396155" w14:textId="77777777" w:rsidR="001544ED"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A/C</w:t>
                  </w:r>
                </w:p>
              </w:tc>
              <w:tc>
                <w:tcPr>
                  <w:tcW w:w="0" w:type="auto"/>
                </w:tcPr>
                <w:p w14:paraId="7D57DE21" w14:textId="77777777" w:rsidR="001544ED"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.03</w:t>
                  </w:r>
                </w:p>
              </w:tc>
              <w:tc>
                <w:tcPr>
                  <w:tcW w:w="0" w:type="auto"/>
                </w:tcPr>
                <w:p w14:paraId="2EF1998A" w14:textId="77777777" w:rsidR="001544ED"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10</w:t>
                  </w:r>
                </w:p>
              </w:tc>
            </w:tr>
            <w:tr w:rsidR="001544ED" w:rsidRPr="008F39D9" w14:paraId="2605A887" w14:textId="77777777" w:rsidTr="00461993">
              <w:trPr>
                <w:trHeight w:val="404"/>
                <w:jc w:val="center"/>
              </w:trPr>
              <w:tc>
                <w:tcPr>
                  <w:tcW w:w="0" w:type="auto"/>
                </w:tcPr>
                <w:p w14:paraId="51668A40"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Fan</w:t>
                  </w:r>
                </w:p>
              </w:tc>
              <w:tc>
                <w:tcPr>
                  <w:tcW w:w="0" w:type="auto"/>
                </w:tcPr>
                <w:p w14:paraId="65D28A18"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.01</w:t>
                  </w:r>
                </w:p>
              </w:tc>
              <w:tc>
                <w:tcPr>
                  <w:tcW w:w="0" w:type="auto"/>
                </w:tcPr>
                <w:p w14:paraId="5908BA8C"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0.35</w:t>
                  </w:r>
                </w:p>
              </w:tc>
              <w:tc>
                <w:tcPr>
                  <w:tcW w:w="0" w:type="auto"/>
                </w:tcPr>
                <w:p w14:paraId="3EE9620E"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Microwave</w:t>
                  </w:r>
                </w:p>
              </w:tc>
              <w:tc>
                <w:tcPr>
                  <w:tcW w:w="0" w:type="auto"/>
                </w:tcPr>
                <w:p w14:paraId="1A637AB8"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.03</w:t>
                  </w:r>
                </w:p>
              </w:tc>
              <w:tc>
                <w:tcPr>
                  <w:tcW w:w="0" w:type="auto"/>
                </w:tcPr>
                <w:p w14:paraId="7567B131"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9.3</w:t>
                  </w:r>
                </w:p>
              </w:tc>
            </w:tr>
            <w:tr w:rsidR="001544ED" w:rsidRPr="008F39D9" w14:paraId="1F941179" w14:textId="77777777" w:rsidTr="00461993">
              <w:trPr>
                <w:trHeight w:val="404"/>
                <w:jc w:val="center"/>
              </w:trPr>
              <w:tc>
                <w:tcPr>
                  <w:tcW w:w="0" w:type="auto"/>
                </w:tcPr>
                <w:p w14:paraId="421F031B"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PC</w:t>
                  </w:r>
                </w:p>
              </w:tc>
              <w:tc>
                <w:tcPr>
                  <w:tcW w:w="0" w:type="auto"/>
                </w:tcPr>
                <w:p w14:paraId="3AC70843"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.03</w:t>
                  </w:r>
                </w:p>
              </w:tc>
              <w:tc>
                <w:tcPr>
                  <w:tcW w:w="0" w:type="auto"/>
                </w:tcPr>
                <w:p w14:paraId="0094C9EF"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0.4</w:t>
                  </w:r>
                </w:p>
              </w:tc>
              <w:tc>
                <w:tcPr>
                  <w:tcW w:w="0" w:type="auto"/>
                </w:tcPr>
                <w:p w14:paraId="67139643"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Water Heater</w:t>
                  </w:r>
                </w:p>
              </w:tc>
              <w:tc>
                <w:tcPr>
                  <w:tcW w:w="0" w:type="auto"/>
                </w:tcPr>
                <w:p w14:paraId="75786A45"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0</w:t>
                  </w:r>
                  <w:r>
                    <w:rPr>
                      <w:sz w:val="20"/>
                    </w:rPr>
                    <w:t>.1</w:t>
                  </w:r>
                </w:p>
              </w:tc>
              <w:tc>
                <w:tcPr>
                  <w:tcW w:w="0" w:type="auto"/>
                </w:tcPr>
                <w:p w14:paraId="2791CDE2" w14:textId="77777777" w:rsidR="001544ED" w:rsidRPr="008F39D9" w:rsidRDefault="001544ED" w:rsidP="00394E54">
                  <w:pPr>
                    <w:framePr w:hSpace="181" w:wrap="around" w:hAnchor="text" w:xAlign="center" w:yAlign="bottom"/>
                    <w:spacing w:beforeLines="30" w:before="72" w:afterLines="30" w:after="72" w:line="240" w:lineRule="auto"/>
                    <w:suppressOverlap/>
                    <w:jc w:val="center"/>
                    <w:rPr>
                      <w:sz w:val="20"/>
                    </w:rPr>
                  </w:pPr>
                  <w:r>
                    <w:rPr>
                      <w:rFonts w:hint="eastAsia"/>
                      <w:sz w:val="20"/>
                    </w:rPr>
                    <w:t>10</w:t>
                  </w:r>
                </w:p>
              </w:tc>
            </w:tr>
          </w:tbl>
          <w:p w14:paraId="397F5A38" w14:textId="77777777" w:rsidR="001544ED" w:rsidRDefault="001544ED" w:rsidP="001544ED">
            <w:pPr>
              <w:widowControl/>
              <w:spacing w:line="240" w:lineRule="auto"/>
              <w:jc w:val="left"/>
            </w:pPr>
          </w:p>
        </w:tc>
      </w:tr>
      <w:tr w:rsidR="001544ED" w14:paraId="05CE8113" w14:textId="77777777" w:rsidTr="001544ED">
        <w:trPr>
          <w:trHeight w:val="2399"/>
          <w:jc w:val="left"/>
        </w:trPr>
        <w:tc>
          <w:tcPr>
            <w:tcW w:w="5000" w:type="pct"/>
            <w:tcBorders>
              <w:top w:val="nil"/>
              <w:left w:val="nil"/>
              <w:bottom w:val="nil"/>
              <w:right w:val="nil"/>
            </w:tcBorders>
          </w:tcPr>
          <w:p w14:paraId="6F844743" w14:textId="77777777" w:rsidR="001544ED" w:rsidRDefault="001544ED" w:rsidP="001544ED">
            <w:pPr>
              <w:pStyle w:val="ad"/>
              <w:keepNext/>
            </w:pPr>
            <w:bookmarkStart w:id="1477" w:name="_Ref329472259"/>
            <w:bookmarkStart w:id="1478" w:name="_Ref325905079"/>
            <w:bookmarkStart w:id="1479" w:name="_Toc330345498"/>
            <w:bookmarkStart w:id="1480" w:name="_Toc424905592"/>
            <w:r>
              <w:t xml:space="preserve">Table </w:t>
            </w:r>
            <w:fldSimple w:instr=" STYLEREF 1 \s ">
              <w:r w:rsidR="00394E54">
                <w:rPr>
                  <w:noProof/>
                </w:rPr>
                <w:t>5</w:t>
              </w:r>
            </w:fldSimple>
            <w:r>
              <w:noBreakHyphen/>
            </w:r>
            <w:fldSimple w:instr=" SEQ Table \* ARABIC \s 1 ">
              <w:r w:rsidR="00394E54">
                <w:rPr>
                  <w:noProof/>
                </w:rPr>
                <w:t>2</w:t>
              </w:r>
            </w:fldSimple>
            <w:bookmarkEnd w:id="1477"/>
            <w:r>
              <w:tab/>
            </w:r>
            <w:r>
              <w:rPr>
                <w:rFonts w:hint="eastAsia"/>
              </w:rPr>
              <w:t>Activity list in the simulated home</w:t>
            </w:r>
            <w:bookmarkEnd w:id="1478"/>
            <w:bookmarkEnd w:id="1479"/>
            <w:bookmarkEnd w:id="1480"/>
          </w:p>
          <w:tbl>
            <w:tblPr>
              <w:tblStyle w:val="46"/>
              <w:tblW w:w="0" w:type="auto"/>
              <w:jc w:val="center"/>
              <w:tblBorders>
                <w:top w:val="single" w:sz="4" w:space="0" w:color="auto"/>
                <w:bottom w:val="single" w:sz="4" w:space="0" w:color="auto"/>
              </w:tblBorders>
              <w:tblLook w:val="04A0" w:firstRow="1" w:lastRow="0" w:firstColumn="1" w:lastColumn="0" w:noHBand="0" w:noVBand="1"/>
            </w:tblPr>
            <w:tblGrid>
              <w:gridCol w:w="1503"/>
              <w:gridCol w:w="1796"/>
              <w:gridCol w:w="1423"/>
              <w:gridCol w:w="1404"/>
            </w:tblGrid>
            <w:tr w:rsidR="001544ED" w14:paraId="175F98AE" w14:textId="77777777" w:rsidTr="00461993">
              <w:trPr>
                <w:cnfStyle w:val="100000000000" w:firstRow="1" w:lastRow="0" w:firstColumn="0" w:lastColumn="0" w:oddVBand="0" w:evenVBand="0" w:oddHBand="0" w:evenHBand="0" w:firstRowFirstColumn="0" w:firstRowLastColumn="0" w:lastRowFirstColumn="0" w:lastRowLastColumn="0"/>
                <w:trHeight w:val="43"/>
                <w:jc w:val="center"/>
              </w:trPr>
              <w:tc>
                <w:tcPr>
                  <w:tcW w:w="0" w:type="auto"/>
                </w:tcPr>
                <w:p w14:paraId="40AEC967" w14:textId="77777777" w:rsidR="001544ED" w:rsidRPr="00CE09C4" w:rsidRDefault="001544ED" w:rsidP="00394E54">
                  <w:pPr>
                    <w:framePr w:hSpace="181" w:wrap="around" w:hAnchor="text" w:xAlign="center" w:yAlign="bottom"/>
                    <w:spacing w:line="240" w:lineRule="auto"/>
                    <w:suppressOverlap/>
                    <w:jc w:val="center"/>
                    <w:rPr>
                      <w:b/>
                    </w:rPr>
                  </w:pPr>
                  <w:r w:rsidRPr="00CE09C4">
                    <w:rPr>
                      <w:b/>
                    </w:rPr>
                    <w:t>Location</w:t>
                  </w:r>
                </w:p>
              </w:tc>
              <w:tc>
                <w:tcPr>
                  <w:tcW w:w="0" w:type="auto"/>
                </w:tcPr>
                <w:p w14:paraId="0C715C32" w14:textId="77777777" w:rsidR="001544ED" w:rsidRPr="00CE09C4" w:rsidRDefault="001544ED" w:rsidP="00394E54">
                  <w:pPr>
                    <w:framePr w:hSpace="181" w:wrap="around" w:hAnchor="text" w:xAlign="center" w:yAlign="bottom"/>
                    <w:spacing w:line="240" w:lineRule="auto"/>
                    <w:suppressOverlap/>
                    <w:jc w:val="center"/>
                    <w:rPr>
                      <w:b/>
                    </w:rPr>
                  </w:pPr>
                  <w:r w:rsidRPr="00CE09C4">
                    <w:rPr>
                      <w:b/>
                    </w:rPr>
                    <w:t>Activity</w:t>
                  </w:r>
                </w:p>
              </w:tc>
              <w:tc>
                <w:tcPr>
                  <w:tcW w:w="0" w:type="auto"/>
                </w:tcPr>
                <w:p w14:paraId="73EAB397" w14:textId="77777777" w:rsidR="001544ED" w:rsidRPr="00CE09C4" w:rsidRDefault="001544ED" w:rsidP="00394E54">
                  <w:pPr>
                    <w:framePr w:hSpace="181" w:wrap="around" w:hAnchor="text" w:xAlign="center" w:yAlign="bottom"/>
                    <w:spacing w:line="240" w:lineRule="auto"/>
                    <w:suppressOverlap/>
                    <w:jc w:val="center"/>
                    <w:rPr>
                      <w:b/>
                    </w:rPr>
                  </w:pPr>
                  <w:r w:rsidRPr="00CE09C4">
                    <w:rPr>
                      <w:b/>
                    </w:rPr>
                    <w:t>Location</w:t>
                  </w:r>
                </w:p>
              </w:tc>
              <w:tc>
                <w:tcPr>
                  <w:tcW w:w="0" w:type="auto"/>
                </w:tcPr>
                <w:p w14:paraId="0DF8A85C" w14:textId="77777777" w:rsidR="001544ED" w:rsidRPr="00CE09C4" w:rsidRDefault="001544ED" w:rsidP="00394E54">
                  <w:pPr>
                    <w:framePr w:hSpace="181" w:wrap="around" w:hAnchor="text" w:xAlign="center" w:yAlign="bottom"/>
                    <w:spacing w:line="240" w:lineRule="auto"/>
                    <w:suppressOverlap/>
                    <w:jc w:val="center"/>
                    <w:rPr>
                      <w:b/>
                    </w:rPr>
                  </w:pPr>
                  <w:r w:rsidRPr="00CE09C4">
                    <w:rPr>
                      <w:b/>
                    </w:rPr>
                    <w:t>Activity</w:t>
                  </w:r>
                </w:p>
              </w:tc>
            </w:tr>
            <w:tr w:rsidR="001544ED" w14:paraId="0A2BE53D" w14:textId="77777777" w:rsidTr="00461993">
              <w:trPr>
                <w:trHeight w:val="38"/>
                <w:jc w:val="center"/>
              </w:trPr>
              <w:tc>
                <w:tcPr>
                  <w:tcW w:w="0" w:type="auto"/>
                  <w:vMerge w:val="restart"/>
                  <w:shd w:val="clear" w:color="auto" w:fill="FCFFEF"/>
                  <w:vAlign w:val="center"/>
                </w:tcPr>
                <w:p w14:paraId="49711B16" w14:textId="77777777" w:rsidR="001544ED" w:rsidRDefault="001544ED" w:rsidP="00394E54">
                  <w:pPr>
                    <w:framePr w:hSpace="181" w:wrap="around" w:hAnchor="text" w:xAlign="center" w:yAlign="bottom"/>
                    <w:spacing w:line="240" w:lineRule="auto"/>
                    <w:suppressOverlap/>
                    <w:jc w:val="center"/>
                  </w:pPr>
                  <w:r>
                    <w:t>L</w:t>
                  </w:r>
                  <w:r>
                    <w:rPr>
                      <w:rFonts w:hint="eastAsia"/>
                    </w:rPr>
                    <w:t>iving Room</w:t>
                  </w:r>
                </w:p>
              </w:tc>
              <w:tc>
                <w:tcPr>
                  <w:tcW w:w="0" w:type="auto"/>
                </w:tcPr>
                <w:p w14:paraId="1328E699" w14:textId="77777777" w:rsidR="001544ED" w:rsidRDefault="001544ED" w:rsidP="00394E54">
                  <w:pPr>
                    <w:framePr w:hSpace="181" w:wrap="around" w:hAnchor="text" w:xAlign="center" w:yAlign="bottom"/>
                    <w:spacing w:line="240" w:lineRule="auto"/>
                    <w:suppressOverlap/>
                    <w:jc w:val="center"/>
                  </w:pPr>
                  <w:r>
                    <w:rPr>
                      <w:rFonts w:hint="eastAsia"/>
                    </w:rPr>
                    <w:t>Wa</w:t>
                  </w:r>
                  <w:r>
                    <w:t>t</w:t>
                  </w:r>
                  <w:r>
                    <w:rPr>
                      <w:rFonts w:hint="eastAsia"/>
                    </w:rPr>
                    <w:t>ch TV</w:t>
                  </w:r>
                </w:p>
              </w:tc>
              <w:tc>
                <w:tcPr>
                  <w:tcW w:w="0" w:type="auto"/>
                  <w:vMerge w:val="restart"/>
                  <w:shd w:val="clear" w:color="auto" w:fill="FCFFEF"/>
                  <w:vAlign w:val="center"/>
                </w:tcPr>
                <w:p w14:paraId="232339A0" w14:textId="77777777" w:rsidR="001544ED" w:rsidRDefault="001544ED" w:rsidP="00394E54">
                  <w:pPr>
                    <w:framePr w:hSpace="181" w:wrap="around" w:hAnchor="text" w:xAlign="center" w:yAlign="bottom"/>
                    <w:spacing w:line="240" w:lineRule="auto"/>
                    <w:suppressOverlap/>
                    <w:jc w:val="center"/>
                  </w:pPr>
                  <w:r>
                    <w:rPr>
                      <w:rFonts w:hint="eastAsia"/>
                    </w:rPr>
                    <w:t>S</w:t>
                  </w:r>
                  <w:r>
                    <w:t>tudy Room</w:t>
                  </w:r>
                </w:p>
              </w:tc>
              <w:tc>
                <w:tcPr>
                  <w:tcW w:w="0" w:type="auto"/>
                </w:tcPr>
                <w:p w14:paraId="196671E4" w14:textId="77777777" w:rsidR="001544ED" w:rsidRDefault="001544ED" w:rsidP="00394E54">
                  <w:pPr>
                    <w:framePr w:hSpace="181" w:wrap="around" w:hAnchor="text" w:xAlign="center" w:yAlign="bottom"/>
                    <w:spacing w:line="240" w:lineRule="auto"/>
                    <w:suppressOverlap/>
                    <w:jc w:val="center"/>
                  </w:pPr>
                  <w:r>
                    <w:rPr>
                      <w:rFonts w:hint="eastAsia"/>
                    </w:rPr>
                    <w:t>Read book</w:t>
                  </w:r>
                </w:p>
              </w:tc>
            </w:tr>
            <w:tr w:rsidR="001544ED" w14:paraId="5D7DC8AA" w14:textId="77777777" w:rsidTr="00461993">
              <w:trPr>
                <w:trHeight w:val="164"/>
                <w:jc w:val="center"/>
              </w:trPr>
              <w:tc>
                <w:tcPr>
                  <w:tcW w:w="0" w:type="auto"/>
                  <w:vMerge/>
                  <w:shd w:val="clear" w:color="auto" w:fill="FCFFEF"/>
                </w:tcPr>
                <w:p w14:paraId="51060B7C" w14:textId="77777777" w:rsidR="001544ED" w:rsidRDefault="001544ED" w:rsidP="00394E54">
                  <w:pPr>
                    <w:framePr w:hSpace="181" w:wrap="around" w:hAnchor="text" w:xAlign="center" w:yAlign="bottom"/>
                    <w:spacing w:line="240" w:lineRule="auto"/>
                    <w:suppressOverlap/>
                    <w:jc w:val="center"/>
                  </w:pPr>
                </w:p>
              </w:tc>
              <w:tc>
                <w:tcPr>
                  <w:tcW w:w="0" w:type="auto"/>
                </w:tcPr>
                <w:p w14:paraId="6FF361F8" w14:textId="77777777" w:rsidR="001544ED" w:rsidRDefault="001544ED" w:rsidP="00394E54">
                  <w:pPr>
                    <w:framePr w:hSpace="181" w:wrap="around" w:hAnchor="text" w:xAlign="center" w:yAlign="bottom"/>
                    <w:spacing w:line="240" w:lineRule="auto"/>
                    <w:suppressOverlap/>
                    <w:jc w:val="center"/>
                  </w:pPr>
                  <w:r>
                    <w:t>Do exercise</w:t>
                  </w:r>
                </w:p>
              </w:tc>
              <w:tc>
                <w:tcPr>
                  <w:tcW w:w="0" w:type="auto"/>
                  <w:vMerge/>
                  <w:shd w:val="clear" w:color="auto" w:fill="FCFFEF"/>
                  <w:vAlign w:val="center"/>
                </w:tcPr>
                <w:p w14:paraId="670263B3" w14:textId="77777777" w:rsidR="001544ED" w:rsidRDefault="001544ED" w:rsidP="00394E54">
                  <w:pPr>
                    <w:framePr w:hSpace="181" w:wrap="around" w:hAnchor="text" w:xAlign="center" w:yAlign="bottom"/>
                    <w:spacing w:line="240" w:lineRule="auto"/>
                    <w:suppressOverlap/>
                    <w:jc w:val="center"/>
                  </w:pPr>
                </w:p>
              </w:tc>
              <w:tc>
                <w:tcPr>
                  <w:tcW w:w="0" w:type="auto"/>
                </w:tcPr>
                <w:p w14:paraId="61B7A690" w14:textId="77777777" w:rsidR="001544ED" w:rsidRDefault="001544ED" w:rsidP="00394E54">
                  <w:pPr>
                    <w:framePr w:hSpace="181" w:wrap="around" w:hAnchor="text" w:xAlign="center" w:yAlign="bottom"/>
                    <w:spacing w:line="240" w:lineRule="auto"/>
                    <w:suppressOverlap/>
                    <w:jc w:val="center"/>
                  </w:pPr>
                  <w:r>
                    <w:t>Play pad</w:t>
                  </w:r>
                </w:p>
              </w:tc>
            </w:tr>
            <w:tr w:rsidR="001544ED" w14:paraId="45276EA3" w14:textId="77777777" w:rsidTr="00461993">
              <w:trPr>
                <w:trHeight w:val="38"/>
                <w:jc w:val="center"/>
              </w:trPr>
              <w:tc>
                <w:tcPr>
                  <w:tcW w:w="0" w:type="auto"/>
                  <w:vMerge/>
                  <w:shd w:val="clear" w:color="auto" w:fill="FCFFEF"/>
                </w:tcPr>
                <w:p w14:paraId="3D88003E" w14:textId="77777777" w:rsidR="001544ED" w:rsidRDefault="001544ED" w:rsidP="00394E54">
                  <w:pPr>
                    <w:framePr w:hSpace="181" w:wrap="around" w:hAnchor="text" w:xAlign="center" w:yAlign="bottom"/>
                    <w:spacing w:line="240" w:lineRule="auto"/>
                    <w:suppressOverlap/>
                    <w:jc w:val="center"/>
                  </w:pPr>
                </w:p>
              </w:tc>
              <w:tc>
                <w:tcPr>
                  <w:tcW w:w="0" w:type="auto"/>
                </w:tcPr>
                <w:p w14:paraId="257E263D" w14:textId="77777777" w:rsidR="001544ED" w:rsidRDefault="001544ED" w:rsidP="00394E54">
                  <w:pPr>
                    <w:framePr w:hSpace="181" w:wrap="around" w:hAnchor="text" w:xAlign="center" w:yAlign="bottom"/>
                    <w:spacing w:line="240" w:lineRule="auto"/>
                    <w:suppressOverlap/>
                    <w:jc w:val="center"/>
                  </w:pPr>
                  <w:r>
                    <w:rPr>
                      <w:rFonts w:hint="eastAsia"/>
                    </w:rPr>
                    <w:t xml:space="preserve">Read </w:t>
                  </w:r>
                  <w:r>
                    <w:t>newspaper</w:t>
                  </w:r>
                </w:p>
              </w:tc>
              <w:tc>
                <w:tcPr>
                  <w:tcW w:w="0" w:type="auto"/>
                  <w:vMerge/>
                  <w:shd w:val="clear" w:color="auto" w:fill="FCFFEF"/>
                  <w:vAlign w:val="center"/>
                </w:tcPr>
                <w:p w14:paraId="738DB239" w14:textId="77777777" w:rsidR="001544ED" w:rsidRDefault="001544ED" w:rsidP="00394E54">
                  <w:pPr>
                    <w:framePr w:hSpace="181" w:wrap="around" w:hAnchor="text" w:xAlign="center" w:yAlign="bottom"/>
                    <w:spacing w:line="240" w:lineRule="auto"/>
                    <w:suppressOverlap/>
                    <w:jc w:val="center"/>
                  </w:pPr>
                </w:p>
              </w:tc>
              <w:tc>
                <w:tcPr>
                  <w:tcW w:w="0" w:type="auto"/>
                </w:tcPr>
                <w:p w14:paraId="1DFB1A2A" w14:textId="77777777" w:rsidR="001544ED" w:rsidRDefault="001544ED" w:rsidP="00394E54">
                  <w:pPr>
                    <w:framePr w:hSpace="181" w:wrap="around" w:hAnchor="text" w:xAlign="center" w:yAlign="bottom"/>
                    <w:spacing w:line="240" w:lineRule="auto"/>
                    <w:suppressOverlap/>
                    <w:jc w:val="center"/>
                  </w:pPr>
                  <w:r>
                    <w:t>Sweep</w:t>
                  </w:r>
                </w:p>
              </w:tc>
            </w:tr>
            <w:tr w:rsidR="001544ED" w14:paraId="4A4211AC" w14:textId="77777777" w:rsidTr="00461993">
              <w:trPr>
                <w:trHeight w:val="38"/>
                <w:jc w:val="center"/>
              </w:trPr>
              <w:tc>
                <w:tcPr>
                  <w:tcW w:w="0" w:type="auto"/>
                  <w:vMerge/>
                  <w:shd w:val="clear" w:color="auto" w:fill="FCFFEF"/>
                </w:tcPr>
                <w:p w14:paraId="14CC3198" w14:textId="77777777" w:rsidR="001544ED" w:rsidRDefault="001544ED" w:rsidP="00394E54">
                  <w:pPr>
                    <w:framePr w:hSpace="181" w:wrap="around" w:hAnchor="text" w:xAlign="center" w:yAlign="bottom"/>
                    <w:spacing w:line="240" w:lineRule="auto"/>
                    <w:suppressOverlap/>
                    <w:jc w:val="center"/>
                  </w:pPr>
                </w:p>
              </w:tc>
              <w:tc>
                <w:tcPr>
                  <w:tcW w:w="0" w:type="auto"/>
                </w:tcPr>
                <w:p w14:paraId="7897478B" w14:textId="77777777" w:rsidR="001544ED" w:rsidRDefault="001544ED" w:rsidP="00394E54">
                  <w:pPr>
                    <w:framePr w:hSpace="181" w:wrap="around" w:hAnchor="text" w:xAlign="center" w:yAlign="bottom"/>
                    <w:spacing w:line="240" w:lineRule="auto"/>
                    <w:suppressOverlap/>
                    <w:jc w:val="center"/>
                  </w:pPr>
                  <w:r>
                    <w:rPr>
                      <w:rFonts w:hint="eastAsia"/>
                    </w:rPr>
                    <w:t>Meal</w:t>
                  </w:r>
                </w:p>
              </w:tc>
              <w:tc>
                <w:tcPr>
                  <w:tcW w:w="0" w:type="auto"/>
                  <w:shd w:val="clear" w:color="auto" w:fill="FCFFEF"/>
                  <w:vAlign w:val="center"/>
                </w:tcPr>
                <w:p w14:paraId="5EA08998" w14:textId="77777777" w:rsidR="001544ED" w:rsidRDefault="001544ED" w:rsidP="00394E54">
                  <w:pPr>
                    <w:framePr w:hSpace="181" w:wrap="around" w:hAnchor="text" w:xAlign="center" w:yAlign="bottom"/>
                    <w:spacing w:line="240" w:lineRule="auto"/>
                    <w:suppressOverlap/>
                    <w:jc w:val="center"/>
                  </w:pPr>
                  <w:r>
                    <w:t>Kitchen</w:t>
                  </w:r>
                </w:p>
              </w:tc>
              <w:tc>
                <w:tcPr>
                  <w:tcW w:w="0" w:type="auto"/>
                </w:tcPr>
                <w:p w14:paraId="4FCB6DDA" w14:textId="77777777" w:rsidR="001544ED" w:rsidRDefault="001544ED" w:rsidP="00394E54">
                  <w:pPr>
                    <w:framePr w:hSpace="181" w:wrap="around" w:hAnchor="text" w:xAlign="center" w:yAlign="bottom"/>
                    <w:spacing w:line="240" w:lineRule="auto"/>
                    <w:suppressOverlap/>
                    <w:jc w:val="center"/>
                  </w:pPr>
                  <w:r>
                    <w:t>Wash dishes</w:t>
                  </w:r>
                </w:p>
              </w:tc>
            </w:tr>
            <w:tr w:rsidR="001544ED" w14:paraId="33D81FB8" w14:textId="77777777" w:rsidTr="00461993">
              <w:trPr>
                <w:trHeight w:val="38"/>
                <w:jc w:val="center"/>
              </w:trPr>
              <w:tc>
                <w:tcPr>
                  <w:tcW w:w="0" w:type="auto"/>
                  <w:shd w:val="clear" w:color="auto" w:fill="FCFFEF"/>
                  <w:vAlign w:val="center"/>
                </w:tcPr>
                <w:p w14:paraId="63ACC647" w14:textId="77777777" w:rsidR="001544ED" w:rsidRDefault="001544ED" w:rsidP="00394E54">
                  <w:pPr>
                    <w:framePr w:hSpace="181" w:wrap="around" w:hAnchor="text" w:xAlign="center" w:yAlign="bottom"/>
                    <w:spacing w:line="240" w:lineRule="auto"/>
                    <w:suppressOverlap/>
                  </w:pPr>
                  <w:r>
                    <w:rPr>
                      <w:rFonts w:hint="eastAsia"/>
                    </w:rPr>
                    <w:t>Bedroom</w:t>
                  </w:r>
                </w:p>
              </w:tc>
              <w:tc>
                <w:tcPr>
                  <w:tcW w:w="0" w:type="auto"/>
                </w:tcPr>
                <w:p w14:paraId="763F86FA" w14:textId="77777777" w:rsidR="001544ED" w:rsidRDefault="001544ED" w:rsidP="00394E54">
                  <w:pPr>
                    <w:framePr w:hSpace="181" w:wrap="around" w:hAnchor="text" w:xAlign="center" w:yAlign="bottom"/>
                    <w:spacing w:line="240" w:lineRule="auto"/>
                    <w:suppressOverlap/>
                    <w:jc w:val="center"/>
                  </w:pPr>
                  <w:r>
                    <w:rPr>
                      <w:rFonts w:hint="eastAsia"/>
                    </w:rPr>
                    <w:t>Sleeping</w:t>
                  </w:r>
                </w:p>
              </w:tc>
              <w:tc>
                <w:tcPr>
                  <w:tcW w:w="0" w:type="auto"/>
                  <w:shd w:val="clear" w:color="auto" w:fill="FCFFEF"/>
                  <w:vAlign w:val="center"/>
                </w:tcPr>
                <w:p w14:paraId="7E2A2851" w14:textId="77777777" w:rsidR="001544ED" w:rsidRDefault="001544ED" w:rsidP="00394E54">
                  <w:pPr>
                    <w:framePr w:hSpace="181" w:wrap="around" w:hAnchor="text" w:xAlign="center" w:yAlign="bottom"/>
                    <w:spacing w:line="240" w:lineRule="auto"/>
                    <w:suppressOverlap/>
                    <w:jc w:val="center"/>
                  </w:pPr>
                  <w:r>
                    <w:rPr>
                      <w:rFonts w:hint="eastAsia"/>
                    </w:rPr>
                    <w:t>Hallway</w:t>
                  </w:r>
                </w:p>
              </w:tc>
              <w:tc>
                <w:tcPr>
                  <w:tcW w:w="0" w:type="auto"/>
                  <w:vAlign w:val="center"/>
                </w:tcPr>
                <w:p w14:paraId="3259A33D" w14:textId="77777777" w:rsidR="001544ED" w:rsidRDefault="001544ED" w:rsidP="00394E54">
                  <w:pPr>
                    <w:framePr w:hSpace="181" w:wrap="around" w:hAnchor="text" w:xAlign="center" w:yAlign="bottom"/>
                    <w:spacing w:line="240" w:lineRule="auto"/>
                    <w:suppressOverlap/>
                    <w:jc w:val="center"/>
                  </w:pPr>
                  <w:r>
                    <w:t>Go out</w:t>
                  </w:r>
                </w:p>
              </w:tc>
            </w:tr>
          </w:tbl>
          <w:p w14:paraId="285952E9" w14:textId="77777777" w:rsidR="001544ED" w:rsidRDefault="001544ED" w:rsidP="001544ED">
            <w:pPr>
              <w:pStyle w:val="ad"/>
            </w:pPr>
          </w:p>
        </w:tc>
      </w:tr>
    </w:tbl>
    <w:p w14:paraId="39E6A32B" w14:textId="620857F3" w:rsidR="001544ED" w:rsidRDefault="00711E3F" w:rsidP="001544ED">
      <w:pPr>
        <w:pStyle w:val="afff5"/>
      </w:pPr>
      <w:r>
        <w:t xml:space="preserve">The basic activities of daily living (ADLs) consist of functional mobility, bathing, dressing, self-feeding, </w:t>
      </w:r>
      <w:proofErr w:type="gramStart"/>
      <w:r>
        <w:t>grooming</w:t>
      </w:r>
      <w:proofErr w:type="gramEnd"/>
      <w:r>
        <w:t xml:space="preserve"> and toilet hygiene. The simulated home lacks bathroom, so it ignores activities in bathroom, </w:t>
      </w:r>
      <w:r w:rsidRPr="00A476BB">
        <w:rPr>
          <w:i/>
        </w:rPr>
        <w:t>e.g.</w:t>
      </w:r>
      <w:r>
        <w:t xml:space="preserve">, taking a bath, brushing tooth or using toilet, etc. </w:t>
      </w:r>
      <w:r w:rsidR="000754F8">
        <w:t>W</w:t>
      </w:r>
      <w:r w:rsidR="00471638">
        <w:rPr>
          <w:rFonts w:hint="eastAsia"/>
        </w:rPr>
        <w:t xml:space="preserve">e </w:t>
      </w:r>
      <w:r w:rsidR="000754F8">
        <w:t xml:space="preserve">design </w:t>
      </w:r>
      <w:r w:rsidR="008D1FB7">
        <w:t>10</w:t>
      </w:r>
      <w:r w:rsidR="00471638">
        <w:rPr>
          <w:rFonts w:hint="eastAsia"/>
        </w:rPr>
        <w:t xml:space="preserve"> daily living activities which are commonly occurred in a real life, as </w:t>
      </w:r>
      <w:r w:rsidR="00471638">
        <w:t>illustrated</w:t>
      </w:r>
      <w:r w:rsidR="00471638">
        <w:rPr>
          <w:rFonts w:hint="eastAsia"/>
        </w:rPr>
        <w:t xml:space="preserve"> in </w:t>
      </w:r>
      <w:r w:rsidR="00471638">
        <w:fldChar w:fldCharType="begin"/>
      </w:r>
      <w:r w:rsidR="00471638">
        <w:instrText xml:space="preserve"> </w:instrText>
      </w:r>
      <w:r w:rsidR="00471638">
        <w:rPr>
          <w:rFonts w:hint="eastAsia"/>
        </w:rPr>
        <w:instrText>REF _Ref329472259 \h</w:instrText>
      </w:r>
      <w:r w:rsidR="00471638">
        <w:instrText xml:space="preserve"> </w:instrText>
      </w:r>
      <w:r w:rsidR="00471638">
        <w:fldChar w:fldCharType="separate"/>
      </w:r>
      <w:r w:rsidR="00394E54">
        <w:t xml:space="preserve">Table </w:t>
      </w:r>
      <w:r w:rsidR="00394E54">
        <w:rPr>
          <w:noProof/>
        </w:rPr>
        <w:t>5</w:t>
      </w:r>
      <w:r w:rsidR="00394E54">
        <w:noBreakHyphen/>
      </w:r>
      <w:r w:rsidR="00394E54">
        <w:rPr>
          <w:noProof/>
        </w:rPr>
        <w:t>2</w:t>
      </w:r>
      <w:r w:rsidR="00471638">
        <w:fldChar w:fldCharType="end"/>
      </w:r>
      <w:r w:rsidR="00471638">
        <w:rPr>
          <w:rFonts w:hint="eastAsia"/>
        </w:rPr>
        <w:t>.</w:t>
      </w:r>
      <w:r w:rsidR="00A476BB">
        <w:t xml:space="preserve"> </w:t>
      </w:r>
      <w:r w:rsidR="003D1C57">
        <w:t>Those activities contains both Posture and Motion actions. In the experiment, we only test single user for the home environment.</w:t>
      </w:r>
      <w:r w:rsidR="005B2852">
        <w:t xml:space="preserve"> </w:t>
      </w:r>
    </w:p>
    <w:p w14:paraId="74B9C7DE" w14:textId="277C428C" w:rsidR="002D5CE6" w:rsidRDefault="005B2852" w:rsidP="001544ED">
      <w:pPr>
        <w:pStyle w:val="afff5"/>
      </w:pPr>
      <w:r>
        <w:t>The user should wear a smart watch with operation system Android Wear and a mobile phone with Android 4.2. We have built a simple application for Android Wear to collect the sensor data of tri-acceleration and Pitch and Roll, and the application will send t</w:t>
      </w:r>
      <w:r w:rsidR="002D5CE6">
        <w:t xml:space="preserve">he sensor data to the </w:t>
      </w:r>
      <w:r w:rsidR="00B41728">
        <w:t>mobile phone</w:t>
      </w:r>
      <w:r>
        <w:t>. The</w:t>
      </w:r>
      <w:r w:rsidR="00B41728">
        <w:t>n,</w:t>
      </w:r>
      <w:r>
        <w:t xml:space="preserve"> </w:t>
      </w:r>
      <w:r w:rsidR="00B41728">
        <w:t>it</w:t>
      </w:r>
      <w:r>
        <w:t xml:space="preserve"> send</w:t>
      </w:r>
      <w:r w:rsidR="00B41728">
        <w:t>s</w:t>
      </w:r>
      <w:r>
        <w:t xml:space="preserve"> the sensor data to the home server.</w:t>
      </w:r>
      <w:r w:rsidR="0045587E">
        <w:t xml:space="preserve"> Although the proposed system trains activity recognition model by unsupervised learning approaches, the application of mobile phone can label activity. We use those labels to evaluate the performance of activity recognition. And the application set the </w:t>
      </w:r>
      <w:r w:rsidR="0045587E">
        <w:lastRenderedPageBreak/>
        <w:t>default label as “other”, so user does not need to label activity for realist life.</w:t>
      </w:r>
    </w:p>
    <w:tbl>
      <w:tblPr>
        <w:tblStyle w:val="ae"/>
        <w:tblpPr w:leftFromText="181" w:rightFromText="181" w:tblpXSpec="center" w:tblpYSpec="bottom"/>
        <w:tblOverlap w:val="never"/>
        <w:tblW w:w="8362"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4B2B9F" w14:paraId="522F39B2" w14:textId="77777777" w:rsidTr="004B2B9F">
        <w:trPr>
          <w:jc w:val="left"/>
        </w:trPr>
        <w:tc>
          <w:tcPr>
            <w:tcW w:w="8362" w:type="dxa"/>
          </w:tcPr>
          <w:p w14:paraId="2F9715E2" w14:textId="77777777" w:rsidR="004B2B9F" w:rsidRDefault="004B2B9F" w:rsidP="004B2B9F">
            <w:pPr>
              <w:pStyle w:val="afff5"/>
              <w:ind w:firstLine="0"/>
              <w:jc w:val="center"/>
            </w:pPr>
            <w:r w:rsidRPr="0045587E">
              <w:rPr>
                <w:noProof/>
              </w:rPr>
              <w:drawing>
                <wp:inline distT="0" distB="0" distL="0" distR="0" wp14:anchorId="7C6BE28B" wp14:editId="515BD002">
                  <wp:extent cx="2126512" cy="3347316"/>
                  <wp:effectExtent l="0" t="0" r="7620" b="5715"/>
                  <wp:docPr id="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5"/>
                          <a:stretch>
                            <a:fillRect/>
                          </a:stretch>
                        </pic:blipFill>
                        <pic:spPr>
                          <a:xfrm>
                            <a:off x="0" y="0"/>
                            <a:ext cx="2129995" cy="3352798"/>
                          </a:xfrm>
                          <a:prstGeom prst="rect">
                            <a:avLst/>
                          </a:prstGeom>
                        </pic:spPr>
                      </pic:pic>
                    </a:graphicData>
                  </a:graphic>
                </wp:inline>
              </w:drawing>
            </w:r>
          </w:p>
        </w:tc>
      </w:tr>
      <w:tr w:rsidR="004B2B9F" w:rsidRPr="001F17DD" w14:paraId="41C7D2B1" w14:textId="77777777" w:rsidTr="004B2B9F">
        <w:trPr>
          <w:jc w:val="left"/>
        </w:trPr>
        <w:tc>
          <w:tcPr>
            <w:tcW w:w="8362" w:type="dxa"/>
          </w:tcPr>
          <w:p w14:paraId="78C53D26" w14:textId="77777777" w:rsidR="004B2B9F" w:rsidRPr="00780D05" w:rsidRDefault="004B2B9F" w:rsidP="004B2B9F">
            <w:pPr>
              <w:pStyle w:val="afff5"/>
              <w:ind w:firstLine="0"/>
              <w:jc w:val="center"/>
            </w:pPr>
            <w:bookmarkStart w:id="1481" w:name="_Toc424901503"/>
            <w:r w:rsidRPr="00C175B9">
              <w:t xml:space="preserve">Fig. </w:t>
            </w:r>
            <w:fldSimple w:instr=" STYLEREF 1 \s ">
              <w:r w:rsidR="00394E54">
                <w:rPr>
                  <w:noProof/>
                </w:rPr>
                <w:t>5</w:t>
              </w:r>
            </w:fldSimple>
            <w:r w:rsidRPr="00C175B9">
              <w:noBreakHyphen/>
            </w:r>
            <w:fldSimple w:instr=" SEQ Fig. \* ARABIC \s 1 ">
              <w:r w:rsidR="00394E54">
                <w:rPr>
                  <w:noProof/>
                </w:rPr>
                <w:t>2</w:t>
              </w:r>
            </w:fldSimple>
            <w:r w:rsidRPr="00C175B9">
              <w:rPr>
                <w:rFonts w:hint="eastAsia"/>
              </w:rPr>
              <w:t xml:space="preserve"> </w:t>
            </w:r>
            <w:r w:rsidRPr="00C175B9">
              <w:t>The</w:t>
            </w:r>
            <w:r>
              <w:t xml:space="preserve"> interface of mobile application with Android OS</w:t>
            </w:r>
            <w:bookmarkEnd w:id="1481"/>
          </w:p>
        </w:tc>
      </w:tr>
      <w:tr w:rsidR="004B2B9F" w:rsidRPr="001F17DD" w14:paraId="4E610E3C" w14:textId="77777777" w:rsidTr="004B2B9F">
        <w:trPr>
          <w:jc w:val="left"/>
        </w:trPr>
        <w:tc>
          <w:tcPr>
            <w:tcW w:w="8362" w:type="dxa"/>
          </w:tcPr>
          <w:p w14:paraId="29EA9BC1" w14:textId="77777777" w:rsidR="004B2B9F" w:rsidRDefault="004B2B9F" w:rsidP="004B2B9F">
            <w:pPr>
              <w:pStyle w:val="ad"/>
              <w:keepNext/>
            </w:pPr>
            <w:bookmarkStart w:id="1482" w:name="_Ref424755171"/>
            <w:bookmarkStart w:id="1483" w:name="_Toc424905593"/>
            <w:r>
              <w:t xml:space="preserve">Table </w:t>
            </w:r>
            <w:fldSimple w:instr=" STYLEREF 1 \s ">
              <w:r w:rsidR="00394E54">
                <w:rPr>
                  <w:noProof/>
                </w:rPr>
                <w:t>5</w:t>
              </w:r>
            </w:fldSimple>
            <w:r>
              <w:noBreakHyphen/>
            </w:r>
            <w:fldSimple w:instr=" SEQ Table \* ARABIC \s 1 ">
              <w:r w:rsidR="00394E54">
                <w:rPr>
                  <w:noProof/>
                </w:rPr>
                <w:t>3</w:t>
              </w:r>
            </w:fldSimple>
            <w:bookmarkEnd w:id="1482"/>
            <w:r>
              <w:tab/>
              <w:t>The information about experiment subjects</w:t>
            </w:r>
            <w:bookmarkEnd w:id="1483"/>
          </w:p>
          <w:tbl>
            <w:tblPr>
              <w:tblStyle w:val="46"/>
              <w:tblW w:w="0" w:type="auto"/>
              <w:jc w:val="center"/>
              <w:tblBorders>
                <w:top w:val="single" w:sz="4" w:space="0" w:color="auto"/>
                <w:bottom w:val="single" w:sz="4" w:space="0" w:color="auto"/>
              </w:tblBorders>
              <w:tblLook w:val="04A0" w:firstRow="1" w:lastRow="0" w:firstColumn="1" w:lastColumn="0" w:noHBand="0" w:noVBand="1"/>
            </w:tblPr>
            <w:tblGrid>
              <w:gridCol w:w="1903"/>
              <w:gridCol w:w="1388"/>
              <w:gridCol w:w="1396"/>
              <w:gridCol w:w="1396"/>
            </w:tblGrid>
            <w:tr w:rsidR="004B2B9F" w14:paraId="7C53BA5E" w14:textId="77777777" w:rsidTr="004B2B9F">
              <w:trPr>
                <w:cnfStyle w:val="100000000000" w:firstRow="1" w:lastRow="0" w:firstColumn="0" w:lastColumn="0" w:oddVBand="0" w:evenVBand="0" w:oddHBand="0" w:evenHBand="0" w:firstRowFirstColumn="0" w:firstRowLastColumn="0" w:lastRowFirstColumn="0" w:lastRowLastColumn="0"/>
                <w:trHeight w:val="43"/>
                <w:jc w:val="center"/>
              </w:trPr>
              <w:tc>
                <w:tcPr>
                  <w:tcW w:w="0" w:type="auto"/>
                  <w:shd w:val="clear" w:color="auto" w:fill="FFFFFF" w:themeFill="background1"/>
                </w:tcPr>
                <w:p w14:paraId="28661195" w14:textId="77777777" w:rsidR="004B2B9F" w:rsidRPr="00CE09C4" w:rsidRDefault="004B2B9F" w:rsidP="00394E54">
                  <w:pPr>
                    <w:framePr w:hSpace="181" w:wrap="around" w:hAnchor="text" w:xAlign="center" w:yAlign="bottom"/>
                    <w:spacing w:line="240" w:lineRule="auto"/>
                    <w:suppressOverlap/>
                    <w:jc w:val="center"/>
                    <w:rPr>
                      <w:b/>
                    </w:rPr>
                  </w:pPr>
                </w:p>
              </w:tc>
              <w:tc>
                <w:tcPr>
                  <w:tcW w:w="0" w:type="auto"/>
                </w:tcPr>
                <w:p w14:paraId="6EBD4C21" w14:textId="77777777" w:rsidR="004B2B9F" w:rsidRPr="00CE09C4" w:rsidRDefault="004B2B9F" w:rsidP="00394E54">
                  <w:pPr>
                    <w:framePr w:hSpace="181" w:wrap="around" w:hAnchor="text" w:xAlign="center" w:yAlign="bottom"/>
                    <w:spacing w:line="240" w:lineRule="auto"/>
                    <w:suppressOverlap/>
                    <w:jc w:val="center"/>
                    <w:rPr>
                      <w:b/>
                    </w:rPr>
                  </w:pPr>
                  <w:r>
                    <w:rPr>
                      <w:b/>
                    </w:rPr>
                    <w:t>Subject 1</w:t>
                  </w:r>
                </w:p>
              </w:tc>
              <w:tc>
                <w:tcPr>
                  <w:tcW w:w="0" w:type="auto"/>
                </w:tcPr>
                <w:p w14:paraId="6F1E875F" w14:textId="77777777" w:rsidR="004B2B9F" w:rsidRPr="00CE09C4" w:rsidRDefault="004B2B9F" w:rsidP="00394E54">
                  <w:pPr>
                    <w:framePr w:hSpace="181" w:wrap="around" w:hAnchor="text" w:xAlign="center" w:yAlign="bottom"/>
                    <w:spacing w:line="240" w:lineRule="auto"/>
                    <w:suppressOverlap/>
                    <w:jc w:val="center"/>
                    <w:rPr>
                      <w:b/>
                    </w:rPr>
                  </w:pPr>
                  <w:r w:rsidRPr="00590114">
                    <w:rPr>
                      <w:b/>
                    </w:rPr>
                    <w:t xml:space="preserve">Subject </w:t>
                  </w:r>
                  <w:r>
                    <w:rPr>
                      <w:b/>
                    </w:rPr>
                    <w:t>2</w:t>
                  </w:r>
                </w:p>
              </w:tc>
              <w:tc>
                <w:tcPr>
                  <w:tcW w:w="0" w:type="auto"/>
                </w:tcPr>
                <w:p w14:paraId="013C2B3F" w14:textId="77777777" w:rsidR="004B2B9F" w:rsidRPr="00CE09C4" w:rsidRDefault="004B2B9F" w:rsidP="00394E54">
                  <w:pPr>
                    <w:framePr w:hSpace="181" w:wrap="around" w:hAnchor="text" w:xAlign="center" w:yAlign="bottom"/>
                    <w:spacing w:line="240" w:lineRule="auto"/>
                    <w:suppressOverlap/>
                    <w:jc w:val="center"/>
                    <w:rPr>
                      <w:b/>
                    </w:rPr>
                  </w:pPr>
                  <w:r w:rsidRPr="00590114">
                    <w:rPr>
                      <w:b/>
                    </w:rPr>
                    <w:t xml:space="preserve">Subject </w:t>
                  </w:r>
                  <w:r>
                    <w:rPr>
                      <w:b/>
                    </w:rPr>
                    <w:t>3</w:t>
                  </w:r>
                </w:p>
              </w:tc>
            </w:tr>
            <w:tr w:rsidR="004B2B9F" w14:paraId="6C8F008E" w14:textId="77777777" w:rsidTr="004B2B9F">
              <w:trPr>
                <w:trHeight w:val="38"/>
                <w:jc w:val="center"/>
              </w:trPr>
              <w:tc>
                <w:tcPr>
                  <w:tcW w:w="0" w:type="auto"/>
                  <w:shd w:val="clear" w:color="auto" w:fill="F8DCB6"/>
                  <w:vAlign w:val="center"/>
                </w:tcPr>
                <w:p w14:paraId="3321A7FA" w14:textId="77777777" w:rsidR="004B2B9F" w:rsidRDefault="004B2B9F" w:rsidP="00394E54">
                  <w:pPr>
                    <w:framePr w:hSpace="181" w:wrap="around" w:hAnchor="text" w:xAlign="center" w:yAlign="bottom"/>
                    <w:spacing w:line="240" w:lineRule="auto"/>
                    <w:suppressOverlap/>
                    <w:jc w:val="center"/>
                  </w:pPr>
                  <w:r>
                    <w:t>Gender</w:t>
                  </w:r>
                </w:p>
              </w:tc>
              <w:tc>
                <w:tcPr>
                  <w:tcW w:w="0" w:type="auto"/>
                </w:tcPr>
                <w:p w14:paraId="2D36028E" w14:textId="77777777" w:rsidR="004B2B9F" w:rsidRDefault="004B2B9F" w:rsidP="00394E54">
                  <w:pPr>
                    <w:framePr w:hSpace="181" w:wrap="around" w:hAnchor="text" w:xAlign="center" w:yAlign="bottom"/>
                    <w:spacing w:line="240" w:lineRule="auto"/>
                    <w:suppressOverlap/>
                    <w:jc w:val="center"/>
                  </w:pPr>
                  <w:r>
                    <w:t>Male</w:t>
                  </w:r>
                </w:p>
              </w:tc>
              <w:tc>
                <w:tcPr>
                  <w:tcW w:w="0" w:type="auto"/>
                  <w:shd w:val="clear" w:color="auto" w:fill="FFFFFF" w:themeFill="background1"/>
                </w:tcPr>
                <w:p w14:paraId="0C0CC82C" w14:textId="77777777" w:rsidR="004B2B9F" w:rsidRDefault="004B2B9F" w:rsidP="00394E54">
                  <w:pPr>
                    <w:framePr w:hSpace="181" w:wrap="around" w:hAnchor="text" w:xAlign="center" w:yAlign="bottom"/>
                    <w:spacing w:line="240" w:lineRule="auto"/>
                    <w:suppressOverlap/>
                    <w:jc w:val="center"/>
                  </w:pPr>
                  <w:r w:rsidRPr="00052D01">
                    <w:t>Male</w:t>
                  </w:r>
                </w:p>
              </w:tc>
              <w:tc>
                <w:tcPr>
                  <w:tcW w:w="0" w:type="auto"/>
                </w:tcPr>
                <w:p w14:paraId="6167F781" w14:textId="77777777" w:rsidR="004B2B9F" w:rsidRDefault="004B2B9F" w:rsidP="00394E54">
                  <w:pPr>
                    <w:framePr w:hSpace="181" w:wrap="around" w:hAnchor="text" w:xAlign="center" w:yAlign="bottom"/>
                    <w:spacing w:line="240" w:lineRule="auto"/>
                    <w:suppressOverlap/>
                    <w:jc w:val="center"/>
                  </w:pPr>
                  <w:r w:rsidRPr="00052D01">
                    <w:t>Male</w:t>
                  </w:r>
                </w:p>
              </w:tc>
            </w:tr>
            <w:tr w:rsidR="004B2B9F" w14:paraId="22C48751" w14:textId="77777777" w:rsidTr="004B2B9F">
              <w:trPr>
                <w:trHeight w:val="164"/>
                <w:jc w:val="center"/>
              </w:trPr>
              <w:tc>
                <w:tcPr>
                  <w:tcW w:w="0" w:type="auto"/>
                  <w:shd w:val="clear" w:color="auto" w:fill="F8DCB6"/>
                </w:tcPr>
                <w:p w14:paraId="4515289E" w14:textId="77777777" w:rsidR="004B2B9F" w:rsidRDefault="004B2B9F" w:rsidP="00394E54">
                  <w:pPr>
                    <w:framePr w:hSpace="181" w:wrap="around" w:hAnchor="text" w:xAlign="center" w:yAlign="bottom"/>
                    <w:spacing w:line="240" w:lineRule="auto"/>
                    <w:suppressOverlap/>
                    <w:jc w:val="center"/>
                  </w:pPr>
                  <w:r>
                    <w:rPr>
                      <w:rFonts w:hint="eastAsia"/>
                    </w:rPr>
                    <w:t>Age</w:t>
                  </w:r>
                </w:p>
              </w:tc>
              <w:tc>
                <w:tcPr>
                  <w:tcW w:w="0" w:type="auto"/>
                </w:tcPr>
                <w:p w14:paraId="57C417EE" w14:textId="77777777" w:rsidR="004B2B9F" w:rsidRDefault="004B2B9F" w:rsidP="00394E54">
                  <w:pPr>
                    <w:framePr w:hSpace="181" w:wrap="around" w:hAnchor="text" w:xAlign="center" w:yAlign="bottom"/>
                    <w:spacing w:line="240" w:lineRule="auto"/>
                    <w:suppressOverlap/>
                    <w:jc w:val="center"/>
                  </w:pPr>
                  <w:r>
                    <w:t>23</w:t>
                  </w:r>
                </w:p>
              </w:tc>
              <w:tc>
                <w:tcPr>
                  <w:tcW w:w="0" w:type="auto"/>
                  <w:shd w:val="clear" w:color="auto" w:fill="FFFFFF" w:themeFill="background1"/>
                  <w:vAlign w:val="center"/>
                </w:tcPr>
                <w:p w14:paraId="18D6D9D5" w14:textId="77777777" w:rsidR="004B2B9F" w:rsidRDefault="004B2B9F" w:rsidP="00394E54">
                  <w:pPr>
                    <w:framePr w:hSpace="181" w:wrap="around" w:hAnchor="text" w:xAlign="center" w:yAlign="bottom"/>
                    <w:spacing w:line="240" w:lineRule="auto"/>
                    <w:suppressOverlap/>
                    <w:jc w:val="center"/>
                  </w:pPr>
                  <w:r>
                    <w:rPr>
                      <w:rFonts w:hint="eastAsia"/>
                    </w:rPr>
                    <w:t>61</w:t>
                  </w:r>
                </w:p>
              </w:tc>
              <w:tc>
                <w:tcPr>
                  <w:tcW w:w="0" w:type="auto"/>
                </w:tcPr>
                <w:p w14:paraId="056F8817" w14:textId="77777777" w:rsidR="004B2B9F" w:rsidRDefault="004B2B9F" w:rsidP="00394E54">
                  <w:pPr>
                    <w:framePr w:hSpace="181" w:wrap="around" w:hAnchor="text" w:xAlign="center" w:yAlign="bottom"/>
                    <w:spacing w:line="240" w:lineRule="auto"/>
                    <w:suppressOverlap/>
                    <w:jc w:val="center"/>
                  </w:pPr>
                  <w:r>
                    <w:t>21</w:t>
                  </w:r>
                </w:p>
              </w:tc>
            </w:tr>
            <w:tr w:rsidR="004B2B9F" w14:paraId="4680F256" w14:textId="77777777" w:rsidTr="004B2B9F">
              <w:trPr>
                <w:trHeight w:val="38"/>
                <w:jc w:val="center"/>
              </w:trPr>
              <w:tc>
                <w:tcPr>
                  <w:tcW w:w="0" w:type="auto"/>
                  <w:shd w:val="clear" w:color="auto" w:fill="F8DCB6"/>
                </w:tcPr>
                <w:p w14:paraId="6887E14D" w14:textId="77777777" w:rsidR="004B2B9F" w:rsidRDefault="004B2B9F" w:rsidP="00394E54">
                  <w:pPr>
                    <w:framePr w:hSpace="181" w:wrap="around" w:hAnchor="text" w:xAlign="center" w:yAlign="bottom"/>
                    <w:spacing w:line="240" w:lineRule="auto"/>
                    <w:suppressOverlap/>
                    <w:jc w:val="center"/>
                  </w:pPr>
                  <w:r>
                    <w:rPr>
                      <w:rFonts w:hint="eastAsia"/>
                    </w:rPr>
                    <w:t>ADL</w:t>
                  </w:r>
                  <w:r>
                    <w:t xml:space="preserve"> number</w:t>
                  </w:r>
                </w:p>
              </w:tc>
              <w:tc>
                <w:tcPr>
                  <w:tcW w:w="0" w:type="auto"/>
                </w:tcPr>
                <w:p w14:paraId="3FDB2DA0" w14:textId="77777777" w:rsidR="004B2B9F" w:rsidRDefault="004B2B9F" w:rsidP="00394E54">
                  <w:pPr>
                    <w:framePr w:hSpace="181" w:wrap="around" w:hAnchor="text" w:xAlign="center" w:yAlign="bottom"/>
                    <w:spacing w:line="240" w:lineRule="auto"/>
                    <w:suppressOverlap/>
                    <w:jc w:val="center"/>
                  </w:pPr>
                  <w:r>
                    <w:t>10 ADLs</w:t>
                  </w:r>
                </w:p>
              </w:tc>
              <w:tc>
                <w:tcPr>
                  <w:tcW w:w="0" w:type="auto"/>
                  <w:shd w:val="clear" w:color="auto" w:fill="FFFFFF" w:themeFill="background1"/>
                  <w:vAlign w:val="center"/>
                </w:tcPr>
                <w:p w14:paraId="5672271E" w14:textId="77777777" w:rsidR="004B2B9F" w:rsidRDefault="004B2B9F" w:rsidP="00394E54">
                  <w:pPr>
                    <w:framePr w:hSpace="181" w:wrap="around" w:hAnchor="text" w:xAlign="center" w:yAlign="bottom"/>
                    <w:spacing w:line="240" w:lineRule="auto"/>
                    <w:suppressOverlap/>
                    <w:jc w:val="center"/>
                  </w:pPr>
                  <w:r>
                    <w:rPr>
                      <w:rFonts w:hint="eastAsia"/>
                    </w:rPr>
                    <w:t>9</w:t>
                  </w:r>
                  <w:r>
                    <w:t xml:space="preserve"> ADLs</w:t>
                  </w:r>
                </w:p>
              </w:tc>
              <w:tc>
                <w:tcPr>
                  <w:tcW w:w="0" w:type="auto"/>
                </w:tcPr>
                <w:p w14:paraId="74539B7D" w14:textId="77777777" w:rsidR="004B2B9F" w:rsidRDefault="004B2B9F" w:rsidP="00394E54">
                  <w:pPr>
                    <w:framePr w:hSpace="181" w:wrap="around" w:hAnchor="text" w:xAlign="center" w:yAlign="bottom"/>
                    <w:spacing w:line="240" w:lineRule="auto"/>
                    <w:suppressOverlap/>
                    <w:jc w:val="center"/>
                  </w:pPr>
                  <w:r>
                    <w:t>10 ADLs</w:t>
                  </w:r>
                </w:p>
              </w:tc>
            </w:tr>
            <w:tr w:rsidR="004B2B9F" w14:paraId="5F883E08" w14:textId="77777777" w:rsidTr="004B2B9F">
              <w:trPr>
                <w:trHeight w:val="38"/>
                <w:jc w:val="center"/>
              </w:trPr>
              <w:tc>
                <w:tcPr>
                  <w:tcW w:w="0" w:type="auto"/>
                  <w:shd w:val="clear" w:color="auto" w:fill="F8DCB6"/>
                </w:tcPr>
                <w:p w14:paraId="5BDDA4AF" w14:textId="77777777" w:rsidR="004B2B9F" w:rsidRDefault="004B2B9F" w:rsidP="00394E54">
                  <w:pPr>
                    <w:framePr w:hSpace="181" w:wrap="around" w:hAnchor="text" w:xAlign="center" w:yAlign="bottom"/>
                    <w:spacing w:line="240" w:lineRule="auto"/>
                    <w:suppressOverlap/>
                    <w:jc w:val="center"/>
                  </w:pPr>
                  <w:r>
                    <w:rPr>
                      <w:rFonts w:hint="eastAsia"/>
                    </w:rPr>
                    <w:t>Instances number</w:t>
                  </w:r>
                </w:p>
              </w:tc>
              <w:tc>
                <w:tcPr>
                  <w:tcW w:w="0" w:type="auto"/>
                </w:tcPr>
                <w:p w14:paraId="6103A670" w14:textId="77777777" w:rsidR="004B2B9F" w:rsidRDefault="004B2B9F" w:rsidP="00394E54">
                  <w:pPr>
                    <w:framePr w:hSpace="181" w:wrap="around" w:hAnchor="text" w:xAlign="center" w:yAlign="bottom"/>
                    <w:spacing w:line="240" w:lineRule="auto"/>
                    <w:suppressOverlap/>
                    <w:jc w:val="center"/>
                  </w:pPr>
                  <w:r>
                    <w:rPr>
                      <w:rFonts w:hint="eastAsia"/>
                    </w:rPr>
                    <w:t>1351</w:t>
                  </w:r>
                </w:p>
              </w:tc>
              <w:tc>
                <w:tcPr>
                  <w:tcW w:w="0" w:type="auto"/>
                  <w:shd w:val="clear" w:color="auto" w:fill="FFFFFF" w:themeFill="background1"/>
                  <w:vAlign w:val="center"/>
                </w:tcPr>
                <w:p w14:paraId="641500DC" w14:textId="77777777" w:rsidR="004B2B9F" w:rsidRDefault="004B2B9F" w:rsidP="00394E54">
                  <w:pPr>
                    <w:framePr w:hSpace="181" w:wrap="around" w:hAnchor="text" w:xAlign="center" w:yAlign="bottom"/>
                    <w:spacing w:line="240" w:lineRule="auto"/>
                    <w:suppressOverlap/>
                    <w:jc w:val="center"/>
                  </w:pPr>
                  <w:r>
                    <w:rPr>
                      <w:rFonts w:hint="eastAsia"/>
                    </w:rPr>
                    <w:t>1547</w:t>
                  </w:r>
                </w:p>
              </w:tc>
              <w:tc>
                <w:tcPr>
                  <w:tcW w:w="0" w:type="auto"/>
                </w:tcPr>
                <w:p w14:paraId="14CEE086" w14:textId="77777777" w:rsidR="004B2B9F" w:rsidRDefault="004B2B9F" w:rsidP="00394E54">
                  <w:pPr>
                    <w:framePr w:hSpace="181" w:wrap="around" w:hAnchor="text" w:xAlign="center" w:yAlign="bottom"/>
                    <w:spacing w:line="240" w:lineRule="auto"/>
                    <w:suppressOverlap/>
                    <w:jc w:val="center"/>
                  </w:pPr>
                  <w:r>
                    <w:rPr>
                      <w:rFonts w:hint="eastAsia"/>
                    </w:rPr>
                    <w:t>1193</w:t>
                  </w:r>
                </w:p>
              </w:tc>
            </w:tr>
            <w:tr w:rsidR="004B2B9F" w14:paraId="53BAD2B7" w14:textId="77777777" w:rsidTr="004B2B9F">
              <w:trPr>
                <w:trHeight w:val="38"/>
                <w:jc w:val="center"/>
              </w:trPr>
              <w:tc>
                <w:tcPr>
                  <w:tcW w:w="0" w:type="auto"/>
                  <w:shd w:val="clear" w:color="auto" w:fill="F8DCB6"/>
                </w:tcPr>
                <w:p w14:paraId="08C0B272" w14:textId="77777777" w:rsidR="004B2B9F" w:rsidRDefault="004B2B9F" w:rsidP="00394E54">
                  <w:pPr>
                    <w:framePr w:hSpace="181" w:wrap="around" w:hAnchor="text" w:xAlign="center" w:yAlign="bottom"/>
                    <w:spacing w:line="240" w:lineRule="auto"/>
                    <w:suppressOverlap/>
                    <w:jc w:val="center"/>
                  </w:pPr>
                  <w:r>
                    <w:rPr>
                      <w:rFonts w:hint="eastAsia"/>
                    </w:rPr>
                    <w:t>Experiment time</w:t>
                  </w:r>
                </w:p>
              </w:tc>
              <w:tc>
                <w:tcPr>
                  <w:tcW w:w="0" w:type="auto"/>
                </w:tcPr>
                <w:p w14:paraId="638A645A" w14:textId="77777777" w:rsidR="004B2B9F" w:rsidRDefault="004B2B9F" w:rsidP="00394E54">
                  <w:pPr>
                    <w:framePr w:hSpace="181" w:wrap="around" w:hAnchor="text" w:xAlign="center" w:yAlign="bottom"/>
                    <w:spacing w:line="240" w:lineRule="auto"/>
                    <w:suppressOverlap/>
                    <w:jc w:val="center"/>
                  </w:pPr>
                  <w:r>
                    <w:rPr>
                      <w:rFonts w:hint="eastAsia"/>
                    </w:rPr>
                    <w:t>113 minutes</w:t>
                  </w:r>
                </w:p>
              </w:tc>
              <w:tc>
                <w:tcPr>
                  <w:tcW w:w="0" w:type="auto"/>
                  <w:shd w:val="clear" w:color="auto" w:fill="FFFFFF" w:themeFill="background1"/>
                  <w:vAlign w:val="center"/>
                </w:tcPr>
                <w:p w14:paraId="4F38BF97" w14:textId="77777777" w:rsidR="004B2B9F" w:rsidRDefault="004B2B9F" w:rsidP="00394E54">
                  <w:pPr>
                    <w:framePr w:hSpace="181" w:wrap="around" w:hAnchor="text" w:xAlign="center" w:yAlign="bottom"/>
                    <w:spacing w:line="240" w:lineRule="auto"/>
                    <w:suppressOverlap/>
                    <w:jc w:val="center"/>
                  </w:pPr>
                  <w:r>
                    <w:rPr>
                      <w:rFonts w:hint="eastAsia"/>
                    </w:rPr>
                    <w:t>130 minutes</w:t>
                  </w:r>
                </w:p>
              </w:tc>
              <w:tc>
                <w:tcPr>
                  <w:tcW w:w="0" w:type="auto"/>
                </w:tcPr>
                <w:p w14:paraId="4F1AD71A" w14:textId="77777777" w:rsidR="004B2B9F" w:rsidRDefault="004B2B9F" w:rsidP="00394E54">
                  <w:pPr>
                    <w:framePr w:hSpace="181" w:wrap="around" w:hAnchor="text" w:xAlign="center" w:yAlign="bottom"/>
                    <w:spacing w:line="240" w:lineRule="auto"/>
                    <w:suppressOverlap/>
                    <w:jc w:val="center"/>
                  </w:pPr>
                  <w:r>
                    <w:rPr>
                      <w:rFonts w:hint="eastAsia"/>
                    </w:rPr>
                    <w:t>101 minutes</w:t>
                  </w:r>
                </w:p>
              </w:tc>
            </w:tr>
          </w:tbl>
          <w:p w14:paraId="4132A141" w14:textId="77777777" w:rsidR="004B2B9F" w:rsidRPr="00C175B9" w:rsidRDefault="004B2B9F" w:rsidP="004B2B9F">
            <w:pPr>
              <w:pStyle w:val="afff5"/>
              <w:ind w:firstLine="0"/>
              <w:jc w:val="center"/>
            </w:pPr>
          </w:p>
        </w:tc>
      </w:tr>
    </w:tbl>
    <w:p w14:paraId="70F34F8F" w14:textId="6E3CCEDA" w:rsidR="00B41728" w:rsidRPr="00B41728" w:rsidRDefault="00B41728" w:rsidP="004B2B9F">
      <w:pPr>
        <w:pStyle w:val="afff5"/>
      </w:pPr>
      <w:r w:rsidRPr="00B41728">
        <w:rPr>
          <w:rFonts w:hint="eastAsia"/>
        </w:rPr>
        <w:t xml:space="preserve">We have invited 3 subjects to test our system, and </w:t>
      </w:r>
      <w:r w:rsidRPr="00B41728">
        <w:fldChar w:fldCharType="begin"/>
      </w:r>
      <w:r w:rsidRPr="00B41728">
        <w:instrText xml:space="preserve"> </w:instrText>
      </w:r>
      <w:r w:rsidRPr="00B41728">
        <w:rPr>
          <w:rFonts w:hint="eastAsia"/>
        </w:rPr>
        <w:instrText>REF _Ref424755171 \h</w:instrText>
      </w:r>
      <w:r w:rsidRPr="00B41728">
        <w:instrText xml:space="preserve"> </w:instrText>
      </w:r>
      <w:r>
        <w:instrText xml:space="preserve"> \* MERGEFORMAT </w:instrText>
      </w:r>
      <w:r w:rsidRPr="00B41728">
        <w:fldChar w:fldCharType="separate"/>
      </w:r>
      <w:r w:rsidR="00394E54">
        <w:t>Table 5</w:t>
      </w:r>
      <w:r w:rsidR="00394E54">
        <w:noBreakHyphen/>
        <w:t>3</w:t>
      </w:r>
      <w:r w:rsidRPr="00B41728">
        <w:fldChar w:fldCharType="end"/>
      </w:r>
      <w:r w:rsidRPr="00B41728">
        <w:t xml:space="preserve"> shows their information. And the subject 2 did not do the activity “Go Out” in the experiment. The interval time of two </w:t>
      </w:r>
      <w:proofErr w:type="spellStart"/>
      <w:r w:rsidRPr="00B41728">
        <w:t>continuious</w:t>
      </w:r>
      <w:proofErr w:type="spellEnd"/>
      <w:r w:rsidRPr="00B41728">
        <w:t xml:space="preserve"> instances is 5 seconds. So each subject has collected about 2 hours ADL data in our simulated home. In the experiment, they could do one kind of ADLs more than one times, i.e., the subject 1 did “play pad” two times in two hours experiment. According to the result of the subject 1, we will discuss the performance of training mode. And we will show the performances of online mode with all subjects.</w:t>
      </w:r>
    </w:p>
    <w:p w14:paraId="499A322F" w14:textId="7EE962C8" w:rsidR="006720A1" w:rsidRDefault="00802638" w:rsidP="00E831AF">
      <w:pPr>
        <w:pStyle w:val="21"/>
      </w:pPr>
      <w:bookmarkStart w:id="1484" w:name="_Toc424901472"/>
      <w:r>
        <w:lastRenderedPageBreak/>
        <w:t>Evaluation of Training Mode</w:t>
      </w:r>
      <w:bookmarkEnd w:id="1484"/>
    </w:p>
    <w:p w14:paraId="0F07D3CE" w14:textId="16B1E9C1" w:rsidR="00DD5212" w:rsidRPr="00DD5212" w:rsidRDefault="00DD5212" w:rsidP="00DD5212">
      <w:pPr>
        <w:ind w:firstLine="480"/>
      </w:pPr>
      <w:r>
        <w:rPr>
          <w:rFonts w:hint="eastAsia"/>
        </w:rPr>
        <w:t xml:space="preserve">In this thesis, the experiment is divided into two parts. </w:t>
      </w:r>
      <w:r>
        <w:t>T</w:t>
      </w:r>
      <w:r>
        <w:rPr>
          <w:rFonts w:hint="eastAsia"/>
        </w:rPr>
        <w:t xml:space="preserve">he first part is the activity recognition result via group activity </w:t>
      </w:r>
      <w:r w:rsidR="00B51F21">
        <w:rPr>
          <w:rFonts w:hint="eastAsia"/>
        </w:rPr>
        <w:t xml:space="preserve">and the second is the </w:t>
      </w:r>
      <w:r w:rsidR="00B51F21">
        <w:t xml:space="preserve">ability of </w:t>
      </w:r>
      <w:r w:rsidR="00B51F21">
        <w:rPr>
          <w:rFonts w:hint="eastAsia"/>
        </w:rPr>
        <w:t>discovering new activity</w:t>
      </w:r>
      <w:r>
        <w:rPr>
          <w:rFonts w:hint="eastAsia"/>
        </w:rPr>
        <w:t>.</w:t>
      </w:r>
      <w:r w:rsidR="00B51F21">
        <w:t xml:space="preserve"> In the part of assessment on activity recognition, we shows the results of two individual AR model: ambient part and vital sign part.</w:t>
      </w:r>
      <w:r w:rsidR="0087506A">
        <w:t xml:space="preserve"> After evaluating them individually, we fuse them into the training format of second layer non-parametric hierarchical activity recognition model. And we evaluate the performance of this fusion ambient and vital sign AR model.</w:t>
      </w:r>
    </w:p>
    <w:p w14:paraId="0B1B0F4D" w14:textId="697840F2" w:rsidR="00E905CC" w:rsidRDefault="00E905CC" w:rsidP="002405E7">
      <w:pPr>
        <w:pStyle w:val="31"/>
      </w:pPr>
      <w:bookmarkStart w:id="1485" w:name="_Toc424901473"/>
      <w:r>
        <w:t xml:space="preserve">Performance on </w:t>
      </w:r>
      <w:r>
        <w:rPr>
          <w:rFonts w:hint="eastAsia"/>
        </w:rPr>
        <w:t xml:space="preserve">Ambient </w:t>
      </w:r>
      <w:r>
        <w:t>Model</w:t>
      </w:r>
      <w:bookmarkEnd w:id="1485"/>
    </w:p>
    <w:p w14:paraId="4261500E" w14:textId="75437160" w:rsidR="0087506A" w:rsidRDefault="004A20D7" w:rsidP="00FA2FA5">
      <w:pPr>
        <w:pStyle w:val="afff5"/>
      </w:pPr>
      <w:r>
        <w:t>Some activities</w:t>
      </w:r>
      <w:r w:rsidR="00953B22">
        <w:t xml:space="preserve"> of </w:t>
      </w:r>
      <w:r>
        <w:t xml:space="preserve">ambient sensors are using same appliances or same state of environment. </w:t>
      </w:r>
      <w:r w:rsidR="003851FC">
        <w:t>For example, the environment state between doing exercise and having meal are same. When people do exercise or have meal are usually staying in living room and only open the light. For the ambient AR model, it is hard to identify their different from its ambient sensors. So the evaluation of the part of ambient AR model only shows the observation from Boolean types of sensor data.</w:t>
      </w:r>
    </w:p>
    <w:p w14:paraId="78F8A0F3" w14:textId="6CAFCE45" w:rsidR="003851FC" w:rsidRDefault="00E835C0" w:rsidP="001544ED">
      <w:pPr>
        <w:pStyle w:val="afff5"/>
      </w:pPr>
      <w:r>
        <w:fldChar w:fldCharType="begin"/>
      </w:r>
      <w:r>
        <w:instrText xml:space="preserve"> REF _Ref424301277 \h </w:instrText>
      </w:r>
      <w:r>
        <w:fldChar w:fldCharType="separate"/>
      </w:r>
      <w:r w:rsidR="00394E54">
        <w:t xml:space="preserve">Table </w:t>
      </w:r>
      <w:r w:rsidR="00394E54">
        <w:rPr>
          <w:noProof/>
        </w:rPr>
        <w:t>5</w:t>
      </w:r>
      <w:r w:rsidR="00394E54">
        <w:noBreakHyphen/>
      </w:r>
      <w:r w:rsidR="00394E54">
        <w:rPr>
          <w:noProof/>
        </w:rPr>
        <w:t>4</w:t>
      </w:r>
      <w:r>
        <w:fldChar w:fldCharType="end"/>
      </w:r>
      <w:r>
        <w:t xml:space="preserve"> shows light on/off state in each room and </w:t>
      </w:r>
      <w:r w:rsidR="000E20D0">
        <w:t xml:space="preserve">electronic </w:t>
      </w:r>
      <w:r>
        <w:t>appliances usage state</w:t>
      </w:r>
      <w:r w:rsidR="009E1393">
        <w:t>, and each activity uses appliances are fewer than two appliances.</w:t>
      </w:r>
      <w:r w:rsidR="005E0121">
        <w:t xml:space="preserve"> </w:t>
      </w:r>
      <w:r w:rsidR="004428AE">
        <w:t xml:space="preserve">We have collected about 2 hours ambient sensor data with </w:t>
      </w:r>
      <w:r w:rsidR="005E0121">
        <w:t>1349 instances, and the interval time between two successive instances is 5 seconds.</w:t>
      </w:r>
      <w:r w:rsidR="004428AE">
        <w:t xml:space="preserve"> And each instance is labeled by the mobile phone application when the user started doing the activity. </w:t>
      </w:r>
      <w:r w:rsidR="004428AE">
        <w:fldChar w:fldCharType="begin"/>
      </w:r>
      <w:r w:rsidR="004428AE">
        <w:instrText xml:space="preserve"> REF _Ref424302088 \h </w:instrText>
      </w:r>
      <w:r w:rsidR="004428AE">
        <w:fldChar w:fldCharType="separate"/>
      </w:r>
      <w:r w:rsidR="00394E54">
        <w:t xml:space="preserve">Table </w:t>
      </w:r>
      <w:r w:rsidR="00394E54">
        <w:rPr>
          <w:noProof/>
        </w:rPr>
        <w:t>5</w:t>
      </w:r>
      <w:r w:rsidR="00394E54">
        <w:noBreakHyphen/>
      </w:r>
      <w:r w:rsidR="00394E54">
        <w:rPr>
          <w:noProof/>
        </w:rPr>
        <w:t>5</w:t>
      </w:r>
      <w:r w:rsidR="004428AE">
        <w:fldChar w:fldCharType="end"/>
      </w:r>
      <w:r w:rsidR="004428AE">
        <w:t xml:space="preserve"> shows the predicted results of collected data</w:t>
      </w:r>
      <w:r w:rsidR="00D76A78">
        <w:t xml:space="preserve"> with 1</w:t>
      </w:r>
      <w:r w:rsidR="00B5140F">
        <w:t>0 activities and a label</w:t>
      </w:r>
      <w:r w:rsidR="00D76A78">
        <w:t xml:space="preserve"> </w:t>
      </w:r>
      <w:r w:rsidR="00B5140F">
        <w:t>“O</w:t>
      </w:r>
      <w:r w:rsidR="00D76A78">
        <w:t>ther</w:t>
      </w:r>
      <w:r w:rsidR="00B5140F">
        <w:t>”</w:t>
      </w:r>
      <w:r w:rsidR="00D76A78">
        <w:t xml:space="preserve"> </w:t>
      </w:r>
      <w:r w:rsidR="00B5140F">
        <w:t xml:space="preserve">that the </w:t>
      </w:r>
      <w:r w:rsidR="00D76A78">
        <w:t xml:space="preserve">user </w:t>
      </w:r>
      <w:r w:rsidR="00B5140F">
        <w:t>consider the activity cannot belong to a specific activity.</w:t>
      </w:r>
    </w:p>
    <w:p w14:paraId="4A47B9CA" w14:textId="77777777" w:rsidR="004B2B9F" w:rsidRDefault="004B2B9F" w:rsidP="001544ED">
      <w:pPr>
        <w:pStyle w:val="afff5"/>
      </w:pPr>
    </w:p>
    <w:tbl>
      <w:tblPr>
        <w:tblStyle w:val="ae"/>
        <w:tblpPr w:leftFromText="181" w:rightFromText="181" w:tblpXSpec="center" w:tblpYSpec="top"/>
        <w:tblOverlap w:val="never"/>
        <w:tblW w:w="0" w:type="auto"/>
        <w:jc w:val="left"/>
        <w:tblLook w:val="04A0" w:firstRow="1" w:lastRow="0" w:firstColumn="1" w:lastColumn="0" w:noHBand="0" w:noVBand="1"/>
      </w:tblPr>
      <w:tblGrid>
        <w:gridCol w:w="8720"/>
      </w:tblGrid>
      <w:tr w:rsidR="004B2B9F" w14:paraId="1F7B01BF" w14:textId="77777777" w:rsidTr="004B2B9F">
        <w:trPr>
          <w:trHeight w:val="5098"/>
          <w:jc w:val="left"/>
        </w:trPr>
        <w:tc>
          <w:tcPr>
            <w:tcW w:w="8480" w:type="dxa"/>
            <w:tcBorders>
              <w:top w:val="nil"/>
              <w:left w:val="nil"/>
              <w:bottom w:val="nil"/>
              <w:right w:val="nil"/>
            </w:tcBorders>
          </w:tcPr>
          <w:p w14:paraId="1A99D4E6" w14:textId="77777777" w:rsidR="004B2B9F" w:rsidRDefault="004B2B9F" w:rsidP="004B2B9F">
            <w:pPr>
              <w:pStyle w:val="ad"/>
              <w:keepNext/>
            </w:pPr>
            <w:bookmarkStart w:id="1486" w:name="_Ref424301277"/>
            <w:bookmarkStart w:id="1487" w:name="_Toc424905594"/>
            <w:r>
              <w:lastRenderedPageBreak/>
              <w:t xml:space="preserve">Table </w:t>
            </w:r>
            <w:fldSimple w:instr=" STYLEREF 1 \s ">
              <w:r w:rsidR="00394E54">
                <w:rPr>
                  <w:noProof/>
                </w:rPr>
                <w:t>5</w:t>
              </w:r>
            </w:fldSimple>
            <w:r>
              <w:noBreakHyphen/>
            </w:r>
            <w:fldSimple w:instr=" SEQ Table \* ARABIC \s 1 ">
              <w:r w:rsidR="00394E54">
                <w:rPr>
                  <w:noProof/>
                </w:rPr>
                <w:t>4</w:t>
              </w:r>
            </w:fldSimple>
            <w:bookmarkEnd w:id="1486"/>
            <w:r>
              <w:tab/>
              <w:t>Light and appliance usage states</w:t>
            </w:r>
            <w:r>
              <w:rPr>
                <w:rFonts w:hint="eastAsia"/>
              </w:rPr>
              <w:t xml:space="preserve"> </w:t>
            </w:r>
            <w:r>
              <w:t>of different activities</w:t>
            </w:r>
            <w:bookmarkEnd w:id="14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261"/>
              <w:gridCol w:w="779"/>
              <w:gridCol w:w="818"/>
              <w:gridCol w:w="819"/>
              <w:gridCol w:w="818"/>
              <w:gridCol w:w="613"/>
              <w:gridCol w:w="614"/>
              <w:gridCol w:w="614"/>
              <w:gridCol w:w="614"/>
              <w:gridCol w:w="930"/>
              <w:gridCol w:w="614"/>
            </w:tblGrid>
            <w:tr w:rsidR="004B2B9F" w:rsidRPr="00E835C0" w14:paraId="40DBEFB2" w14:textId="77777777" w:rsidTr="004B2B9F">
              <w:trPr>
                <w:trHeight w:val="340"/>
              </w:trPr>
              <w:tc>
                <w:tcPr>
                  <w:tcW w:w="1313" w:type="dxa"/>
                  <w:vMerge w:val="restart"/>
                  <w:shd w:val="clear" w:color="auto" w:fill="FFFF99"/>
                  <w:noWrap/>
                  <w:vAlign w:val="center"/>
                  <w:hideMark/>
                </w:tcPr>
                <w:p w14:paraId="1A89384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Activity</w:t>
                  </w:r>
                </w:p>
              </w:tc>
              <w:tc>
                <w:tcPr>
                  <w:tcW w:w="3360" w:type="dxa"/>
                  <w:gridSpan w:val="4"/>
                  <w:shd w:val="clear" w:color="auto" w:fill="FFFF99"/>
                  <w:noWrap/>
                  <w:vAlign w:val="center"/>
                  <w:hideMark/>
                </w:tcPr>
                <w:p w14:paraId="1D3FA7A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Light On/Off</w:t>
                  </w:r>
                </w:p>
              </w:tc>
              <w:tc>
                <w:tcPr>
                  <w:tcW w:w="3821" w:type="dxa"/>
                  <w:gridSpan w:val="6"/>
                  <w:shd w:val="clear" w:color="auto" w:fill="FFFF99"/>
                  <w:noWrap/>
                  <w:vAlign w:val="center"/>
                  <w:hideMark/>
                </w:tcPr>
                <w:p w14:paraId="2E1042B5"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Appliance On/Off</w:t>
                  </w:r>
                </w:p>
              </w:tc>
            </w:tr>
            <w:tr w:rsidR="004B2B9F" w:rsidRPr="00E835C0" w14:paraId="47D2569C" w14:textId="77777777" w:rsidTr="004B2B9F">
              <w:trPr>
                <w:trHeight w:val="340"/>
              </w:trPr>
              <w:tc>
                <w:tcPr>
                  <w:tcW w:w="1313" w:type="dxa"/>
                  <w:vMerge/>
                  <w:shd w:val="clear" w:color="auto" w:fill="FFFF99"/>
                  <w:vAlign w:val="center"/>
                  <w:hideMark/>
                </w:tcPr>
                <w:p w14:paraId="5087669D" w14:textId="77777777" w:rsidR="004B2B9F" w:rsidRPr="00E835C0" w:rsidRDefault="004B2B9F" w:rsidP="00394E54">
                  <w:pPr>
                    <w:framePr w:hSpace="181" w:wrap="around" w:hAnchor="text" w:xAlign="center" w:yAlign="top"/>
                    <w:widowControl/>
                    <w:spacing w:line="240" w:lineRule="auto"/>
                    <w:suppressOverlap/>
                    <w:jc w:val="left"/>
                    <w:rPr>
                      <w:rFonts w:eastAsia="新細明體"/>
                      <w:color w:val="000000"/>
                      <w:kern w:val="0"/>
                      <w:sz w:val="20"/>
                      <w:szCs w:val="20"/>
                    </w:rPr>
                  </w:pPr>
                </w:p>
              </w:tc>
              <w:tc>
                <w:tcPr>
                  <w:tcW w:w="809" w:type="dxa"/>
                  <w:shd w:val="clear" w:color="auto" w:fill="FFCC99"/>
                  <w:noWrap/>
                  <w:vAlign w:val="center"/>
                  <w:hideMark/>
                </w:tcPr>
                <w:p w14:paraId="757884E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Living</w:t>
                  </w:r>
                  <w:r>
                    <w:rPr>
                      <w:rFonts w:eastAsia="新細明體"/>
                      <w:color w:val="000000"/>
                      <w:kern w:val="0"/>
                      <w:sz w:val="20"/>
                      <w:szCs w:val="20"/>
                    </w:rPr>
                    <w:t xml:space="preserve"> Room</w:t>
                  </w:r>
                </w:p>
              </w:tc>
              <w:tc>
                <w:tcPr>
                  <w:tcW w:w="850" w:type="dxa"/>
                  <w:shd w:val="clear" w:color="auto" w:fill="FFCC99"/>
                  <w:noWrap/>
                  <w:vAlign w:val="center"/>
                  <w:hideMark/>
                </w:tcPr>
                <w:p w14:paraId="2B8F730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Studying</w:t>
                  </w:r>
                  <w:r>
                    <w:rPr>
                      <w:rFonts w:eastAsia="新細明體"/>
                      <w:color w:val="000000"/>
                      <w:kern w:val="0"/>
                      <w:sz w:val="20"/>
                      <w:szCs w:val="20"/>
                    </w:rPr>
                    <w:t xml:space="preserve"> Room</w:t>
                  </w:r>
                </w:p>
              </w:tc>
              <w:tc>
                <w:tcPr>
                  <w:tcW w:w="851" w:type="dxa"/>
                  <w:shd w:val="clear" w:color="auto" w:fill="FFCC99"/>
                  <w:noWrap/>
                  <w:vAlign w:val="center"/>
                  <w:hideMark/>
                </w:tcPr>
                <w:p w14:paraId="393C969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Bed</w:t>
                  </w:r>
                  <w:r w:rsidRPr="00E835C0">
                    <w:rPr>
                      <w:rFonts w:eastAsia="新細明體"/>
                      <w:color w:val="000000"/>
                      <w:kern w:val="0"/>
                      <w:sz w:val="20"/>
                      <w:szCs w:val="20"/>
                    </w:rPr>
                    <w:t>room</w:t>
                  </w:r>
                </w:p>
              </w:tc>
              <w:tc>
                <w:tcPr>
                  <w:tcW w:w="850" w:type="dxa"/>
                  <w:shd w:val="clear" w:color="auto" w:fill="FFCC99"/>
                  <w:noWrap/>
                  <w:vAlign w:val="center"/>
                  <w:hideMark/>
                </w:tcPr>
                <w:p w14:paraId="646A819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Kitchen</w:t>
                  </w:r>
                </w:p>
              </w:tc>
              <w:tc>
                <w:tcPr>
                  <w:tcW w:w="636" w:type="dxa"/>
                  <w:shd w:val="clear" w:color="auto" w:fill="FFCC99"/>
                  <w:noWrap/>
                  <w:vAlign w:val="center"/>
                  <w:hideMark/>
                </w:tcPr>
                <w:p w14:paraId="64FA4A0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Switch</w:t>
                  </w:r>
                  <w:r>
                    <w:rPr>
                      <w:rFonts w:eastAsia="新細明體"/>
                      <w:color w:val="000000"/>
                      <w:kern w:val="0"/>
                      <w:sz w:val="20"/>
                      <w:szCs w:val="20"/>
                    </w:rPr>
                    <w:t xml:space="preserve"> Door</w:t>
                  </w:r>
                </w:p>
              </w:tc>
              <w:tc>
                <w:tcPr>
                  <w:tcW w:w="637" w:type="dxa"/>
                  <w:shd w:val="clear" w:color="auto" w:fill="FFCC99"/>
                  <w:noWrap/>
                  <w:vAlign w:val="center"/>
                  <w:hideMark/>
                </w:tcPr>
                <w:p w14:paraId="70F7F0DF"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TV</w:t>
                  </w:r>
                </w:p>
              </w:tc>
              <w:tc>
                <w:tcPr>
                  <w:tcW w:w="637" w:type="dxa"/>
                  <w:shd w:val="clear" w:color="auto" w:fill="FFCC99"/>
                  <w:noWrap/>
                  <w:vAlign w:val="center"/>
                  <w:hideMark/>
                </w:tcPr>
                <w:p w14:paraId="72E0898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Lamp</w:t>
                  </w:r>
                </w:p>
              </w:tc>
              <w:tc>
                <w:tcPr>
                  <w:tcW w:w="637" w:type="dxa"/>
                  <w:shd w:val="clear" w:color="auto" w:fill="FFCC99"/>
                  <w:noWrap/>
                  <w:vAlign w:val="center"/>
                  <w:hideMark/>
                </w:tcPr>
                <w:p w14:paraId="2B08FD4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Fan</w:t>
                  </w:r>
                </w:p>
              </w:tc>
              <w:tc>
                <w:tcPr>
                  <w:tcW w:w="637" w:type="dxa"/>
                  <w:shd w:val="clear" w:color="auto" w:fill="FFCC99"/>
                  <w:noWrap/>
                  <w:vAlign w:val="center"/>
                  <w:hideMark/>
                </w:tcPr>
                <w:p w14:paraId="12E847CF"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Microwave</w:t>
                  </w:r>
                </w:p>
              </w:tc>
              <w:tc>
                <w:tcPr>
                  <w:tcW w:w="637" w:type="dxa"/>
                  <w:shd w:val="clear" w:color="auto" w:fill="FFCC99"/>
                  <w:noWrap/>
                  <w:vAlign w:val="center"/>
                  <w:hideMark/>
                </w:tcPr>
                <w:p w14:paraId="7417959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E835C0">
                    <w:rPr>
                      <w:rFonts w:eastAsia="新細明體"/>
                      <w:color w:val="000000"/>
                      <w:kern w:val="0"/>
                      <w:sz w:val="20"/>
                      <w:szCs w:val="20"/>
                    </w:rPr>
                    <w:t>Pad</w:t>
                  </w:r>
                </w:p>
              </w:tc>
            </w:tr>
            <w:tr w:rsidR="004B2B9F" w:rsidRPr="00E835C0" w14:paraId="26FDC2AF" w14:textId="77777777" w:rsidTr="004B2B9F">
              <w:trPr>
                <w:trHeight w:val="340"/>
              </w:trPr>
              <w:tc>
                <w:tcPr>
                  <w:tcW w:w="1313" w:type="dxa"/>
                  <w:shd w:val="clear" w:color="auto" w:fill="FFCC99"/>
                  <w:noWrap/>
                  <w:vAlign w:val="center"/>
                  <w:hideMark/>
                </w:tcPr>
                <w:p w14:paraId="6B5184A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Watch</w:t>
                  </w:r>
                  <w:r>
                    <w:rPr>
                      <w:color w:val="000000"/>
                    </w:rPr>
                    <w:t xml:space="preserve"> </w:t>
                  </w:r>
                  <w:r>
                    <w:rPr>
                      <w:rFonts w:hint="eastAsia"/>
                      <w:color w:val="000000"/>
                    </w:rPr>
                    <w:t>TV</w:t>
                  </w:r>
                </w:p>
              </w:tc>
              <w:tc>
                <w:tcPr>
                  <w:tcW w:w="809" w:type="dxa"/>
                  <w:shd w:val="clear" w:color="auto" w:fill="auto"/>
                  <w:noWrap/>
                  <w:vAlign w:val="center"/>
                  <w:hideMark/>
                </w:tcPr>
                <w:p w14:paraId="315AB65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0" w:type="dxa"/>
                  <w:shd w:val="clear" w:color="auto" w:fill="auto"/>
                  <w:noWrap/>
                  <w:vAlign w:val="center"/>
                  <w:hideMark/>
                </w:tcPr>
                <w:p w14:paraId="0010E505"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232EAF0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50FCB06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09091EC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DEDFE8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637" w:type="dxa"/>
                  <w:shd w:val="clear" w:color="auto" w:fill="auto"/>
                  <w:noWrap/>
                  <w:vAlign w:val="center"/>
                  <w:hideMark/>
                </w:tcPr>
                <w:p w14:paraId="6E4A32C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F8B86F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6C576E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06ED56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217B78EA" w14:textId="77777777" w:rsidTr="004B2B9F">
              <w:trPr>
                <w:trHeight w:val="340"/>
              </w:trPr>
              <w:tc>
                <w:tcPr>
                  <w:tcW w:w="1313" w:type="dxa"/>
                  <w:shd w:val="clear" w:color="auto" w:fill="FFCC99"/>
                  <w:noWrap/>
                  <w:vAlign w:val="center"/>
                  <w:hideMark/>
                </w:tcPr>
                <w:p w14:paraId="70228D7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Read Newspaper</w:t>
                  </w:r>
                </w:p>
              </w:tc>
              <w:tc>
                <w:tcPr>
                  <w:tcW w:w="809" w:type="dxa"/>
                  <w:shd w:val="clear" w:color="auto" w:fill="auto"/>
                  <w:noWrap/>
                  <w:vAlign w:val="center"/>
                  <w:hideMark/>
                </w:tcPr>
                <w:p w14:paraId="789ACD0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0" w:type="dxa"/>
                  <w:shd w:val="clear" w:color="auto" w:fill="auto"/>
                  <w:noWrap/>
                  <w:vAlign w:val="center"/>
                  <w:hideMark/>
                </w:tcPr>
                <w:p w14:paraId="65B9411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0F01FED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5A99895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4F37B523"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72CDF53"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7F80444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637" w:type="dxa"/>
                  <w:shd w:val="clear" w:color="auto" w:fill="auto"/>
                  <w:noWrap/>
                  <w:vAlign w:val="center"/>
                  <w:hideMark/>
                </w:tcPr>
                <w:p w14:paraId="76C90CF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A028B2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EA094D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792968DE" w14:textId="77777777" w:rsidTr="004B2B9F">
              <w:trPr>
                <w:trHeight w:val="340"/>
              </w:trPr>
              <w:tc>
                <w:tcPr>
                  <w:tcW w:w="1313" w:type="dxa"/>
                  <w:shd w:val="clear" w:color="auto" w:fill="FFCC99"/>
                  <w:noWrap/>
                  <w:vAlign w:val="center"/>
                  <w:hideMark/>
                </w:tcPr>
                <w:p w14:paraId="18DA7D7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Exercise</w:t>
                  </w:r>
                </w:p>
              </w:tc>
              <w:tc>
                <w:tcPr>
                  <w:tcW w:w="809" w:type="dxa"/>
                  <w:shd w:val="clear" w:color="auto" w:fill="auto"/>
                  <w:noWrap/>
                  <w:vAlign w:val="center"/>
                  <w:hideMark/>
                </w:tcPr>
                <w:p w14:paraId="110B99D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0" w:type="dxa"/>
                  <w:shd w:val="clear" w:color="auto" w:fill="auto"/>
                  <w:noWrap/>
                  <w:vAlign w:val="center"/>
                  <w:hideMark/>
                </w:tcPr>
                <w:p w14:paraId="0518B621"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200FC33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17C1DE4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0379A2A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C61145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3553DB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582E857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0BC28E6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41DDE86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15E986D5" w14:textId="77777777" w:rsidTr="004B2B9F">
              <w:trPr>
                <w:trHeight w:val="340"/>
              </w:trPr>
              <w:tc>
                <w:tcPr>
                  <w:tcW w:w="1313" w:type="dxa"/>
                  <w:shd w:val="clear" w:color="auto" w:fill="FFCC99"/>
                  <w:noWrap/>
                  <w:vAlign w:val="center"/>
                  <w:hideMark/>
                </w:tcPr>
                <w:p w14:paraId="44A9085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Meal</w:t>
                  </w:r>
                </w:p>
              </w:tc>
              <w:tc>
                <w:tcPr>
                  <w:tcW w:w="809" w:type="dxa"/>
                  <w:shd w:val="clear" w:color="auto" w:fill="auto"/>
                  <w:noWrap/>
                  <w:vAlign w:val="center"/>
                  <w:hideMark/>
                </w:tcPr>
                <w:p w14:paraId="23B260B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0" w:type="dxa"/>
                  <w:shd w:val="clear" w:color="auto" w:fill="auto"/>
                  <w:noWrap/>
                  <w:vAlign w:val="center"/>
                  <w:hideMark/>
                </w:tcPr>
                <w:p w14:paraId="0D34A479"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37966995"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205D58B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38221BCF"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0F91A32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12DBA0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2479A95"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0002046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86F6E5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3DED9983" w14:textId="77777777" w:rsidTr="004B2B9F">
              <w:trPr>
                <w:trHeight w:val="340"/>
              </w:trPr>
              <w:tc>
                <w:tcPr>
                  <w:tcW w:w="1313" w:type="dxa"/>
                  <w:shd w:val="clear" w:color="auto" w:fill="FFCC99"/>
                  <w:noWrap/>
                  <w:vAlign w:val="center"/>
                  <w:hideMark/>
                </w:tcPr>
                <w:p w14:paraId="3AE65EB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Play</w:t>
                  </w:r>
                  <w:r>
                    <w:rPr>
                      <w:color w:val="000000"/>
                    </w:rPr>
                    <w:t xml:space="preserve"> </w:t>
                  </w:r>
                  <w:r>
                    <w:rPr>
                      <w:rFonts w:hint="eastAsia"/>
                      <w:color w:val="000000"/>
                    </w:rPr>
                    <w:t>Pad</w:t>
                  </w:r>
                </w:p>
              </w:tc>
              <w:tc>
                <w:tcPr>
                  <w:tcW w:w="809" w:type="dxa"/>
                  <w:shd w:val="clear" w:color="auto" w:fill="auto"/>
                  <w:noWrap/>
                  <w:vAlign w:val="center"/>
                  <w:hideMark/>
                </w:tcPr>
                <w:p w14:paraId="32CB607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3F4005C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1" w:type="dxa"/>
                  <w:shd w:val="clear" w:color="auto" w:fill="auto"/>
                  <w:noWrap/>
                  <w:vAlign w:val="center"/>
                  <w:hideMark/>
                </w:tcPr>
                <w:p w14:paraId="162B642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19AD645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2BEE237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9D41E6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099ED413"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D3A860A"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934FCC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40D1711F"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r>
            <w:tr w:rsidR="004B2B9F" w:rsidRPr="00E835C0" w14:paraId="6EC01E1B" w14:textId="77777777" w:rsidTr="004B2B9F">
              <w:trPr>
                <w:trHeight w:val="340"/>
              </w:trPr>
              <w:tc>
                <w:tcPr>
                  <w:tcW w:w="1313" w:type="dxa"/>
                  <w:shd w:val="clear" w:color="auto" w:fill="FFCC99"/>
                  <w:noWrap/>
                  <w:vAlign w:val="center"/>
                  <w:hideMark/>
                </w:tcPr>
                <w:p w14:paraId="5F271BF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Read Book</w:t>
                  </w:r>
                </w:p>
              </w:tc>
              <w:tc>
                <w:tcPr>
                  <w:tcW w:w="809" w:type="dxa"/>
                  <w:shd w:val="clear" w:color="auto" w:fill="auto"/>
                  <w:noWrap/>
                  <w:vAlign w:val="center"/>
                  <w:hideMark/>
                </w:tcPr>
                <w:p w14:paraId="7A68C9B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210F5C6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1" w:type="dxa"/>
                  <w:shd w:val="clear" w:color="auto" w:fill="auto"/>
                  <w:noWrap/>
                  <w:vAlign w:val="center"/>
                  <w:hideMark/>
                </w:tcPr>
                <w:p w14:paraId="6558BD0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1859693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39259C53"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72EAEAF9"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94555F5"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3FF697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87D4B9F"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9CB13B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5854E491" w14:textId="77777777" w:rsidTr="004B2B9F">
              <w:trPr>
                <w:trHeight w:val="340"/>
              </w:trPr>
              <w:tc>
                <w:tcPr>
                  <w:tcW w:w="1313" w:type="dxa"/>
                  <w:shd w:val="clear" w:color="auto" w:fill="FFCC99"/>
                  <w:noWrap/>
                  <w:vAlign w:val="center"/>
                  <w:hideMark/>
                </w:tcPr>
                <w:p w14:paraId="5B4FEEB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Sweep</w:t>
                  </w:r>
                </w:p>
              </w:tc>
              <w:tc>
                <w:tcPr>
                  <w:tcW w:w="809" w:type="dxa"/>
                  <w:shd w:val="clear" w:color="auto" w:fill="auto"/>
                  <w:noWrap/>
                  <w:vAlign w:val="center"/>
                  <w:hideMark/>
                </w:tcPr>
                <w:p w14:paraId="2485B48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386B74E9"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1" w:type="dxa"/>
                  <w:shd w:val="clear" w:color="auto" w:fill="auto"/>
                  <w:noWrap/>
                  <w:vAlign w:val="center"/>
                  <w:hideMark/>
                </w:tcPr>
                <w:p w14:paraId="0D70EEA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407F641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72308D4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4BA856A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410FC5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6AAD6DD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A5CDCC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778F87A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57C842A0" w14:textId="77777777" w:rsidTr="004B2B9F">
              <w:trPr>
                <w:trHeight w:val="340"/>
              </w:trPr>
              <w:tc>
                <w:tcPr>
                  <w:tcW w:w="1313" w:type="dxa"/>
                  <w:shd w:val="clear" w:color="auto" w:fill="FFCC99"/>
                  <w:noWrap/>
                  <w:vAlign w:val="center"/>
                  <w:hideMark/>
                </w:tcPr>
                <w:p w14:paraId="4BD17E1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Sleep</w:t>
                  </w:r>
                </w:p>
              </w:tc>
              <w:tc>
                <w:tcPr>
                  <w:tcW w:w="809" w:type="dxa"/>
                  <w:shd w:val="clear" w:color="auto" w:fill="auto"/>
                  <w:noWrap/>
                  <w:vAlign w:val="center"/>
                  <w:hideMark/>
                </w:tcPr>
                <w:p w14:paraId="3EDF3C61"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151C310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7591A09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850" w:type="dxa"/>
                  <w:shd w:val="clear" w:color="auto" w:fill="auto"/>
                  <w:noWrap/>
                  <w:vAlign w:val="center"/>
                  <w:hideMark/>
                </w:tcPr>
                <w:p w14:paraId="6ECA08B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57BDEC5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C208991"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774A4FD9"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78E61F4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F4BEDB2"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0EEA90F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6113F338" w14:textId="77777777" w:rsidTr="004B2B9F">
              <w:trPr>
                <w:trHeight w:val="340"/>
              </w:trPr>
              <w:tc>
                <w:tcPr>
                  <w:tcW w:w="1313" w:type="dxa"/>
                  <w:shd w:val="clear" w:color="auto" w:fill="FFCC99"/>
                  <w:noWrap/>
                  <w:vAlign w:val="center"/>
                  <w:hideMark/>
                </w:tcPr>
                <w:p w14:paraId="38B0C75F"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Wash</w:t>
                  </w:r>
                  <w:r>
                    <w:rPr>
                      <w:color w:val="000000"/>
                    </w:rPr>
                    <w:t xml:space="preserve"> </w:t>
                  </w:r>
                  <w:r>
                    <w:rPr>
                      <w:rFonts w:hint="eastAsia"/>
                      <w:color w:val="000000"/>
                    </w:rPr>
                    <w:t>Dishes</w:t>
                  </w:r>
                </w:p>
              </w:tc>
              <w:tc>
                <w:tcPr>
                  <w:tcW w:w="809" w:type="dxa"/>
                  <w:shd w:val="clear" w:color="auto" w:fill="auto"/>
                  <w:noWrap/>
                  <w:vAlign w:val="center"/>
                  <w:hideMark/>
                </w:tcPr>
                <w:p w14:paraId="70DD59C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76CA386D"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46E3A7A8"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26A3ADD3"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636" w:type="dxa"/>
                  <w:shd w:val="clear" w:color="auto" w:fill="auto"/>
                  <w:noWrap/>
                  <w:vAlign w:val="center"/>
                  <w:hideMark/>
                </w:tcPr>
                <w:p w14:paraId="705050AA"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543381D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570A021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35FEB0B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06CDB167"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C1B5EE3"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r w:rsidR="004B2B9F" w:rsidRPr="00E835C0" w14:paraId="28D90BBE" w14:textId="77777777" w:rsidTr="004B2B9F">
              <w:trPr>
                <w:trHeight w:val="340"/>
              </w:trPr>
              <w:tc>
                <w:tcPr>
                  <w:tcW w:w="1313" w:type="dxa"/>
                  <w:shd w:val="clear" w:color="auto" w:fill="FFCC99"/>
                  <w:noWrap/>
                  <w:vAlign w:val="center"/>
                  <w:hideMark/>
                </w:tcPr>
                <w:p w14:paraId="5566937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Go</w:t>
                  </w:r>
                  <w:r>
                    <w:rPr>
                      <w:color w:val="000000"/>
                    </w:rPr>
                    <w:t xml:space="preserve"> </w:t>
                  </w:r>
                  <w:r>
                    <w:rPr>
                      <w:rFonts w:hint="eastAsia"/>
                      <w:color w:val="000000"/>
                    </w:rPr>
                    <w:t>Out</w:t>
                  </w:r>
                </w:p>
              </w:tc>
              <w:tc>
                <w:tcPr>
                  <w:tcW w:w="809" w:type="dxa"/>
                  <w:shd w:val="clear" w:color="auto" w:fill="auto"/>
                  <w:noWrap/>
                  <w:vAlign w:val="center"/>
                  <w:hideMark/>
                </w:tcPr>
                <w:p w14:paraId="5B35350B"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2340D2E5"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1" w:type="dxa"/>
                  <w:shd w:val="clear" w:color="auto" w:fill="auto"/>
                  <w:noWrap/>
                  <w:vAlign w:val="center"/>
                  <w:hideMark/>
                </w:tcPr>
                <w:p w14:paraId="08E76440"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850" w:type="dxa"/>
                  <w:shd w:val="clear" w:color="auto" w:fill="auto"/>
                  <w:noWrap/>
                  <w:vAlign w:val="center"/>
                  <w:hideMark/>
                </w:tcPr>
                <w:p w14:paraId="2FFDA28C"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6" w:type="dxa"/>
                  <w:shd w:val="clear" w:color="auto" w:fill="auto"/>
                  <w:noWrap/>
                  <w:vAlign w:val="center"/>
                  <w:hideMark/>
                </w:tcPr>
                <w:p w14:paraId="3051B0A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1</w:t>
                  </w:r>
                </w:p>
              </w:tc>
              <w:tc>
                <w:tcPr>
                  <w:tcW w:w="637" w:type="dxa"/>
                  <w:shd w:val="clear" w:color="auto" w:fill="auto"/>
                  <w:noWrap/>
                  <w:vAlign w:val="center"/>
                  <w:hideMark/>
                </w:tcPr>
                <w:p w14:paraId="48F29756"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DA49F94"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4F8AA25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1483D36E"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c>
                <w:tcPr>
                  <w:tcW w:w="637" w:type="dxa"/>
                  <w:shd w:val="clear" w:color="auto" w:fill="auto"/>
                  <w:noWrap/>
                  <w:vAlign w:val="center"/>
                  <w:hideMark/>
                </w:tcPr>
                <w:p w14:paraId="2052F04A" w14:textId="77777777" w:rsidR="004B2B9F" w:rsidRPr="00E835C0"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hint="eastAsia"/>
                      <w:color w:val="000000"/>
                    </w:rPr>
                    <w:t>0</w:t>
                  </w:r>
                </w:p>
              </w:tc>
            </w:tr>
          </w:tbl>
          <w:p w14:paraId="29A44F18" w14:textId="77777777" w:rsidR="004B2B9F" w:rsidRDefault="004B2B9F" w:rsidP="004B2B9F">
            <w:pPr>
              <w:pStyle w:val="afff5"/>
              <w:ind w:firstLine="0"/>
            </w:pPr>
          </w:p>
        </w:tc>
      </w:tr>
      <w:tr w:rsidR="004B2B9F" w14:paraId="79A9F8A7" w14:textId="77777777" w:rsidTr="004B2B9F">
        <w:trPr>
          <w:trHeight w:val="4894"/>
          <w:jc w:val="left"/>
        </w:trPr>
        <w:tc>
          <w:tcPr>
            <w:tcW w:w="8480" w:type="dxa"/>
            <w:tcBorders>
              <w:top w:val="nil"/>
              <w:left w:val="nil"/>
              <w:bottom w:val="nil"/>
              <w:right w:val="nil"/>
            </w:tcBorders>
          </w:tcPr>
          <w:p w14:paraId="4CFEAE70" w14:textId="77777777" w:rsidR="004B2B9F" w:rsidRDefault="004B2B9F" w:rsidP="004B2B9F">
            <w:pPr>
              <w:pStyle w:val="ad"/>
              <w:keepNext/>
              <w:spacing w:beforeLines="100" w:before="240"/>
            </w:pPr>
            <w:bookmarkStart w:id="1488" w:name="_Ref424302088"/>
            <w:bookmarkStart w:id="1489" w:name="_Toc424905595"/>
            <w:r>
              <w:t xml:space="preserve">Table </w:t>
            </w:r>
            <w:fldSimple w:instr=" STYLEREF 1 \s ">
              <w:r w:rsidR="00394E54">
                <w:rPr>
                  <w:noProof/>
                </w:rPr>
                <w:t>5</w:t>
              </w:r>
            </w:fldSimple>
            <w:r>
              <w:noBreakHyphen/>
            </w:r>
            <w:fldSimple w:instr=" SEQ Table \* ARABIC \s 1 ">
              <w:r w:rsidR="00394E54">
                <w:rPr>
                  <w:noProof/>
                </w:rPr>
                <w:t>5</w:t>
              </w:r>
            </w:fldSimple>
            <w:bookmarkEnd w:id="1488"/>
            <w:r>
              <w:tab/>
              <w:t>Predicted Result of Ambient part AC model</w:t>
            </w:r>
            <w:bookmarkEnd w:id="1489"/>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38"/>
              <w:gridCol w:w="882"/>
              <w:gridCol w:w="882"/>
              <w:gridCol w:w="882"/>
              <w:gridCol w:w="882"/>
              <w:gridCol w:w="882"/>
              <w:gridCol w:w="882"/>
              <w:gridCol w:w="882"/>
              <w:gridCol w:w="882"/>
            </w:tblGrid>
            <w:tr w:rsidR="004B2B9F" w:rsidRPr="00D76A78" w14:paraId="244FA2AA" w14:textId="77777777" w:rsidTr="004B2B9F">
              <w:trPr>
                <w:trHeight w:val="340"/>
              </w:trPr>
              <w:tc>
                <w:tcPr>
                  <w:tcW w:w="1464" w:type="dxa"/>
                  <w:shd w:val="clear" w:color="auto" w:fill="auto"/>
                  <w:noWrap/>
                  <w:vAlign w:val="center"/>
                  <w:hideMark/>
                </w:tcPr>
                <w:p w14:paraId="6176E56A" w14:textId="77777777" w:rsidR="004B2B9F" w:rsidRPr="00D76A78" w:rsidRDefault="004B2B9F" w:rsidP="00394E54">
                  <w:pPr>
                    <w:framePr w:hSpace="181" w:wrap="around" w:hAnchor="text" w:xAlign="center" w:yAlign="top"/>
                    <w:widowControl/>
                    <w:spacing w:line="240" w:lineRule="auto"/>
                    <w:suppressOverlap/>
                    <w:jc w:val="center"/>
                    <w:rPr>
                      <w:rFonts w:eastAsia="Times New Roman"/>
                      <w:kern w:val="0"/>
                      <w:sz w:val="20"/>
                      <w:szCs w:val="20"/>
                    </w:rPr>
                  </w:pPr>
                </w:p>
              </w:tc>
              <w:tc>
                <w:tcPr>
                  <w:tcW w:w="897" w:type="dxa"/>
                  <w:shd w:val="clear" w:color="auto" w:fill="FFFF99"/>
                  <w:noWrap/>
                  <w:vAlign w:val="center"/>
                  <w:hideMark/>
                </w:tcPr>
                <w:p w14:paraId="294BEE7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C1</w:t>
                  </w:r>
                </w:p>
              </w:tc>
              <w:tc>
                <w:tcPr>
                  <w:tcW w:w="897" w:type="dxa"/>
                  <w:shd w:val="clear" w:color="auto" w:fill="FFFF99"/>
                  <w:noWrap/>
                  <w:vAlign w:val="center"/>
                  <w:hideMark/>
                </w:tcPr>
                <w:p w14:paraId="61085F1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C2</w:t>
                  </w:r>
                </w:p>
              </w:tc>
              <w:tc>
                <w:tcPr>
                  <w:tcW w:w="897" w:type="dxa"/>
                  <w:shd w:val="clear" w:color="auto" w:fill="FFFF99"/>
                  <w:noWrap/>
                  <w:vAlign w:val="center"/>
                  <w:hideMark/>
                </w:tcPr>
                <w:p w14:paraId="1933D11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C3</w:t>
                  </w:r>
                </w:p>
              </w:tc>
              <w:tc>
                <w:tcPr>
                  <w:tcW w:w="897" w:type="dxa"/>
                  <w:shd w:val="clear" w:color="auto" w:fill="FFFF99"/>
                  <w:noWrap/>
                  <w:vAlign w:val="center"/>
                  <w:hideMark/>
                </w:tcPr>
                <w:p w14:paraId="73EA196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C4</w:t>
                  </w:r>
                </w:p>
              </w:tc>
              <w:tc>
                <w:tcPr>
                  <w:tcW w:w="897" w:type="dxa"/>
                  <w:shd w:val="clear" w:color="auto" w:fill="FFFF99"/>
                  <w:noWrap/>
                  <w:vAlign w:val="center"/>
                  <w:hideMark/>
                </w:tcPr>
                <w:p w14:paraId="76DC81E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C5</w:t>
                  </w:r>
                </w:p>
              </w:tc>
              <w:tc>
                <w:tcPr>
                  <w:tcW w:w="897" w:type="dxa"/>
                  <w:shd w:val="clear" w:color="auto" w:fill="FFFF99"/>
                  <w:noWrap/>
                  <w:vAlign w:val="center"/>
                  <w:hideMark/>
                </w:tcPr>
                <w:p w14:paraId="046FF82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C6</w:t>
                  </w:r>
                </w:p>
              </w:tc>
              <w:tc>
                <w:tcPr>
                  <w:tcW w:w="897" w:type="dxa"/>
                  <w:shd w:val="clear" w:color="auto" w:fill="FFFF99"/>
                  <w:noWrap/>
                  <w:vAlign w:val="center"/>
                  <w:hideMark/>
                </w:tcPr>
                <w:p w14:paraId="568F8812"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C7</w:t>
                  </w:r>
                </w:p>
              </w:tc>
              <w:tc>
                <w:tcPr>
                  <w:tcW w:w="897" w:type="dxa"/>
                  <w:shd w:val="clear" w:color="auto" w:fill="FFFF99"/>
                  <w:noWrap/>
                  <w:vAlign w:val="center"/>
                  <w:hideMark/>
                </w:tcPr>
                <w:p w14:paraId="5B63F23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C8</w:t>
                  </w:r>
                </w:p>
              </w:tc>
            </w:tr>
            <w:tr w:rsidR="004B2B9F" w:rsidRPr="00D76A78" w14:paraId="6D22D22B" w14:textId="77777777" w:rsidTr="004B2B9F">
              <w:trPr>
                <w:trHeight w:val="340"/>
              </w:trPr>
              <w:tc>
                <w:tcPr>
                  <w:tcW w:w="1464" w:type="dxa"/>
                  <w:shd w:val="clear" w:color="auto" w:fill="FFFF99"/>
                  <w:noWrap/>
                  <w:vAlign w:val="center"/>
                  <w:hideMark/>
                </w:tcPr>
                <w:p w14:paraId="1E200B35"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Watch</w:t>
                  </w:r>
                  <w:r>
                    <w:rPr>
                      <w:rFonts w:eastAsia="新細明體"/>
                      <w:color w:val="000000"/>
                      <w:kern w:val="0"/>
                      <w:sz w:val="20"/>
                      <w:szCs w:val="20"/>
                    </w:rPr>
                    <w:t xml:space="preserve"> </w:t>
                  </w:r>
                  <w:r w:rsidRPr="00D76A78">
                    <w:rPr>
                      <w:rFonts w:eastAsia="新細明體"/>
                      <w:color w:val="000000"/>
                      <w:kern w:val="0"/>
                      <w:sz w:val="20"/>
                      <w:szCs w:val="20"/>
                    </w:rPr>
                    <w:t>TV</w:t>
                  </w:r>
                </w:p>
              </w:tc>
              <w:tc>
                <w:tcPr>
                  <w:tcW w:w="897" w:type="dxa"/>
                  <w:shd w:val="clear" w:color="000000" w:fill="F8696B"/>
                  <w:noWrap/>
                  <w:vAlign w:val="center"/>
                  <w:hideMark/>
                </w:tcPr>
                <w:p w14:paraId="4E5AB39D"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69</w:t>
                  </w:r>
                </w:p>
              </w:tc>
              <w:tc>
                <w:tcPr>
                  <w:tcW w:w="897" w:type="dxa"/>
                  <w:shd w:val="clear" w:color="000000" w:fill="FCFCFF"/>
                  <w:noWrap/>
                  <w:vAlign w:val="center"/>
                  <w:hideMark/>
                </w:tcPr>
                <w:p w14:paraId="08A9733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67B4DA8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202FF13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6A46919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04C454B"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90B164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9618472"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2395D0A8" w14:textId="77777777" w:rsidTr="004B2B9F">
              <w:trPr>
                <w:trHeight w:val="340"/>
              </w:trPr>
              <w:tc>
                <w:tcPr>
                  <w:tcW w:w="1464" w:type="dxa"/>
                  <w:shd w:val="clear" w:color="auto" w:fill="FFFF99"/>
                  <w:noWrap/>
                  <w:vAlign w:val="center"/>
                  <w:hideMark/>
                </w:tcPr>
                <w:p w14:paraId="6BE5A3C5"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Read Newspaper</w:t>
                  </w:r>
                </w:p>
              </w:tc>
              <w:tc>
                <w:tcPr>
                  <w:tcW w:w="897" w:type="dxa"/>
                  <w:shd w:val="clear" w:color="000000" w:fill="FCFCFF"/>
                  <w:noWrap/>
                  <w:vAlign w:val="center"/>
                  <w:hideMark/>
                </w:tcPr>
                <w:p w14:paraId="63C8A8FC"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2407C575"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62</w:t>
                  </w:r>
                </w:p>
              </w:tc>
              <w:tc>
                <w:tcPr>
                  <w:tcW w:w="897" w:type="dxa"/>
                  <w:shd w:val="clear" w:color="000000" w:fill="FCFCFF"/>
                  <w:noWrap/>
                  <w:vAlign w:val="center"/>
                  <w:hideMark/>
                </w:tcPr>
                <w:p w14:paraId="592EE14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68587C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BB7E55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58E53B7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6D26A1B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E15C0E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33811D53" w14:textId="77777777" w:rsidTr="004B2B9F">
              <w:trPr>
                <w:trHeight w:val="340"/>
              </w:trPr>
              <w:tc>
                <w:tcPr>
                  <w:tcW w:w="1464" w:type="dxa"/>
                  <w:shd w:val="clear" w:color="auto" w:fill="FFFF99"/>
                  <w:noWrap/>
                  <w:vAlign w:val="center"/>
                  <w:hideMark/>
                </w:tcPr>
                <w:p w14:paraId="4572912D"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Exercise</w:t>
                  </w:r>
                </w:p>
              </w:tc>
              <w:tc>
                <w:tcPr>
                  <w:tcW w:w="897" w:type="dxa"/>
                  <w:shd w:val="clear" w:color="000000" w:fill="FCFCFF"/>
                  <w:noWrap/>
                  <w:vAlign w:val="center"/>
                  <w:hideMark/>
                </w:tcPr>
                <w:p w14:paraId="5738448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24A9354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AB0B3"/>
                  <w:noWrap/>
                  <w:vAlign w:val="center"/>
                  <w:hideMark/>
                </w:tcPr>
                <w:p w14:paraId="0A6D968D"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114</w:t>
                  </w:r>
                </w:p>
              </w:tc>
              <w:tc>
                <w:tcPr>
                  <w:tcW w:w="897" w:type="dxa"/>
                  <w:shd w:val="clear" w:color="000000" w:fill="FCFCFF"/>
                  <w:noWrap/>
                  <w:vAlign w:val="center"/>
                  <w:hideMark/>
                </w:tcPr>
                <w:p w14:paraId="293543B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B73889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1A4AE84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8FB"/>
                  <w:noWrap/>
                  <w:vAlign w:val="center"/>
                  <w:hideMark/>
                </w:tcPr>
                <w:p w14:paraId="46BE089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5</w:t>
                  </w:r>
                </w:p>
              </w:tc>
              <w:tc>
                <w:tcPr>
                  <w:tcW w:w="897" w:type="dxa"/>
                  <w:shd w:val="clear" w:color="000000" w:fill="FCFCFF"/>
                  <w:noWrap/>
                  <w:vAlign w:val="center"/>
                  <w:hideMark/>
                </w:tcPr>
                <w:p w14:paraId="035D75E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3D141A17" w14:textId="77777777" w:rsidTr="004B2B9F">
              <w:trPr>
                <w:trHeight w:val="340"/>
              </w:trPr>
              <w:tc>
                <w:tcPr>
                  <w:tcW w:w="1464" w:type="dxa"/>
                  <w:shd w:val="clear" w:color="auto" w:fill="FFFF99"/>
                  <w:noWrap/>
                  <w:vAlign w:val="center"/>
                  <w:hideMark/>
                </w:tcPr>
                <w:p w14:paraId="7B4EBD0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Meal</w:t>
                  </w:r>
                </w:p>
              </w:tc>
              <w:tc>
                <w:tcPr>
                  <w:tcW w:w="897" w:type="dxa"/>
                  <w:shd w:val="clear" w:color="000000" w:fill="FCFCFF"/>
                  <w:noWrap/>
                  <w:vAlign w:val="center"/>
                  <w:hideMark/>
                </w:tcPr>
                <w:p w14:paraId="16B6F1D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3688A6B"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5C92DF05"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220</w:t>
                  </w:r>
                </w:p>
              </w:tc>
              <w:tc>
                <w:tcPr>
                  <w:tcW w:w="897" w:type="dxa"/>
                  <w:shd w:val="clear" w:color="000000" w:fill="FCFCFF"/>
                  <w:noWrap/>
                  <w:vAlign w:val="center"/>
                  <w:hideMark/>
                </w:tcPr>
                <w:p w14:paraId="0982ACD8"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52D8EC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6FCAED2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8FB"/>
                  <w:noWrap/>
                  <w:vAlign w:val="center"/>
                  <w:hideMark/>
                </w:tcPr>
                <w:p w14:paraId="56F936C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5</w:t>
                  </w:r>
                </w:p>
              </w:tc>
              <w:tc>
                <w:tcPr>
                  <w:tcW w:w="897" w:type="dxa"/>
                  <w:shd w:val="clear" w:color="000000" w:fill="FCFCFF"/>
                  <w:noWrap/>
                  <w:vAlign w:val="center"/>
                  <w:hideMark/>
                </w:tcPr>
                <w:p w14:paraId="31B6638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5FEC3228" w14:textId="77777777" w:rsidTr="004B2B9F">
              <w:trPr>
                <w:trHeight w:val="340"/>
              </w:trPr>
              <w:tc>
                <w:tcPr>
                  <w:tcW w:w="1464" w:type="dxa"/>
                  <w:shd w:val="clear" w:color="auto" w:fill="FFFF99"/>
                  <w:noWrap/>
                  <w:vAlign w:val="center"/>
                  <w:hideMark/>
                </w:tcPr>
                <w:p w14:paraId="4739B01C"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Play</w:t>
                  </w:r>
                  <w:r>
                    <w:rPr>
                      <w:rFonts w:eastAsia="新細明體"/>
                      <w:color w:val="000000"/>
                      <w:kern w:val="0"/>
                      <w:sz w:val="20"/>
                      <w:szCs w:val="20"/>
                    </w:rPr>
                    <w:t xml:space="preserve"> </w:t>
                  </w:r>
                  <w:r w:rsidRPr="00D76A78">
                    <w:rPr>
                      <w:rFonts w:eastAsia="新細明體"/>
                      <w:color w:val="000000"/>
                      <w:kern w:val="0"/>
                      <w:sz w:val="20"/>
                      <w:szCs w:val="20"/>
                    </w:rPr>
                    <w:t>Pad</w:t>
                  </w:r>
                </w:p>
              </w:tc>
              <w:tc>
                <w:tcPr>
                  <w:tcW w:w="897" w:type="dxa"/>
                  <w:shd w:val="clear" w:color="000000" w:fill="FCFCFF"/>
                  <w:noWrap/>
                  <w:vAlign w:val="center"/>
                  <w:hideMark/>
                </w:tcPr>
                <w:p w14:paraId="0B25EE2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492E08B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6101C7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33208A2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133</w:t>
                  </w:r>
                </w:p>
              </w:tc>
              <w:tc>
                <w:tcPr>
                  <w:tcW w:w="897" w:type="dxa"/>
                  <w:shd w:val="clear" w:color="000000" w:fill="FCF8FB"/>
                  <w:noWrap/>
                  <w:vAlign w:val="center"/>
                  <w:hideMark/>
                </w:tcPr>
                <w:p w14:paraId="02609EE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4</w:t>
                  </w:r>
                </w:p>
              </w:tc>
              <w:tc>
                <w:tcPr>
                  <w:tcW w:w="897" w:type="dxa"/>
                  <w:shd w:val="clear" w:color="000000" w:fill="FCFCFF"/>
                  <w:noWrap/>
                  <w:vAlign w:val="center"/>
                  <w:hideMark/>
                </w:tcPr>
                <w:p w14:paraId="4FBC1E1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EDB37F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AFEE6E2"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7C973AD9" w14:textId="77777777" w:rsidTr="004B2B9F">
              <w:trPr>
                <w:trHeight w:val="340"/>
              </w:trPr>
              <w:tc>
                <w:tcPr>
                  <w:tcW w:w="1464" w:type="dxa"/>
                  <w:shd w:val="clear" w:color="auto" w:fill="FFFF99"/>
                  <w:noWrap/>
                  <w:vAlign w:val="center"/>
                  <w:hideMark/>
                </w:tcPr>
                <w:p w14:paraId="034D225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Read Book</w:t>
                  </w:r>
                </w:p>
              </w:tc>
              <w:tc>
                <w:tcPr>
                  <w:tcW w:w="897" w:type="dxa"/>
                  <w:shd w:val="clear" w:color="000000" w:fill="FCFCFF"/>
                  <w:noWrap/>
                  <w:vAlign w:val="center"/>
                  <w:hideMark/>
                </w:tcPr>
                <w:p w14:paraId="412C30F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575F2BC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91F5D0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43412A1D"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35F9808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126</w:t>
                  </w:r>
                </w:p>
              </w:tc>
              <w:tc>
                <w:tcPr>
                  <w:tcW w:w="897" w:type="dxa"/>
                  <w:shd w:val="clear" w:color="000000" w:fill="FCFCFF"/>
                  <w:noWrap/>
                  <w:vAlign w:val="center"/>
                  <w:hideMark/>
                </w:tcPr>
                <w:p w14:paraId="3FC4039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5DCACE8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4862425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4805ADC7" w14:textId="77777777" w:rsidTr="004B2B9F">
              <w:trPr>
                <w:trHeight w:val="340"/>
              </w:trPr>
              <w:tc>
                <w:tcPr>
                  <w:tcW w:w="1464" w:type="dxa"/>
                  <w:shd w:val="clear" w:color="auto" w:fill="FFFF99"/>
                  <w:noWrap/>
                  <w:vAlign w:val="center"/>
                  <w:hideMark/>
                </w:tcPr>
                <w:p w14:paraId="50B988B9"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Sweep</w:t>
                  </w:r>
                </w:p>
              </w:tc>
              <w:tc>
                <w:tcPr>
                  <w:tcW w:w="897" w:type="dxa"/>
                  <w:shd w:val="clear" w:color="000000" w:fill="FCF8FB"/>
                  <w:noWrap/>
                  <w:vAlign w:val="center"/>
                  <w:hideMark/>
                </w:tcPr>
                <w:p w14:paraId="78BEFEA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2</w:t>
                  </w:r>
                </w:p>
              </w:tc>
              <w:tc>
                <w:tcPr>
                  <w:tcW w:w="897" w:type="dxa"/>
                  <w:shd w:val="clear" w:color="000000" w:fill="FCFCFF"/>
                  <w:noWrap/>
                  <w:vAlign w:val="center"/>
                  <w:hideMark/>
                </w:tcPr>
                <w:p w14:paraId="523BC6D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5A476032"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F424C4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AB3B5"/>
                  <w:noWrap/>
                  <w:vAlign w:val="center"/>
                  <w:hideMark/>
                </w:tcPr>
                <w:p w14:paraId="2D764CFD"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63</w:t>
                  </w:r>
                </w:p>
              </w:tc>
              <w:tc>
                <w:tcPr>
                  <w:tcW w:w="897" w:type="dxa"/>
                  <w:shd w:val="clear" w:color="000000" w:fill="FCFCFF"/>
                  <w:noWrap/>
                  <w:vAlign w:val="center"/>
                  <w:hideMark/>
                </w:tcPr>
                <w:p w14:paraId="2E745B1B"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1</w:t>
                  </w:r>
                </w:p>
              </w:tc>
              <w:tc>
                <w:tcPr>
                  <w:tcW w:w="897" w:type="dxa"/>
                  <w:shd w:val="clear" w:color="000000" w:fill="FCFCFF"/>
                  <w:noWrap/>
                  <w:vAlign w:val="center"/>
                  <w:hideMark/>
                </w:tcPr>
                <w:p w14:paraId="40D7E27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516D56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2D7966F5" w14:textId="77777777" w:rsidTr="004B2B9F">
              <w:trPr>
                <w:trHeight w:val="340"/>
              </w:trPr>
              <w:tc>
                <w:tcPr>
                  <w:tcW w:w="1464" w:type="dxa"/>
                  <w:shd w:val="clear" w:color="auto" w:fill="FFFF99"/>
                  <w:noWrap/>
                  <w:vAlign w:val="center"/>
                  <w:hideMark/>
                </w:tcPr>
                <w:p w14:paraId="1CE8919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Sleep</w:t>
                  </w:r>
                </w:p>
              </w:tc>
              <w:tc>
                <w:tcPr>
                  <w:tcW w:w="897" w:type="dxa"/>
                  <w:shd w:val="clear" w:color="000000" w:fill="FCFCFF"/>
                  <w:noWrap/>
                  <w:vAlign w:val="center"/>
                  <w:hideMark/>
                </w:tcPr>
                <w:p w14:paraId="2125658F"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2B5D86C"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53C66ED"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94554B5"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73CF8FF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7CD2423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293</w:t>
                  </w:r>
                </w:p>
              </w:tc>
              <w:tc>
                <w:tcPr>
                  <w:tcW w:w="897" w:type="dxa"/>
                  <w:shd w:val="clear" w:color="000000" w:fill="FCFCFF"/>
                  <w:noWrap/>
                  <w:vAlign w:val="center"/>
                  <w:hideMark/>
                </w:tcPr>
                <w:p w14:paraId="2942B882"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EEF0"/>
                  <w:noWrap/>
                  <w:vAlign w:val="center"/>
                  <w:hideMark/>
                </w:tcPr>
                <w:p w14:paraId="7FAD113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6</w:t>
                  </w:r>
                </w:p>
              </w:tc>
            </w:tr>
            <w:tr w:rsidR="004B2B9F" w:rsidRPr="00D76A78" w14:paraId="60980257" w14:textId="77777777" w:rsidTr="004B2B9F">
              <w:trPr>
                <w:trHeight w:val="340"/>
              </w:trPr>
              <w:tc>
                <w:tcPr>
                  <w:tcW w:w="1464" w:type="dxa"/>
                  <w:shd w:val="clear" w:color="auto" w:fill="FFFF99"/>
                  <w:noWrap/>
                  <w:vAlign w:val="center"/>
                  <w:hideMark/>
                </w:tcPr>
                <w:p w14:paraId="256F9D0C"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Wash</w:t>
                  </w:r>
                  <w:r>
                    <w:rPr>
                      <w:rFonts w:eastAsia="新細明體"/>
                      <w:color w:val="000000"/>
                      <w:kern w:val="0"/>
                      <w:sz w:val="20"/>
                      <w:szCs w:val="20"/>
                    </w:rPr>
                    <w:t xml:space="preserve"> </w:t>
                  </w:r>
                  <w:r w:rsidRPr="00D76A78">
                    <w:rPr>
                      <w:rFonts w:eastAsia="新細明體"/>
                      <w:color w:val="000000"/>
                      <w:kern w:val="0"/>
                      <w:sz w:val="20"/>
                      <w:szCs w:val="20"/>
                    </w:rPr>
                    <w:t>Dishes</w:t>
                  </w:r>
                </w:p>
              </w:tc>
              <w:tc>
                <w:tcPr>
                  <w:tcW w:w="897" w:type="dxa"/>
                  <w:shd w:val="clear" w:color="000000" w:fill="FCF0F3"/>
                  <w:noWrap/>
                  <w:vAlign w:val="center"/>
                  <w:hideMark/>
                </w:tcPr>
                <w:p w14:paraId="45E8993F"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6</w:t>
                  </w:r>
                </w:p>
              </w:tc>
              <w:tc>
                <w:tcPr>
                  <w:tcW w:w="897" w:type="dxa"/>
                  <w:shd w:val="clear" w:color="000000" w:fill="FCFCFF"/>
                  <w:noWrap/>
                  <w:vAlign w:val="center"/>
                  <w:hideMark/>
                </w:tcPr>
                <w:p w14:paraId="074BCF18"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25490F5"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149B43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3925D3A"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210F1EA2"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5C16E5C7"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166</w:t>
                  </w:r>
                </w:p>
              </w:tc>
              <w:tc>
                <w:tcPr>
                  <w:tcW w:w="897" w:type="dxa"/>
                  <w:shd w:val="clear" w:color="000000" w:fill="FCFCFF"/>
                  <w:noWrap/>
                  <w:vAlign w:val="center"/>
                  <w:hideMark/>
                </w:tcPr>
                <w:p w14:paraId="7579E6CB"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r>
            <w:tr w:rsidR="004B2B9F" w:rsidRPr="00D76A78" w14:paraId="24D535AB" w14:textId="77777777" w:rsidTr="004B2B9F">
              <w:trPr>
                <w:trHeight w:val="340"/>
              </w:trPr>
              <w:tc>
                <w:tcPr>
                  <w:tcW w:w="1464" w:type="dxa"/>
                  <w:shd w:val="clear" w:color="auto" w:fill="FFFF99"/>
                  <w:noWrap/>
                  <w:vAlign w:val="center"/>
                  <w:hideMark/>
                </w:tcPr>
                <w:p w14:paraId="429EA28A"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Go Out</w:t>
                  </w:r>
                </w:p>
              </w:tc>
              <w:tc>
                <w:tcPr>
                  <w:tcW w:w="897" w:type="dxa"/>
                  <w:shd w:val="clear" w:color="000000" w:fill="FCFCFF"/>
                  <w:noWrap/>
                  <w:vAlign w:val="center"/>
                  <w:hideMark/>
                </w:tcPr>
                <w:p w14:paraId="5ACE674A"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B5D75F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0B82AC9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2F24EBDC"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679352F"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62FA12E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2EB33488"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8696B"/>
                  <w:noWrap/>
                  <w:vAlign w:val="center"/>
                  <w:hideMark/>
                </w:tcPr>
                <w:p w14:paraId="2BF30360"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59</w:t>
                  </w:r>
                </w:p>
              </w:tc>
            </w:tr>
            <w:tr w:rsidR="004B2B9F" w:rsidRPr="00D76A78" w14:paraId="14D2EA6F" w14:textId="77777777" w:rsidTr="004B2B9F">
              <w:trPr>
                <w:trHeight w:val="340"/>
              </w:trPr>
              <w:tc>
                <w:tcPr>
                  <w:tcW w:w="1464" w:type="dxa"/>
                  <w:shd w:val="clear" w:color="auto" w:fill="FFFF99"/>
                  <w:noWrap/>
                  <w:vAlign w:val="center"/>
                  <w:hideMark/>
                </w:tcPr>
                <w:p w14:paraId="2278B90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Other</w:t>
                  </w:r>
                </w:p>
              </w:tc>
              <w:tc>
                <w:tcPr>
                  <w:tcW w:w="897" w:type="dxa"/>
                  <w:shd w:val="clear" w:color="000000" w:fill="FCEBEE"/>
                  <w:noWrap/>
                  <w:vAlign w:val="center"/>
                  <w:hideMark/>
                </w:tcPr>
                <w:p w14:paraId="0C5E8468"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8</w:t>
                  </w:r>
                </w:p>
              </w:tc>
              <w:tc>
                <w:tcPr>
                  <w:tcW w:w="897" w:type="dxa"/>
                  <w:shd w:val="clear" w:color="000000" w:fill="FCFCFF"/>
                  <w:noWrap/>
                  <w:vAlign w:val="center"/>
                  <w:hideMark/>
                </w:tcPr>
                <w:p w14:paraId="210A34DE"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1F9AED23"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8FB"/>
                  <w:noWrap/>
                  <w:vAlign w:val="center"/>
                  <w:hideMark/>
                </w:tcPr>
                <w:p w14:paraId="15880BF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4</w:t>
                  </w:r>
                </w:p>
              </w:tc>
              <w:tc>
                <w:tcPr>
                  <w:tcW w:w="897" w:type="dxa"/>
                  <w:shd w:val="clear" w:color="000000" w:fill="FCFCFF"/>
                  <w:noWrap/>
                  <w:vAlign w:val="center"/>
                  <w:hideMark/>
                </w:tcPr>
                <w:p w14:paraId="1F3EE72F"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4B37A641"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CFF"/>
                  <w:noWrap/>
                  <w:vAlign w:val="center"/>
                  <w:hideMark/>
                </w:tcPr>
                <w:p w14:paraId="30F1DD96"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0</w:t>
                  </w:r>
                </w:p>
              </w:tc>
              <w:tc>
                <w:tcPr>
                  <w:tcW w:w="897" w:type="dxa"/>
                  <w:shd w:val="clear" w:color="000000" w:fill="FCF5F8"/>
                  <w:noWrap/>
                  <w:vAlign w:val="center"/>
                  <w:hideMark/>
                </w:tcPr>
                <w:p w14:paraId="49CE9264" w14:textId="77777777" w:rsidR="004B2B9F" w:rsidRPr="00D76A78" w:rsidRDefault="004B2B9F"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D76A78">
                    <w:rPr>
                      <w:rFonts w:eastAsia="新細明體"/>
                      <w:color w:val="000000"/>
                      <w:kern w:val="0"/>
                      <w:sz w:val="20"/>
                      <w:szCs w:val="20"/>
                    </w:rPr>
                    <w:t>3</w:t>
                  </w:r>
                </w:p>
              </w:tc>
            </w:tr>
          </w:tbl>
          <w:p w14:paraId="7A787192" w14:textId="77777777" w:rsidR="004B2B9F" w:rsidRDefault="004B2B9F" w:rsidP="004B2B9F">
            <w:pPr>
              <w:pStyle w:val="ad"/>
              <w:keepNext/>
            </w:pPr>
          </w:p>
        </w:tc>
      </w:tr>
    </w:tbl>
    <w:p w14:paraId="6C799145" w14:textId="689411E0" w:rsidR="00514ACD" w:rsidRDefault="00B5140F" w:rsidP="004B2B9F">
      <w:pPr>
        <w:pStyle w:val="afff5"/>
        <w:spacing w:beforeLines="100" w:before="240"/>
      </w:pPr>
      <w:r>
        <w:rPr>
          <w:rFonts w:hint="eastAsia"/>
        </w:rPr>
        <w:t>The ambient part AR model finds 8 clusters, and</w:t>
      </w:r>
      <w:r>
        <w:t xml:space="preserve"> each cluster represents one to two activities. If two activities use same appliance and stays in same room, they are belonging to same cluster. For example, “Exercise” and “Meal” are both staying in living room and they are not using any electronic appliance, so they are belonging to the cluster “C3”. And this is the reason that only using ambient sensor is hard to identify various activities of daily living.</w:t>
      </w:r>
    </w:p>
    <w:p w14:paraId="468317C4" w14:textId="204C6082" w:rsidR="00E905CC" w:rsidRDefault="00E905CC" w:rsidP="002405E7">
      <w:pPr>
        <w:pStyle w:val="31"/>
      </w:pPr>
      <w:bookmarkStart w:id="1490" w:name="_Toc424901474"/>
      <w:r>
        <w:lastRenderedPageBreak/>
        <w:t xml:space="preserve">Performance on </w:t>
      </w:r>
      <w:r>
        <w:rPr>
          <w:rFonts w:hint="eastAsia"/>
        </w:rPr>
        <w:t xml:space="preserve">Vital Sign </w:t>
      </w:r>
      <w:r>
        <w:t>Model</w:t>
      </w:r>
      <w:bookmarkEnd w:id="1490"/>
    </w:p>
    <w:p w14:paraId="4BDC45D4" w14:textId="3CF9E624" w:rsidR="00953B22" w:rsidRDefault="003851FC" w:rsidP="00953B22">
      <w:pPr>
        <w:pStyle w:val="afff5"/>
      </w:pPr>
      <w:r>
        <w:rPr>
          <w:rFonts w:hint="eastAsia"/>
        </w:rPr>
        <w:t xml:space="preserve">To monitor the </w:t>
      </w:r>
      <w:r w:rsidR="00402521">
        <w:t>variation of vital sign data can extract some interesting result</w:t>
      </w:r>
      <w:r w:rsidR="00510955">
        <w:t>s</w:t>
      </w:r>
      <w:r w:rsidR="00402521">
        <w:t xml:space="preserve">. </w:t>
      </w:r>
      <w:r w:rsidR="00C1191A">
        <w:t xml:space="preserve">Although we only use one wearable device to monitor user’s vital sign all day long in the experiment, it can find different activity by extracted features from vital sign. </w:t>
      </w:r>
      <w:r w:rsidR="00510955">
        <w:t xml:space="preserve">Because the vital sign data are continuous, they are hard to use discriminated method to classify. We propose a 2 layer </w:t>
      </w:r>
      <w:proofErr w:type="spellStart"/>
      <w:r w:rsidR="00510955">
        <w:t>Dirichlet</w:t>
      </w:r>
      <w:proofErr w:type="spellEnd"/>
      <w:r w:rsidR="00510955">
        <w:t xml:space="preserve"> Process Mixture Model (2LDPMM) as the activity recognition model and it is a likely topic model. Topic model can find the topic of a document, and our 2 layer DPMM can find the meaningful activity of a sequence of vital sign data. </w:t>
      </w:r>
      <w:r w:rsidR="00687DAC">
        <w:t>B</w:t>
      </w:r>
      <w:r w:rsidR="00A4241F">
        <w:t>efore building</w:t>
      </w:r>
      <w:r w:rsidR="00687DAC">
        <w:t xml:space="preserve"> </w:t>
      </w:r>
      <w:r w:rsidR="00A4241F">
        <w:t>2LDPMM, the feature extraction is processing from vital sign data (tri-acceleration, Pitch and Roll).</w:t>
      </w:r>
      <w:r w:rsidR="00A805AC">
        <w:t xml:space="preserve"> </w:t>
      </w:r>
      <w:r w:rsidR="006F1F95">
        <w:t>We compute every second vital sign data to extract7 features from tri-acceleration and 4 features from Pitch and Roll. The features extracted from acceleration are mean of each tri-acceleration, variance of each tri-acceleration and signal vector magnitude. And the features extracted from Pitch and Roll are mean of Pitch, mean of Roll, mean of angle changes of Pitch and mean of angle changes of Roll.</w:t>
      </w:r>
    </w:p>
    <w:p w14:paraId="52788205" w14:textId="7420C950" w:rsidR="004B2B9F" w:rsidRDefault="004B2B9F" w:rsidP="00953B22">
      <w:pPr>
        <w:pStyle w:val="afff5"/>
      </w:pPr>
      <w:r>
        <w:t>The</w:t>
      </w:r>
      <w:r>
        <w:rPr>
          <w:rFonts w:hint="eastAsia"/>
        </w:rPr>
        <w:t xml:space="preserve"> </w:t>
      </w:r>
      <w:r>
        <w:t xml:space="preserve">feature extraction is used to find the physical meaning and also used to reduce the quantity of data. And the other reason is that power consumption of wireless transmit is high, so we try to reduce the transmit time for monitoring vital sign data. The smart watch only needs to send collected vital sign data every second, so the power consumption of the smart watch can be reduced. When the server receives the vital sign data, it will extract features for training model or predicting activity. </w:t>
      </w:r>
      <w:r>
        <w:fldChar w:fldCharType="begin"/>
      </w:r>
      <w:r>
        <w:instrText xml:space="preserve"> REF _Ref424328856 \h </w:instrText>
      </w:r>
      <w:r>
        <w:fldChar w:fldCharType="separate"/>
      </w:r>
      <w:r w:rsidR="00394E54" w:rsidRPr="00C175B9">
        <w:t xml:space="preserve">Fig. </w:t>
      </w:r>
      <w:r w:rsidR="00394E54">
        <w:rPr>
          <w:noProof/>
        </w:rPr>
        <w:t>5</w:t>
      </w:r>
      <w:r w:rsidR="00394E54" w:rsidRPr="00C175B9">
        <w:noBreakHyphen/>
      </w:r>
      <w:r w:rsidR="00394E54">
        <w:rPr>
          <w:noProof/>
        </w:rPr>
        <w:t>3</w:t>
      </w:r>
      <w:r>
        <w:fldChar w:fldCharType="end"/>
      </w:r>
      <w:r>
        <w:t xml:space="preserve"> illustrates the raw data values of Y-axis acceleration and its feature of mean of Y-axis acceleration about 10 second data of 4 activities: play pad, read, exercise and sweep. The 4 activities includes </w:t>
      </w:r>
      <w:proofErr w:type="gramStart"/>
      <w:r>
        <w:t>2 ”</w:t>
      </w:r>
      <w:proofErr w:type="gramEnd"/>
      <w:r>
        <w:t xml:space="preserve">Posture” (“Play pad” and “Read”) and 2 ”Motion” (“Exercise” and </w:t>
      </w:r>
      <w:r>
        <w:lastRenderedPageBreak/>
        <w:t>“Sweep”). We find that activities of Motion are more significant, but activities of Posture are not. The value between play pad and read are similar, and it may make the unsupervised learning algorithm have a bad performance. So we consider other physical meaning that is Pith and Roll to distinguish the activities of Posture.</w:t>
      </w:r>
    </w:p>
    <w:tbl>
      <w:tblPr>
        <w:tblStyle w:val="ae"/>
        <w:tblpPr w:leftFromText="181" w:rightFromText="181" w:tblpXSpec="center" w:tblpYSpec="bottom"/>
        <w:tblOverlap w:val="never"/>
        <w:tblW w:w="8362"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6F1F95" w14:paraId="2014383B" w14:textId="77777777" w:rsidTr="001544ED">
        <w:trPr>
          <w:jc w:val="left"/>
        </w:trPr>
        <w:tc>
          <w:tcPr>
            <w:tcW w:w="8362" w:type="dxa"/>
          </w:tcPr>
          <w:p w14:paraId="4DE33279" w14:textId="74206890" w:rsidR="006F1F95" w:rsidRDefault="00963970" w:rsidP="001544ED">
            <w:pPr>
              <w:pStyle w:val="afff5"/>
              <w:spacing w:line="240" w:lineRule="auto"/>
              <w:ind w:firstLine="0"/>
              <w:jc w:val="center"/>
            </w:pPr>
            <w:r>
              <w:rPr>
                <w:noProof/>
              </w:rPr>
              <w:drawing>
                <wp:inline distT="0" distB="0" distL="0" distR="0" wp14:anchorId="459A9233" wp14:editId="67D82F39">
                  <wp:extent cx="4754880" cy="5190573"/>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3718" cy="5232970"/>
                          </a:xfrm>
                          <a:prstGeom prst="rect">
                            <a:avLst/>
                          </a:prstGeom>
                          <a:noFill/>
                        </pic:spPr>
                      </pic:pic>
                    </a:graphicData>
                  </a:graphic>
                </wp:inline>
              </w:drawing>
            </w:r>
          </w:p>
        </w:tc>
      </w:tr>
      <w:tr w:rsidR="006F1F95" w:rsidRPr="00780D05" w14:paraId="0C6B9727" w14:textId="77777777" w:rsidTr="001544ED">
        <w:trPr>
          <w:jc w:val="left"/>
        </w:trPr>
        <w:tc>
          <w:tcPr>
            <w:tcW w:w="8362" w:type="dxa"/>
          </w:tcPr>
          <w:p w14:paraId="42BDF4F8" w14:textId="3F649FA8" w:rsidR="006F1F95" w:rsidRPr="00780D05" w:rsidRDefault="006F1F95" w:rsidP="001544ED">
            <w:pPr>
              <w:pStyle w:val="afff5"/>
              <w:spacing w:line="240" w:lineRule="auto"/>
              <w:ind w:firstLine="0"/>
              <w:jc w:val="center"/>
            </w:pPr>
            <w:bookmarkStart w:id="1491" w:name="_Ref424328856"/>
            <w:bookmarkStart w:id="1492" w:name="_Toc424901504"/>
            <w:r w:rsidRPr="00C175B9">
              <w:t xml:space="preserve">Fig. </w:t>
            </w:r>
            <w:fldSimple w:instr=" STYLEREF 1 \s ">
              <w:r w:rsidR="00394E54">
                <w:rPr>
                  <w:noProof/>
                </w:rPr>
                <w:t>5</w:t>
              </w:r>
            </w:fldSimple>
            <w:r w:rsidRPr="00C175B9">
              <w:noBreakHyphen/>
            </w:r>
            <w:fldSimple w:instr=" SEQ Fig. \* ARABIC \s 1 ">
              <w:r w:rsidR="00394E54">
                <w:rPr>
                  <w:noProof/>
                </w:rPr>
                <w:t>3</w:t>
              </w:r>
            </w:fldSimple>
            <w:bookmarkEnd w:id="1491"/>
            <w:r w:rsidRPr="00C175B9">
              <w:rPr>
                <w:rFonts w:hint="eastAsia"/>
              </w:rPr>
              <w:t xml:space="preserve"> </w:t>
            </w:r>
            <w:r w:rsidRPr="00C175B9">
              <w:t>The</w:t>
            </w:r>
            <w:r>
              <w:t xml:space="preserve"> data value </w:t>
            </w:r>
            <w:r w:rsidR="00AB79DF">
              <w:t xml:space="preserve">and features </w:t>
            </w:r>
            <w:r w:rsidR="009037FE">
              <w:t>of Y</w:t>
            </w:r>
            <w:r>
              <w:t>-axis acceleration</w:t>
            </w:r>
            <w:r w:rsidR="007762DB">
              <w:t xml:space="preserve"> for four activities</w:t>
            </w:r>
            <w:bookmarkEnd w:id="1492"/>
          </w:p>
        </w:tc>
      </w:tr>
    </w:tbl>
    <w:p w14:paraId="158BEE63" w14:textId="295D3985" w:rsidR="004E06C1" w:rsidRDefault="004B2B9F" w:rsidP="004B2B9F">
      <w:pPr>
        <w:pStyle w:val="afff5"/>
      </w:pPr>
      <w:r>
        <w:fldChar w:fldCharType="begin"/>
      </w:r>
      <w:r>
        <w:instrText xml:space="preserve"> REF _Ref424901549 \h </w:instrText>
      </w:r>
      <w:r>
        <w:fldChar w:fldCharType="separate"/>
      </w:r>
      <w:r w:rsidR="00394E54" w:rsidRPr="00C175B9">
        <w:t xml:space="preserve">Fig. </w:t>
      </w:r>
      <w:r w:rsidR="00394E54">
        <w:rPr>
          <w:noProof/>
        </w:rPr>
        <w:t>5</w:t>
      </w:r>
      <w:r w:rsidR="00394E54" w:rsidRPr="00C175B9">
        <w:noBreakHyphen/>
      </w:r>
      <w:r w:rsidR="00394E54">
        <w:rPr>
          <w:noProof/>
        </w:rPr>
        <w:t>5</w:t>
      </w:r>
      <w:r>
        <w:fldChar w:fldCharType="end"/>
      </w:r>
      <w:r>
        <w:t xml:space="preserve"> and </w:t>
      </w:r>
      <w:r>
        <w:fldChar w:fldCharType="begin"/>
      </w:r>
      <w:r>
        <w:instrText xml:space="preserve"> REF _Ref424330892 \h </w:instrText>
      </w:r>
      <w:r>
        <w:fldChar w:fldCharType="separate"/>
      </w:r>
      <w:r w:rsidR="00394E54" w:rsidRPr="00C175B9">
        <w:t xml:space="preserve">Fig. </w:t>
      </w:r>
      <w:r w:rsidR="00394E54">
        <w:rPr>
          <w:noProof/>
        </w:rPr>
        <w:t>5</w:t>
      </w:r>
      <w:r w:rsidR="00394E54" w:rsidRPr="00C175B9">
        <w:noBreakHyphen/>
      </w:r>
      <w:r w:rsidR="00394E54">
        <w:rPr>
          <w:noProof/>
        </w:rPr>
        <w:t>4</w:t>
      </w:r>
      <w:r>
        <w:fldChar w:fldCharType="end"/>
      </w:r>
      <w:r>
        <w:t xml:space="preserve"> show the feature values of signal vector magnitude (SVM) and mean of Pitch in one minute. The features belong to acceleration can easily distinguish activities of Motion, </w:t>
      </w:r>
      <w:r w:rsidRPr="00673CA3">
        <w:rPr>
          <w:i/>
        </w:rPr>
        <w:t>e.g.</w:t>
      </w:r>
      <w:r>
        <w:t>, the feature SVM is used to represent the activity energy magnitude, and the value of SVM between “Exercise” and “Sweep” are significant differences. But the value of SVM between “Read” and “Play pad” are similar.</w:t>
      </w:r>
    </w:p>
    <w:tbl>
      <w:tblPr>
        <w:tblStyle w:val="ae"/>
        <w:tblpPr w:leftFromText="181" w:rightFromText="181" w:tblpXSpec="center" w:tblpYSpec="bottom"/>
        <w:tblOverlap w:val="never"/>
        <w:tblW w:w="8362"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4B2B9F" w14:paraId="1644EBE9" w14:textId="77777777" w:rsidTr="004B2B9F">
        <w:trPr>
          <w:jc w:val="left"/>
        </w:trPr>
        <w:tc>
          <w:tcPr>
            <w:tcW w:w="8362" w:type="dxa"/>
          </w:tcPr>
          <w:p w14:paraId="25C1C8E6" w14:textId="77777777" w:rsidR="004B2B9F" w:rsidRDefault="004B2B9F" w:rsidP="004B2B9F">
            <w:pPr>
              <w:pStyle w:val="afff5"/>
              <w:spacing w:line="240" w:lineRule="auto"/>
              <w:ind w:firstLine="0"/>
              <w:jc w:val="center"/>
            </w:pPr>
            <w:r>
              <w:rPr>
                <w:noProof/>
              </w:rPr>
              <w:lastRenderedPageBreak/>
              <w:drawing>
                <wp:inline distT="0" distB="0" distL="0" distR="0" wp14:anchorId="20F39E27" wp14:editId="37D62367">
                  <wp:extent cx="4375150" cy="3240762"/>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9125" cy="3243706"/>
                          </a:xfrm>
                          <a:prstGeom prst="rect">
                            <a:avLst/>
                          </a:prstGeom>
                          <a:noFill/>
                        </pic:spPr>
                      </pic:pic>
                    </a:graphicData>
                  </a:graphic>
                </wp:inline>
              </w:drawing>
            </w:r>
          </w:p>
        </w:tc>
      </w:tr>
      <w:tr w:rsidR="004B2B9F" w:rsidRPr="00780D05" w14:paraId="3FF479DB" w14:textId="77777777" w:rsidTr="004B2B9F">
        <w:trPr>
          <w:jc w:val="left"/>
        </w:trPr>
        <w:tc>
          <w:tcPr>
            <w:tcW w:w="8362" w:type="dxa"/>
          </w:tcPr>
          <w:p w14:paraId="6D1B00A4" w14:textId="77777777" w:rsidR="004B2B9F" w:rsidRPr="00780D05" w:rsidRDefault="004B2B9F" w:rsidP="004916B3">
            <w:pPr>
              <w:pStyle w:val="afff5"/>
              <w:spacing w:line="240" w:lineRule="auto"/>
              <w:ind w:firstLine="0"/>
              <w:jc w:val="center"/>
            </w:pPr>
            <w:bookmarkStart w:id="1493" w:name="_Ref424330892"/>
            <w:bookmarkStart w:id="1494" w:name="_Toc424901505"/>
            <w:r w:rsidRPr="00C175B9">
              <w:t xml:space="preserve">Fig. </w:t>
            </w:r>
            <w:fldSimple w:instr=" STYLEREF 1 \s ">
              <w:r w:rsidR="00394E54">
                <w:rPr>
                  <w:noProof/>
                </w:rPr>
                <w:t>5</w:t>
              </w:r>
            </w:fldSimple>
            <w:r w:rsidRPr="00C175B9">
              <w:noBreakHyphen/>
            </w:r>
            <w:fldSimple w:instr=" SEQ Fig. \* ARABIC \s 1 ">
              <w:r w:rsidR="00394E54">
                <w:rPr>
                  <w:noProof/>
                </w:rPr>
                <w:t>4</w:t>
              </w:r>
            </w:fldSimple>
            <w:bookmarkEnd w:id="1493"/>
            <w:r w:rsidRPr="00C175B9">
              <w:rPr>
                <w:rFonts w:hint="eastAsia"/>
              </w:rPr>
              <w:t xml:space="preserve"> </w:t>
            </w:r>
            <w:r w:rsidRPr="00C175B9">
              <w:t>The</w:t>
            </w:r>
            <w:r>
              <w:t xml:space="preserve"> features of Mean of Pitch for four activities</w:t>
            </w:r>
            <w:bookmarkEnd w:id="1494"/>
          </w:p>
        </w:tc>
      </w:tr>
    </w:tbl>
    <w:tbl>
      <w:tblPr>
        <w:tblStyle w:val="ae"/>
        <w:tblW w:w="8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4B2B9F" w14:paraId="1C73B584" w14:textId="77777777" w:rsidTr="004B2B9F">
        <w:tc>
          <w:tcPr>
            <w:tcW w:w="8362" w:type="dxa"/>
          </w:tcPr>
          <w:p w14:paraId="3C5177F5" w14:textId="77777777" w:rsidR="004B2B9F" w:rsidRDefault="004B2B9F" w:rsidP="004916B3">
            <w:pPr>
              <w:pStyle w:val="afff5"/>
              <w:spacing w:line="240" w:lineRule="auto"/>
              <w:ind w:firstLine="0"/>
              <w:jc w:val="center"/>
            </w:pPr>
            <w:r>
              <w:rPr>
                <w:noProof/>
              </w:rPr>
              <w:drawing>
                <wp:inline distT="0" distB="0" distL="0" distR="0" wp14:anchorId="27E39A65" wp14:editId="53526686">
                  <wp:extent cx="4254500" cy="3134181"/>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47755"/>
                          <a:stretch/>
                        </pic:blipFill>
                        <pic:spPr bwMode="auto">
                          <a:xfrm>
                            <a:off x="0" y="0"/>
                            <a:ext cx="4263830" cy="31410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2B9F" w:rsidRPr="00780D05" w14:paraId="1A6ECE0D" w14:textId="77777777" w:rsidTr="004B2B9F">
        <w:tc>
          <w:tcPr>
            <w:tcW w:w="8362" w:type="dxa"/>
          </w:tcPr>
          <w:p w14:paraId="1E0755AF" w14:textId="77777777" w:rsidR="004B2B9F" w:rsidRPr="00780D05" w:rsidRDefault="004B2B9F" w:rsidP="004B2B9F">
            <w:pPr>
              <w:pStyle w:val="afff5"/>
              <w:ind w:firstLine="0"/>
              <w:jc w:val="center"/>
            </w:pPr>
            <w:bookmarkStart w:id="1495" w:name="_Ref424901549"/>
            <w:r w:rsidRPr="00C175B9">
              <w:t xml:space="preserve">Fig. </w:t>
            </w:r>
            <w:fldSimple w:instr=" STYLEREF 1 \s ">
              <w:r w:rsidR="00394E54">
                <w:rPr>
                  <w:noProof/>
                </w:rPr>
                <w:t>5</w:t>
              </w:r>
            </w:fldSimple>
            <w:r w:rsidRPr="00C175B9">
              <w:noBreakHyphen/>
            </w:r>
            <w:fldSimple w:instr=" SEQ Fig. \* ARABIC \s 1 ">
              <w:r w:rsidR="00394E54">
                <w:rPr>
                  <w:noProof/>
                </w:rPr>
                <w:t>5</w:t>
              </w:r>
            </w:fldSimple>
            <w:bookmarkEnd w:id="1495"/>
            <w:r w:rsidRPr="00C175B9">
              <w:rPr>
                <w:rFonts w:hint="eastAsia"/>
              </w:rPr>
              <w:t xml:space="preserve"> </w:t>
            </w:r>
            <w:r w:rsidRPr="00C175B9">
              <w:t>The</w:t>
            </w:r>
            <w:r>
              <w:t xml:space="preserve"> features of SVM for four activities</w:t>
            </w:r>
          </w:p>
        </w:tc>
      </w:tr>
    </w:tbl>
    <w:p w14:paraId="4C8C9530" w14:textId="5E05605E" w:rsidR="00F11E42" w:rsidRDefault="00673CA3" w:rsidP="007A401F">
      <w:pPr>
        <w:pStyle w:val="afff5"/>
      </w:pPr>
      <w:r>
        <w:t>The features belong to orientation (Pitch and Roll) are used to distinguish activities of Posture because only acceleration is hard to determine them. The activities of Posture are usually static and the weak hand of Posture activity is usually turning the face to a specific orientation.</w:t>
      </w:r>
      <w:r w:rsidR="007A401F">
        <w:t xml:space="preserve"> And different Posture activities have their own habits of the turning orientations, </w:t>
      </w:r>
      <w:r w:rsidR="007A401F" w:rsidRPr="007A401F">
        <w:rPr>
          <w:i/>
        </w:rPr>
        <w:t>e.g.</w:t>
      </w:r>
      <w:r w:rsidR="007A401F">
        <w:t xml:space="preserve">, the degree of mean of Pitch for </w:t>
      </w:r>
      <w:r w:rsidR="008B3977">
        <w:t>“P</w:t>
      </w:r>
      <w:r w:rsidR="007A401F">
        <w:t>lay pad</w:t>
      </w:r>
      <w:r w:rsidR="008B3977">
        <w:t>”</w:t>
      </w:r>
      <w:r w:rsidR="007A401F">
        <w:t xml:space="preserve"> is between </w:t>
      </w:r>
      <m:oMath>
        <m:r>
          <m:rPr>
            <m:sty m:val="p"/>
          </m:rPr>
          <w:rPr>
            <w:rFonts w:ascii="Cambria Math" w:hAnsi="Cambria Math"/>
          </w:rPr>
          <m:t>20°</m:t>
        </m:r>
      </m:oMath>
      <w:r w:rsidR="007A401F">
        <w:rPr>
          <w:rFonts w:hint="eastAsia"/>
        </w:rPr>
        <w:t xml:space="preserve"> </w:t>
      </w:r>
      <w:proofErr w:type="gramStart"/>
      <w:r w:rsidR="007A401F">
        <w:rPr>
          <w:rFonts w:hint="eastAsia"/>
        </w:rPr>
        <w:t xml:space="preserve">to </w:t>
      </w:r>
      <w:proofErr w:type="gramEnd"/>
      <m:oMath>
        <m:r>
          <m:rPr>
            <m:sty m:val="p"/>
          </m:rPr>
          <w:rPr>
            <w:rFonts w:ascii="Cambria Math" w:hAnsi="Cambria Math"/>
          </w:rPr>
          <m:t>40°</m:t>
        </m:r>
      </m:oMath>
      <w:r w:rsidR="007A401F">
        <w:rPr>
          <w:rFonts w:hint="eastAsia"/>
        </w:rPr>
        <w:t xml:space="preserve">; </w:t>
      </w:r>
      <w:r w:rsidR="007A401F">
        <w:lastRenderedPageBreak/>
        <w:t xml:space="preserve">the degree of mean of Pitch for </w:t>
      </w:r>
      <w:r w:rsidR="008B3977">
        <w:t>“R</w:t>
      </w:r>
      <w:r w:rsidR="007A401F">
        <w:t>ead</w:t>
      </w:r>
      <w:r w:rsidR="008B3977">
        <w:t>”</w:t>
      </w:r>
      <w:r w:rsidR="007A401F">
        <w:t xml:space="preserve"> is between </w:t>
      </w:r>
      <m:oMath>
        <m:r>
          <m:rPr>
            <m:sty m:val="p"/>
          </m:rPr>
          <w:rPr>
            <w:rFonts w:ascii="Cambria Math" w:hAnsi="Cambria Math"/>
          </w:rPr>
          <m:t>60°</m:t>
        </m:r>
      </m:oMath>
      <w:r w:rsidR="007A401F">
        <w:rPr>
          <w:rFonts w:hint="eastAsia"/>
        </w:rPr>
        <w:t xml:space="preserve"> to </w:t>
      </w:r>
      <m:oMath>
        <m:r>
          <m:rPr>
            <m:sty m:val="p"/>
          </m:rPr>
          <w:rPr>
            <w:rFonts w:ascii="Cambria Math" w:hAnsi="Cambria Math"/>
          </w:rPr>
          <m:t>70°</m:t>
        </m:r>
      </m:oMath>
      <w:r w:rsidR="007A401F">
        <w:t>. This characteristic makes the data-driven method can distinguish them by their distribution of orientation.</w:t>
      </w:r>
      <w:r w:rsidR="00483E5C">
        <w:t xml:space="preserve"> However, some activities are still hard to distinguish by the information of acceleration and orientation. Because we only ask user wear the smart watch </w:t>
      </w:r>
      <w:r w:rsidR="008B3977">
        <w:t>on the wear hand, we can only monitor the variations of acceleration and orientations from user’s weak hand. If two activities have same behavior of user’s weak hand, we cannot distinguish them. In the experiment, the activities of “Read newspaper” and “Read Book” are same that both they are reading something in different rooms.</w:t>
      </w:r>
      <w:r w:rsidR="00F649BC">
        <w:t xml:space="preserve"> And the behaviors between “Watch TV” and “Read” are similar, so t</w:t>
      </w:r>
      <w:r w:rsidR="008B3977">
        <w:t>he</w:t>
      </w:r>
      <w:r w:rsidR="008A14F7">
        <w:t xml:space="preserve"> cluster C9 identifies three activities: “Watch TV” “Read newspaper” and “Read Book”.</w:t>
      </w:r>
      <w:r w:rsidR="00F649BC">
        <w:t xml:space="preserve"> </w:t>
      </w:r>
      <w:r w:rsidR="00695F75">
        <w:t xml:space="preserve">And “Watch TV” sometimes is similar to “Play pad”, so the cluster C8 identifies “Play pad” and “Watch TV”. </w:t>
      </w:r>
    </w:p>
    <w:p w14:paraId="63971FF9" w14:textId="2D18E835" w:rsidR="00135F67" w:rsidRPr="004B2B9F" w:rsidRDefault="00695F75" w:rsidP="004B2B9F">
      <w:pPr>
        <w:pStyle w:val="afff5"/>
      </w:pPr>
      <w:r>
        <w:t xml:space="preserve">Even though the vital sign part AR model can almost recognize both Posture and Motion activities, some activities are still hard to be correctly recognized. If we consider the appliance usage states or light on/off in different rooms, those ambiguous activities can be distinguished. </w:t>
      </w:r>
    </w:p>
    <w:p w14:paraId="3358FC00" w14:textId="09501FD8" w:rsidR="004E06C1" w:rsidRDefault="005460B2" w:rsidP="005460B2">
      <w:pPr>
        <w:pStyle w:val="afff5"/>
      </w:pPr>
      <w:r>
        <w:rPr>
          <w:rFonts w:hint="eastAsia"/>
        </w:rPr>
        <w:t>2LDPMM is a likely topic model, so the function of 2LDPMM is similar to topic model.</w:t>
      </w:r>
      <w:r>
        <w:t xml:space="preserve"> The results of </w:t>
      </w:r>
      <w:ins w:id="1496" w:author="陳雅虹" w:date="2015-07-17T11:24:00Z">
        <w:r w:rsidR="00953473">
          <w:t>1</w:t>
        </w:r>
        <w:r w:rsidR="00953473">
          <w:rPr>
            <w:vertAlign w:val="superscript"/>
          </w:rPr>
          <w:t>st</w:t>
        </w:r>
      </w:ins>
      <w:del w:id="1497" w:author="陳雅虹" w:date="2015-07-17T11:24:00Z">
        <w:r w:rsidDel="00953473">
          <w:delText>first</w:delText>
        </w:r>
      </w:del>
      <w:r>
        <w:t xml:space="preserve"> layer 2LDPMM represent the type of one second behavior of weak hand; and for the view point of topic model, each type can be considered as one vocabulary and its features are words. And we generate histogram of a sequence of weak hand’s behaviors as the feature for </w:t>
      </w:r>
      <w:ins w:id="1498" w:author="陳雅虹" w:date="2015-07-17T11:24:00Z">
        <w:r w:rsidR="00953473">
          <w:t>2</w:t>
        </w:r>
        <w:r w:rsidR="00953473">
          <w:rPr>
            <w:vertAlign w:val="superscript"/>
          </w:rPr>
          <w:t>nd</w:t>
        </w:r>
      </w:ins>
      <w:del w:id="1499" w:author="陳雅虹" w:date="2015-07-17T11:24:00Z">
        <w:r w:rsidDel="00953473">
          <w:delText>second</w:delText>
        </w:r>
      </w:del>
      <w:r>
        <w:t xml:space="preserve"> layer 2LDPMM; for the view point of topic model, this histogram can be considered as a document and the </w:t>
      </w:r>
      <w:ins w:id="1500" w:author="陳雅虹" w:date="2015-07-17T11:24:00Z">
        <w:r w:rsidR="00953473">
          <w:t>2</w:t>
        </w:r>
        <w:r w:rsidR="00953473" w:rsidRPr="00953473">
          <w:rPr>
            <w:vertAlign w:val="superscript"/>
            <w:rPrChange w:id="1501" w:author="陳雅虹" w:date="2015-07-17T11:24:00Z">
              <w:rPr/>
            </w:rPrChange>
          </w:rPr>
          <w:t>nd</w:t>
        </w:r>
      </w:ins>
      <w:del w:id="1502" w:author="陳雅虹" w:date="2015-07-17T11:24:00Z">
        <w:r w:rsidDel="00953473">
          <w:delText>second</w:delText>
        </w:r>
      </w:del>
      <w:r>
        <w:t xml:space="preserve"> layer 2LDPMM tries to find the topic of this document that one topic is mapping to a kind of activity.</w:t>
      </w:r>
      <w:r>
        <w:rPr>
          <w:rFonts w:hint="eastAsia"/>
        </w:rPr>
        <w:t xml:space="preserve"> In the experiment,</w:t>
      </w:r>
      <w:r>
        <w:t xml:space="preserve"> the </w:t>
      </w:r>
      <w:del w:id="1503" w:author="陳雅虹" w:date="2015-07-17T11:24:00Z">
        <w:r w:rsidDel="00953473">
          <w:delText xml:space="preserve">first </w:delText>
        </w:r>
      </w:del>
      <w:ins w:id="1504" w:author="陳雅虹" w:date="2015-07-17T11:24:00Z">
        <w:r w:rsidR="00953473">
          <w:t>1</w:t>
        </w:r>
        <w:r w:rsidR="00953473" w:rsidRPr="00953473">
          <w:rPr>
            <w:vertAlign w:val="superscript"/>
            <w:rPrChange w:id="1505" w:author="陳雅虹" w:date="2015-07-17T11:24:00Z">
              <w:rPr/>
            </w:rPrChange>
          </w:rPr>
          <w:t>st</w:t>
        </w:r>
        <w:r w:rsidR="00953473">
          <w:t xml:space="preserve"> </w:t>
        </w:r>
      </w:ins>
      <w:r>
        <w:t>layer 2LDPMM finds 56 clusters (the cluster denotes as “</w:t>
      </w:r>
      <w:proofErr w:type="spellStart"/>
      <w:r>
        <w:t>hb</w:t>
      </w:r>
      <w:proofErr w:type="spellEnd"/>
      <w:r>
        <w:t>”) and they represent different kinds of hand’s behaviors.</w:t>
      </w:r>
    </w:p>
    <w:tbl>
      <w:tblPr>
        <w:tblStyle w:val="ae"/>
        <w:tblpPr w:leftFromText="181" w:rightFromText="181" w:tblpXSpec="center" w:tblpYSpec="top"/>
        <w:tblOverlap w:val="never"/>
        <w:tblW w:w="0" w:type="auto"/>
        <w:jc w:val="left"/>
        <w:tblLook w:val="04A0" w:firstRow="1" w:lastRow="0" w:firstColumn="1" w:lastColumn="0" w:noHBand="0" w:noVBand="1"/>
      </w:tblPr>
      <w:tblGrid>
        <w:gridCol w:w="8720"/>
      </w:tblGrid>
      <w:tr w:rsidR="00737178" w14:paraId="525271D0" w14:textId="77777777" w:rsidTr="003B11B5">
        <w:trPr>
          <w:trHeight w:val="1584"/>
          <w:jc w:val="left"/>
        </w:trPr>
        <w:tc>
          <w:tcPr>
            <w:tcW w:w="8720" w:type="dxa"/>
            <w:tcBorders>
              <w:top w:val="nil"/>
              <w:left w:val="nil"/>
              <w:bottom w:val="nil"/>
              <w:right w:val="nil"/>
            </w:tcBorders>
          </w:tcPr>
          <w:p w14:paraId="5883D52B" w14:textId="77777777" w:rsidR="00737178" w:rsidRDefault="00737178" w:rsidP="003B11B5">
            <w:pPr>
              <w:pStyle w:val="ad"/>
              <w:keepNext/>
            </w:pPr>
            <w:bookmarkStart w:id="1506" w:name="_Ref424350174"/>
            <w:bookmarkStart w:id="1507" w:name="_Toc424905596"/>
            <w:r>
              <w:lastRenderedPageBreak/>
              <w:t xml:space="preserve">Table </w:t>
            </w:r>
            <w:fldSimple w:instr=" STYLEREF 1 \s ">
              <w:r w:rsidR="00394E54">
                <w:rPr>
                  <w:noProof/>
                </w:rPr>
                <w:t>5</w:t>
              </w:r>
            </w:fldSimple>
            <w:r>
              <w:noBreakHyphen/>
            </w:r>
            <w:fldSimple w:instr=" SEQ Table \* ARABIC \s 1 ">
              <w:r w:rsidR="00394E54">
                <w:rPr>
                  <w:noProof/>
                </w:rPr>
                <w:t>6</w:t>
              </w:r>
            </w:fldSimple>
            <w:bookmarkEnd w:id="1506"/>
            <w:r>
              <w:tab/>
              <w:t>Predicted Result of 2LDPMM</w:t>
            </w:r>
            <w:bookmarkEnd w:id="1507"/>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988"/>
              <w:gridCol w:w="469"/>
              <w:gridCol w:w="470"/>
              <w:gridCol w:w="470"/>
              <w:gridCol w:w="470"/>
              <w:gridCol w:w="470"/>
              <w:gridCol w:w="468"/>
              <w:gridCol w:w="469"/>
              <w:gridCol w:w="469"/>
              <w:gridCol w:w="469"/>
              <w:gridCol w:w="469"/>
              <w:gridCol w:w="468"/>
              <w:gridCol w:w="469"/>
              <w:gridCol w:w="469"/>
              <w:gridCol w:w="469"/>
              <w:gridCol w:w="469"/>
              <w:gridCol w:w="469"/>
            </w:tblGrid>
            <w:tr w:rsidR="00737178" w:rsidRPr="008B3977" w14:paraId="3A308A29" w14:textId="77777777" w:rsidTr="003B11B5">
              <w:trPr>
                <w:trHeight w:val="340"/>
              </w:trPr>
              <w:tc>
                <w:tcPr>
                  <w:tcW w:w="988" w:type="dxa"/>
                  <w:shd w:val="clear" w:color="auto" w:fill="auto"/>
                  <w:noWrap/>
                  <w:vAlign w:val="center"/>
                  <w:hideMark/>
                </w:tcPr>
                <w:p w14:paraId="5495BF91" w14:textId="77777777" w:rsidR="00737178" w:rsidRPr="008B3977" w:rsidRDefault="00737178" w:rsidP="00394E54">
                  <w:pPr>
                    <w:framePr w:hSpace="181" w:wrap="around" w:hAnchor="text" w:xAlign="center" w:yAlign="top"/>
                    <w:widowControl/>
                    <w:spacing w:line="240" w:lineRule="auto"/>
                    <w:suppressOverlap/>
                    <w:jc w:val="center"/>
                    <w:rPr>
                      <w:rFonts w:eastAsia="Times New Roman"/>
                      <w:kern w:val="0"/>
                      <w:sz w:val="20"/>
                      <w:szCs w:val="20"/>
                    </w:rPr>
                  </w:pPr>
                </w:p>
              </w:tc>
              <w:tc>
                <w:tcPr>
                  <w:tcW w:w="469" w:type="dxa"/>
                  <w:shd w:val="clear" w:color="auto" w:fill="FFFF99"/>
                  <w:noWrap/>
                  <w:vAlign w:val="center"/>
                  <w:hideMark/>
                </w:tcPr>
                <w:p w14:paraId="0FE2FB9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w:t>
                  </w:r>
                </w:p>
              </w:tc>
              <w:tc>
                <w:tcPr>
                  <w:tcW w:w="470" w:type="dxa"/>
                  <w:shd w:val="clear" w:color="auto" w:fill="FFFF99"/>
                  <w:noWrap/>
                  <w:vAlign w:val="center"/>
                  <w:hideMark/>
                </w:tcPr>
                <w:p w14:paraId="11D98DA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C2</w:t>
                  </w:r>
                </w:p>
              </w:tc>
              <w:tc>
                <w:tcPr>
                  <w:tcW w:w="470" w:type="dxa"/>
                  <w:shd w:val="clear" w:color="auto" w:fill="FFFF99"/>
                  <w:noWrap/>
                  <w:vAlign w:val="center"/>
                  <w:hideMark/>
                </w:tcPr>
                <w:p w14:paraId="621BAD9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C3</w:t>
                  </w:r>
                </w:p>
              </w:tc>
              <w:tc>
                <w:tcPr>
                  <w:tcW w:w="470" w:type="dxa"/>
                  <w:shd w:val="clear" w:color="auto" w:fill="FFFF99"/>
                  <w:noWrap/>
                  <w:vAlign w:val="center"/>
                  <w:hideMark/>
                </w:tcPr>
                <w:p w14:paraId="5AE01C2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C4</w:t>
                  </w:r>
                </w:p>
              </w:tc>
              <w:tc>
                <w:tcPr>
                  <w:tcW w:w="470" w:type="dxa"/>
                  <w:shd w:val="clear" w:color="auto" w:fill="FFFF99"/>
                  <w:noWrap/>
                  <w:vAlign w:val="center"/>
                  <w:hideMark/>
                </w:tcPr>
                <w:p w14:paraId="62A3EB6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C5</w:t>
                  </w:r>
                </w:p>
              </w:tc>
              <w:tc>
                <w:tcPr>
                  <w:tcW w:w="469" w:type="dxa"/>
                  <w:shd w:val="clear" w:color="auto" w:fill="FFFF99"/>
                  <w:noWrap/>
                  <w:vAlign w:val="center"/>
                  <w:hideMark/>
                </w:tcPr>
                <w:p w14:paraId="458A272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C6</w:t>
                  </w:r>
                </w:p>
              </w:tc>
              <w:tc>
                <w:tcPr>
                  <w:tcW w:w="470" w:type="dxa"/>
                  <w:shd w:val="clear" w:color="auto" w:fill="FFFF99"/>
                  <w:noWrap/>
                  <w:vAlign w:val="center"/>
                  <w:hideMark/>
                </w:tcPr>
                <w:p w14:paraId="600CFC7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C7</w:t>
                  </w:r>
                </w:p>
              </w:tc>
              <w:tc>
                <w:tcPr>
                  <w:tcW w:w="470" w:type="dxa"/>
                  <w:shd w:val="clear" w:color="auto" w:fill="FFFF99"/>
                  <w:noWrap/>
                  <w:vAlign w:val="center"/>
                  <w:hideMark/>
                </w:tcPr>
                <w:p w14:paraId="6D3EB11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C8</w:t>
                  </w:r>
                </w:p>
              </w:tc>
              <w:tc>
                <w:tcPr>
                  <w:tcW w:w="470" w:type="dxa"/>
                  <w:shd w:val="clear" w:color="auto" w:fill="FFFF99"/>
                  <w:noWrap/>
                  <w:vAlign w:val="center"/>
                  <w:hideMark/>
                </w:tcPr>
                <w:p w14:paraId="191C478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C9</w:t>
                  </w:r>
                </w:p>
              </w:tc>
              <w:tc>
                <w:tcPr>
                  <w:tcW w:w="470" w:type="dxa"/>
                  <w:shd w:val="clear" w:color="auto" w:fill="FFFF99"/>
                  <w:noWrap/>
                  <w:vAlign w:val="center"/>
                  <w:hideMark/>
                </w:tcPr>
                <w:p w14:paraId="6CF0B1E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C10</w:t>
                  </w:r>
                </w:p>
              </w:tc>
              <w:tc>
                <w:tcPr>
                  <w:tcW w:w="469" w:type="dxa"/>
                  <w:shd w:val="clear" w:color="auto" w:fill="FFFF99"/>
                  <w:noWrap/>
                  <w:vAlign w:val="center"/>
                  <w:hideMark/>
                </w:tcPr>
                <w:p w14:paraId="68E4C22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C11</w:t>
                  </w:r>
                </w:p>
              </w:tc>
              <w:tc>
                <w:tcPr>
                  <w:tcW w:w="470" w:type="dxa"/>
                  <w:shd w:val="clear" w:color="auto" w:fill="FFFF99"/>
                  <w:noWrap/>
                  <w:vAlign w:val="center"/>
                  <w:hideMark/>
                </w:tcPr>
                <w:p w14:paraId="2AFA367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C12</w:t>
                  </w:r>
                </w:p>
              </w:tc>
              <w:tc>
                <w:tcPr>
                  <w:tcW w:w="470" w:type="dxa"/>
                  <w:shd w:val="clear" w:color="auto" w:fill="FFFF99"/>
                  <w:noWrap/>
                  <w:vAlign w:val="center"/>
                  <w:hideMark/>
                </w:tcPr>
                <w:p w14:paraId="5C07CE8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C13</w:t>
                  </w:r>
                </w:p>
              </w:tc>
              <w:tc>
                <w:tcPr>
                  <w:tcW w:w="470" w:type="dxa"/>
                  <w:shd w:val="clear" w:color="auto" w:fill="FFFF99"/>
                  <w:noWrap/>
                  <w:vAlign w:val="center"/>
                  <w:hideMark/>
                </w:tcPr>
                <w:p w14:paraId="328A77A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C14</w:t>
                  </w:r>
                </w:p>
              </w:tc>
              <w:tc>
                <w:tcPr>
                  <w:tcW w:w="470" w:type="dxa"/>
                  <w:shd w:val="clear" w:color="auto" w:fill="FFFF99"/>
                  <w:noWrap/>
                  <w:vAlign w:val="center"/>
                  <w:hideMark/>
                </w:tcPr>
                <w:p w14:paraId="051CB8A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C15</w:t>
                  </w:r>
                </w:p>
              </w:tc>
              <w:tc>
                <w:tcPr>
                  <w:tcW w:w="470" w:type="dxa"/>
                  <w:shd w:val="clear" w:color="auto" w:fill="FFFF99"/>
                  <w:noWrap/>
                  <w:vAlign w:val="center"/>
                  <w:hideMark/>
                </w:tcPr>
                <w:p w14:paraId="39E5A67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C16</w:t>
                  </w:r>
                </w:p>
              </w:tc>
            </w:tr>
            <w:tr w:rsidR="00737178" w:rsidRPr="008B3977" w14:paraId="4499CAB3" w14:textId="77777777" w:rsidTr="003B11B5">
              <w:trPr>
                <w:trHeight w:val="340"/>
              </w:trPr>
              <w:tc>
                <w:tcPr>
                  <w:tcW w:w="988" w:type="dxa"/>
                  <w:shd w:val="clear" w:color="auto" w:fill="FFFF99"/>
                  <w:noWrap/>
                  <w:vAlign w:val="center"/>
                  <w:hideMark/>
                </w:tcPr>
                <w:p w14:paraId="733119B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Watch</w:t>
                  </w:r>
                  <w:r>
                    <w:rPr>
                      <w:rFonts w:eastAsia="新細明體"/>
                      <w:color w:val="000000"/>
                      <w:kern w:val="0"/>
                      <w:sz w:val="20"/>
                      <w:szCs w:val="20"/>
                    </w:rPr>
                    <w:t xml:space="preserve"> </w:t>
                  </w:r>
                  <w:r w:rsidRPr="008B3977">
                    <w:rPr>
                      <w:rFonts w:eastAsia="新細明體"/>
                      <w:color w:val="000000"/>
                      <w:kern w:val="0"/>
                      <w:sz w:val="20"/>
                      <w:szCs w:val="20"/>
                    </w:rPr>
                    <w:t>TV</w:t>
                  </w:r>
                </w:p>
              </w:tc>
              <w:tc>
                <w:tcPr>
                  <w:tcW w:w="469" w:type="dxa"/>
                  <w:shd w:val="clear" w:color="000000" w:fill="FCFCFF"/>
                  <w:noWrap/>
                  <w:vAlign w:val="center"/>
                  <w:hideMark/>
                </w:tcPr>
                <w:p w14:paraId="3DB36A2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6FB2AC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CA44C3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EFF2"/>
                  <w:noWrap/>
                  <w:vAlign w:val="center"/>
                  <w:hideMark/>
                </w:tcPr>
                <w:p w14:paraId="160C978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7</w:t>
                  </w:r>
                </w:p>
              </w:tc>
              <w:tc>
                <w:tcPr>
                  <w:tcW w:w="470" w:type="dxa"/>
                  <w:shd w:val="clear" w:color="000000" w:fill="FCFCFF"/>
                  <w:noWrap/>
                  <w:vAlign w:val="center"/>
                  <w:hideMark/>
                </w:tcPr>
                <w:p w14:paraId="7C1CC1D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76456C1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050622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D9DC"/>
                  <w:noWrap/>
                  <w:vAlign w:val="center"/>
                  <w:hideMark/>
                </w:tcPr>
                <w:p w14:paraId="06D1799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21</w:t>
                  </w:r>
                </w:p>
              </w:tc>
              <w:tc>
                <w:tcPr>
                  <w:tcW w:w="470" w:type="dxa"/>
                  <w:shd w:val="clear" w:color="000000" w:fill="FBC5C7"/>
                  <w:noWrap/>
                  <w:vAlign w:val="center"/>
                  <w:hideMark/>
                </w:tcPr>
                <w:p w14:paraId="2D33258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41</w:t>
                  </w:r>
                </w:p>
              </w:tc>
              <w:tc>
                <w:tcPr>
                  <w:tcW w:w="470" w:type="dxa"/>
                  <w:shd w:val="clear" w:color="000000" w:fill="FCFCFF"/>
                  <w:noWrap/>
                  <w:vAlign w:val="center"/>
                  <w:hideMark/>
                </w:tcPr>
                <w:p w14:paraId="1E34377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54408E4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B9ED63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78BE99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D8C62B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DB4477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827A96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16A0CCEC" w14:textId="77777777" w:rsidTr="003B11B5">
              <w:trPr>
                <w:trHeight w:val="340"/>
              </w:trPr>
              <w:tc>
                <w:tcPr>
                  <w:tcW w:w="988" w:type="dxa"/>
                  <w:shd w:val="clear" w:color="auto" w:fill="FFFF99"/>
                  <w:noWrap/>
                  <w:vAlign w:val="center"/>
                  <w:hideMark/>
                </w:tcPr>
                <w:p w14:paraId="5B02146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Read Newspaper</w:t>
                  </w:r>
                </w:p>
              </w:tc>
              <w:tc>
                <w:tcPr>
                  <w:tcW w:w="469" w:type="dxa"/>
                  <w:shd w:val="clear" w:color="000000" w:fill="FCFCFF"/>
                  <w:noWrap/>
                  <w:vAlign w:val="center"/>
                  <w:hideMark/>
                </w:tcPr>
                <w:p w14:paraId="79D5E2B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A9A9D"/>
                  <w:noWrap/>
                  <w:vAlign w:val="center"/>
                  <w:hideMark/>
                </w:tcPr>
                <w:p w14:paraId="1D68BB1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w:t>
                  </w:r>
                </w:p>
              </w:tc>
              <w:tc>
                <w:tcPr>
                  <w:tcW w:w="470" w:type="dxa"/>
                  <w:shd w:val="clear" w:color="000000" w:fill="FCFCFF"/>
                  <w:noWrap/>
                  <w:vAlign w:val="center"/>
                  <w:hideMark/>
                </w:tcPr>
                <w:p w14:paraId="55DE250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9FC"/>
                  <w:noWrap/>
                  <w:vAlign w:val="center"/>
                  <w:hideMark/>
                </w:tcPr>
                <w:p w14:paraId="463EE51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w:t>
                  </w:r>
                </w:p>
              </w:tc>
              <w:tc>
                <w:tcPr>
                  <w:tcW w:w="470" w:type="dxa"/>
                  <w:shd w:val="clear" w:color="000000" w:fill="FCFCFF"/>
                  <w:noWrap/>
                  <w:vAlign w:val="center"/>
                  <w:hideMark/>
                </w:tcPr>
                <w:p w14:paraId="75E8817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73BCB78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9DABB4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7501E1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AB3B5"/>
                  <w:noWrap/>
                  <w:vAlign w:val="center"/>
                  <w:hideMark/>
                </w:tcPr>
                <w:p w14:paraId="679E224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54</w:t>
                  </w:r>
                </w:p>
              </w:tc>
              <w:tc>
                <w:tcPr>
                  <w:tcW w:w="470" w:type="dxa"/>
                  <w:shd w:val="clear" w:color="000000" w:fill="FBC2C4"/>
                  <w:noWrap/>
                  <w:vAlign w:val="center"/>
                  <w:hideMark/>
                </w:tcPr>
                <w:p w14:paraId="3895EF2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4</w:t>
                  </w:r>
                </w:p>
              </w:tc>
              <w:tc>
                <w:tcPr>
                  <w:tcW w:w="469" w:type="dxa"/>
                  <w:shd w:val="clear" w:color="000000" w:fill="FCFCFF"/>
                  <w:noWrap/>
                  <w:vAlign w:val="center"/>
                  <w:hideMark/>
                </w:tcPr>
                <w:p w14:paraId="6B04CAE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1E956B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FB1618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2F691B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840087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B92B7C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0FEE892B" w14:textId="77777777" w:rsidTr="003B11B5">
              <w:trPr>
                <w:trHeight w:val="340"/>
              </w:trPr>
              <w:tc>
                <w:tcPr>
                  <w:tcW w:w="988" w:type="dxa"/>
                  <w:shd w:val="clear" w:color="auto" w:fill="FFFF99"/>
                  <w:noWrap/>
                  <w:vAlign w:val="center"/>
                  <w:hideMark/>
                </w:tcPr>
                <w:p w14:paraId="31E230B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Exercise</w:t>
                  </w:r>
                </w:p>
              </w:tc>
              <w:tc>
                <w:tcPr>
                  <w:tcW w:w="469" w:type="dxa"/>
                  <w:shd w:val="clear" w:color="000000" w:fill="F8696B"/>
                  <w:noWrap/>
                  <w:vAlign w:val="center"/>
                  <w:hideMark/>
                </w:tcPr>
                <w:p w14:paraId="4D745C3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115</w:t>
                  </w:r>
                </w:p>
              </w:tc>
              <w:tc>
                <w:tcPr>
                  <w:tcW w:w="470" w:type="dxa"/>
                  <w:shd w:val="clear" w:color="000000" w:fill="F8696B"/>
                  <w:noWrap/>
                  <w:vAlign w:val="center"/>
                  <w:hideMark/>
                </w:tcPr>
                <w:p w14:paraId="04025B2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3</w:t>
                  </w:r>
                </w:p>
              </w:tc>
              <w:tc>
                <w:tcPr>
                  <w:tcW w:w="470" w:type="dxa"/>
                  <w:shd w:val="clear" w:color="000000" w:fill="FCFCFF"/>
                  <w:noWrap/>
                  <w:vAlign w:val="center"/>
                  <w:hideMark/>
                </w:tcPr>
                <w:p w14:paraId="696F072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3737C2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06DC09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6D8299C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6524C3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E42F3F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995E24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615D92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5F38FC4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1F4"/>
                  <w:noWrap/>
                  <w:vAlign w:val="center"/>
                  <w:hideMark/>
                </w:tcPr>
                <w:p w14:paraId="2832BF0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w:t>
                  </w:r>
                </w:p>
              </w:tc>
              <w:tc>
                <w:tcPr>
                  <w:tcW w:w="470" w:type="dxa"/>
                  <w:shd w:val="clear" w:color="000000" w:fill="FCFCFF"/>
                  <w:noWrap/>
                  <w:vAlign w:val="center"/>
                  <w:hideMark/>
                </w:tcPr>
                <w:p w14:paraId="3DD65E5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3EDBBF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250F1C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6596E6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6D279F82" w14:textId="77777777" w:rsidTr="003B11B5">
              <w:trPr>
                <w:trHeight w:val="340"/>
              </w:trPr>
              <w:tc>
                <w:tcPr>
                  <w:tcW w:w="988" w:type="dxa"/>
                  <w:shd w:val="clear" w:color="auto" w:fill="FFFF99"/>
                  <w:noWrap/>
                  <w:vAlign w:val="center"/>
                  <w:hideMark/>
                </w:tcPr>
                <w:p w14:paraId="4D10FF3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Meal</w:t>
                  </w:r>
                </w:p>
              </w:tc>
              <w:tc>
                <w:tcPr>
                  <w:tcW w:w="469" w:type="dxa"/>
                  <w:shd w:val="clear" w:color="000000" w:fill="FCFCFF"/>
                  <w:noWrap/>
                  <w:vAlign w:val="center"/>
                  <w:hideMark/>
                </w:tcPr>
                <w:p w14:paraId="201C2E4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42874A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4F10AF4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9</w:t>
                  </w:r>
                </w:p>
              </w:tc>
              <w:tc>
                <w:tcPr>
                  <w:tcW w:w="470" w:type="dxa"/>
                  <w:shd w:val="clear" w:color="000000" w:fill="F8696B"/>
                  <w:noWrap/>
                  <w:vAlign w:val="center"/>
                  <w:hideMark/>
                </w:tcPr>
                <w:p w14:paraId="4E20BA5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76</w:t>
                  </w:r>
                </w:p>
              </w:tc>
              <w:tc>
                <w:tcPr>
                  <w:tcW w:w="470" w:type="dxa"/>
                  <w:shd w:val="clear" w:color="000000" w:fill="F8696B"/>
                  <w:noWrap/>
                  <w:vAlign w:val="center"/>
                  <w:hideMark/>
                </w:tcPr>
                <w:p w14:paraId="58987D8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12</w:t>
                  </w:r>
                </w:p>
              </w:tc>
              <w:tc>
                <w:tcPr>
                  <w:tcW w:w="469" w:type="dxa"/>
                  <w:shd w:val="clear" w:color="000000" w:fill="F8696B"/>
                  <w:noWrap/>
                  <w:vAlign w:val="center"/>
                  <w:hideMark/>
                </w:tcPr>
                <w:p w14:paraId="6D13B40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26</w:t>
                  </w:r>
                </w:p>
              </w:tc>
              <w:tc>
                <w:tcPr>
                  <w:tcW w:w="470" w:type="dxa"/>
                  <w:shd w:val="clear" w:color="000000" w:fill="F8696B"/>
                  <w:noWrap/>
                  <w:vAlign w:val="center"/>
                  <w:hideMark/>
                </w:tcPr>
                <w:p w14:paraId="27EE352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101</w:t>
                  </w:r>
                </w:p>
              </w:tc>
              <w:tc>
                <w:tcPr>
                  <w:tcW w:w="470" w:type="dxa"/>
                  <w:shd w:val="clear" w:color="000000" w:fill="FCFBFE"/>
                  <w:noWrap/>
                  <w:vAlign w:val="center"/>
                  <w:hideMark/>
                </w:tcPr>
                <w:p w14:paraId="787AE7D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w:t>
                  </w:r>
                </w:p>
              </w:tc>
              <w:tc>
                <w:tcPr>
                  <w:tcW w:w="470" w:type="dxa"/>
                  <w:shd w:val="clear" w:color="000000" w:fill="FCFCFF"/>
                  <w:noWrap/>
                  <w:vAlign w:val="center"/>
                  <w:hideMark/>
                </w:tcPr>
                <w:p w14:paraId="1E1E3EC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95A964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7344210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7B3A6F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21A209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F60EAD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41D22F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CD39C7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1F1FB04D" w14:textId="77777777" w:rsidTr="003B11B5">
              <w:trPr>
                <w:trHeight w:val="340"/>
              </w:trPr>
              <w:tc>
                <w:tcPr>
                  <w:tcW w:w="988" w:type="dxa"/>
                  <w:shd w:val="clear" w:color="auto" w:fill="FFFF99"/>
                  <w:noWrap/>
                  <w:vAlign w:val="center"/>
                  <w:hideMark/>
                </w:tcPr>
                <w:p w14:paraId="241F233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Play</w:t>
                  </w:r>
                  <w:r>
                    <w:rPr>
                      <w:rFonts w:eastAsia="新細明體"/>
                      <w:color w:val="000000"/>
                      <w:kern w:val="0"/>
                      <w:sz w:val="20"/>
                      <w:szCs w:val="20"/>
                    </w:rPr>
                    <w:t xml:space="preserve"> </w:t>
                  </w:r>
                  <w:r w:rsidRPr="008B3977">
                    <w:rPr>
                      <w:rFonts w:eastAsia="新細明體"/>
                      <w:color w:val="000000"/>
                      <w:kern w:val="0"/>
                      <w:sz w:val="20"/>
                      <w:szCs w:val="20"/>
                    </w:rPr>
                    <w:t>Pad</w:t>
                  </w:r>
                </w:p>
              </w:tc>
              <w:tc>
                <w:tcPr>
                  <w:tcW w:w="469" w:type="dxa"/>
                  <w:shd w:val="clear" w:color="000000" w:fill="FCFCFF"/>
                  <w:noWrap/>
                  <w:vAlign w:val="center"/>
                  <w:hideMark/>
                </w:tcPr>
                <w:p w14:paraId="5997629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FADA0E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303AA2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AAFB2"/>
                  <w:noWrap/>
                  <w:vAlign w:val="center"/>
                  <w:hideMark/>
                </w:tcPr>
                <w:p w14:paraId="1EA3258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40</w:t>
                  </w:r>
                </w:p>
              </w:tc>
              <w:tc>
                <w:tcPr>
                  <w:tcW w:w="470" w:type="dxa"/>
                  <w:shd w:val="clear" w:color="000000" w:fill="FCFCFF"/>
                  <w:noWrap/>
                  <w:vAlign w:val="center"/>
                  <w:hideMark/>
                </w:tcPr>
                <w:p w14:paraId="73E4A9C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265308E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A8A0B7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7CE7BEB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87</w:t>
                  </w:r>
                </w:p>
              </w:tc>
              <w:tc>
                <w:tcPr>
                  <w:tcW w:w="470" w:type="dxa"/>
                  <w:shd w:val="clear" w:color="000000" w:fill="FCF7FA"/>
                  <w:noWrap/>
                  <w:vAlign w:val="center"/>
                  <w:hideMark/>
                </w:tcPr>
                <w:p w14:paraId="618D039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4</w:t>
                  </w:r>
                </w:p>
              </w:tc>
              <w:tc>
                <w:tcPr>
                  <w:tcW w:w="470" w:type="dxa"/>
                  <w:shd w:val="clear" w:color="000000" w:fill="FBD0D3"/>
                  <w:noWrap/>
                  <w:vAlign w:val="center"/>
                  <w:hideMark/>
                </w:tcPr>
                <w:p w14:paraId="79CFBB3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3</w:t>
                  </w:r>
                </w:p>
              </w:tc>
              <w:tc>
                <w:tcPr>
                  <w:tcW w:w="469" w:type="dxa"/>
                  <w:shd w:val="clear" w:color="000000" w:fill="FCFCFF"/>
                  <w:noWrap/>
                  <w:vAlign w:val="center"/>
                  <w:hideMark/>
                </w:tcPr>
                <w:p w14:paraId="314DA3B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A8D831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1E9B46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98E90"/>
                  <w:noWrap/>
                  <w:vAlign w:val="center"/>
                  <w:hideMark/>
                </w:tcPr>
                <w:p w14:paraId="2DBAF17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3</w:t>
                  </w:r>
                </w:p>
              </w:tc>
              <w:tc>
                <w:tcPr>
                  <w:tcW w:w="470" w:type="dxa"/>
                  <w:shd w:val="clear" w:color="000000" w:fill="FCFCFF"/>
                  <w:noWrap/>
                  <w:vAlign w:val="center"/>
                  <w:hideMark/>
                </w:tcPr>
                <w:p w14:paraId="77CD590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BDD981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2F6F92F5" w14:textId="77777777" w:rsidTr="003B11B5">
              <w:trPr>
                <w:trHeight w:val="340"/>
              </w:trPr>
              <w:tc>
                <w:tcPr>
                  <w:tcW w:w="988" w:type="dxa"/>
                  <w:shd w:val="clear" w:color="auto" w:fill="FFFF99"/>
                  <w:noWrap/>
                  <w:vAlign w:val="center"/>
                  <w:hideMark/>
                </w:tcPr>
                <w:p w14:paraId="1DBB319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Read Book</w:t>
                  </w:r>
                </w:p>
              </w:tc>
              <w:tc>
                <w:tcPr>
                  <w:tcW w:w="469" w:type="dxa"/>
                  <w:shd w:val="clear" w:color="000000" w:fill="FCFCFF"/>
                  <w:noWrap/>
                  <w:vAlign w:val="center"/>
                  <w:hideMark/>
                </w:tcPr>
                <w:p w14:paraId="31697F5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A9A9D"/>
                  <w:noWrap/>
                  <w:vAlign w:val="center"/>
                  <w:hideMark/>
                </w:tcPr>
                <w:p w14:paraId="3746E32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w:t>
                  </w:r>
                </w:p>
              </w:tc>
              <w:tc>
                <w:tcPr>
                  <w:tcW w:w="470" w:type="dxa"/>
                  <w:shd w:val="clear" w:color="000000" w:fill="FCFCFF"/>
                  <w:noWrap/>
                  <w:vAlign w:val="center"/>
                  <w:hideMark/>
                </w:tcPr>
                <w:p w14:paraId="3585320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EBEE"/>
                  <w:noWrap/>
                  <w:vAlign w:val="center"/>
                  <w:hideMark/>
                </w:tcPr>
                <w:p w14:paraId="51DBF3E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9</w:t>
                  </w:r>
                </w:p>
              </w:tc>
              <w:tc>
                <w:tcPr>
                  <w:tcW w:w="470" w:type="dxa"/>
                  <w:shd w:val="clear" w:color="000000" w:fill="FCFCFF"/>
                  <w:noWrap/>
                  <w:vAlign w:val="center"/>
                  <w:hideMark/>
                </w:tcPr>
                <w:p w14:paraId="7E27DC5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5A3C30F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22F8B9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50BC0A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2EE9BBF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108</w:t>
                  </w:r>
                </w:p>
              </w:tc>
              <w:tc>
                <w:tcPr>
                  <w:tcW w:w="470" w:type="dxa"/>
                  <w:shd w:val="clear" w:color="000000" w:fill="FBD0D3"/>
                  <w:noWrap/>
                  <w:vAlign w:val="center"/>
                  <w:hideMark/>
                </w:tcPr>
                <w:p w14:paraId="57DD375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3</w:t>
                  </w:r>
                </w:p>
              </w:tc>
              <w:tc>
                <w:tcPr>
                  <w:tcW w:w="469" w:type="dxa"/>
                  <w:shd w:val="clear" w:color="000000" w:fill="FCFCFF"/>
                  <w:noWrap/>
                  <w:vAlign w:val="center"/>
                  <w:hideMark/>
                </w:tcPr>
                <w:p w14:paraId="5CA0F66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61A63B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D6FBB6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274E4B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976FDD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4F53E9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18393B4E" w14:textId="77777777" w:rsidTr="003B11B5">
              <w:trPr>
                <w:trHeight w:val="340"/>
              </w:trPr>
              <w:tc>
                <w:tcPr>
                  <w:tcW w:w="988" w:type="dxa"/>
                  <w:shd w:val="clear" w:color="auto" w:fill="FFFF99"/>
                  <w:noWrap/>
                  <w:vAlign w:val="center"/>
                  <w:hideMark/>
                </w:tcPr>
                <w:p w14:paraId="666581E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Sweep</w:t>
                  </w:r>
                </w:p>
              </w:tc>
              <w:tc>
                <w:tcPr>
                  <w:tcW w:w="469" w:type="dxa"/>
                  <w:shd w:val="clear" w:color="000000" w:fill="FCFCFF"/>
                  <w:noWrap/>
                  <w:vAlign w:val="center"/>
                  <w:hideMark/>
                </w:tcPr>
                <w:p w14:paraId="5F34ED3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C7CDAE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CE5AE4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25C7B2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0EDE72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31C8B3E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BAAB0B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E4AF3E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C7B325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1D471C8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10</w:t>
                  </w:r>
                </w:p>
              </w:tc>
              <w:tc>
                <w:tcPr>
                  <w:tcW w:w="469" w:type="dxa"/>
                  <w:shd w:val="clear" w:color="000000" w:fill="F8696B"/>
                  <w:noWrap/>
                  <w:vAlign w:val="center"/>
                  <w:hideMark/>
                </w:tcPr>
                <w:p w14:paraId="4C1D661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56</w:t>
                  </w:r>
                </w:p>
              </w:tc>
              <w:tc>
                <w:tcPr>
                  <w:tcW w:w="470" w:type="dxa"/>
                  <w:shd w:val="clear" w:color="000000" w:fill="FCFCFF"/>
                  <w:noWrap/>
                  <w:vAlign w:val="center"/>
                  <w:hideMark/>
                </w:tcPr>
                <w:p w14:paraId="1EE2696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EF2879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9483FE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3C9A7B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A34D76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30C821D1" w14:textId="77777777" w:rsidTr="003B11B5">
              <w:trPr>
                <w:trHeight w:val="340"/>
              </w:trPr>
              <w:tc>
                <w:tcPr>
                  <w:tcW w:w="988" w:type="dxa"/>
                  <w:shd w:val="clear" w:color="auto" w:fill="FFFF99"/>
                  <w:noWrap/>
                  <w:vAlign w:val="center"/>
                  <w:hideMark/>
                </w:tcPr>
                <w:p w14:paraId="66A4D67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Sleep</w:t>
                  </w:r>
                </w:p>
              </w:tc>
              <w:tc>
                <w:tcPr>
                  <w:tcW w:w="469" w:type="dxa"/>
                  <w:shd w:val="clear" w:color="000000" w:fill="FCFCFF"/>
                  <w:noWrap/>
                  <w:vAlign w:val="center"/>
                  <w:hideMark/>
                </w:tcPr>
                <w:p w14:paraId="5CC520E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18BE6D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F23339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447F539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3B6ADF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723D662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883C1B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1AAD56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1C9C76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4F3A557"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021ADC2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5B7D14C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13</w:t>
                  </w:r>
                </w:p>
              </w:tc>
              <w:tc>
                <w:tcPr>
                  <w:tcW w:w="470" w:type="dxa"/>
                  <w:shd w:val="clear" w:color="000000" w:fill="F8696B"/>
                  <w:noWrap/>
                  <w:vAlign w:val="center"/>
                  <w:hideMark/>
                </w:tcPr>
                <w:p w14:paraId="6892976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286</w:t>
                  </w:r>
                </w:p>
              </w:tc>
              <w:tc>
                <w:tcPr>
                  <w:tcW w:w="470" w:type="dxa"/>
                  <w:shd w:val="clear" w:color="000000" w:fill="FCFCFF"/>
                  <w:noWrap/>
                  <w:vAlign w:val="center"/>
                  <w:hideMark/>
                </w:tcPr>
                <w:p w14:paraId="5AC7CA2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DA2EB5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E2A88A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47BFA120" w14:textId="77777777" w:rsidTr="003B11B5">
              <w:trPr>
                <w:trHeight w:val="340"/>
              </w:trPr>
              <w:tc>
                <w:tcPr>
                  <w:tcW w:w="988" w:type="dxa"/>
                  <w:shd w:val="clear" w:color="auto" w:fill="FFFF99"/>
                  <w:noWrap/>
                  <w:vAlign w:val="center"/>
                  <w:hideMark/>
                </w:tcPr>
                <w:p w14:paraId="08C6118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Wash</w:t>
                  </w:r>
                  <w:r>
                    <w:rPr>
                      <w:rFonts w:eastAsia="新細明體"/>
                      <w:color w:val="000000"/>
                      <w:kern w:val="0"/>
                      <w:sz w:val="20"/>
                      <w:szCs w:val="20"/>
                    </w:rPr>
                    <w:t xml:space="preserve"> </w:t>
                  </w:r>
                  <w:r w:rsidRPr="008B3977">
                    <w:rPr>
                      <w:rFonts w:eastAsia="新細明體"/>
                      <w:color w:val="000000"/>
                      <w:kern w:val="0"/>
                      <w:sz w:val="20"/>
                      <w:szCs w:val="20"/>
                    </w:rPr>
                    <w:t>Dishes</w:t>
                  </w:r>
                </w:p>
              </w:tc>
              <w:tc>
                <w:tcPr>
                  <w:tcW w:w="469" w:type="dxa"/>
                  <w:shd w:val="clear" w:color="000000" w:fill="FCFCFF"/>
                  <w:noWrap/>
                  <w:vAlign w:val="center"/>
                  <w:hideMark/>
                </w:tcPr>
                <w:p w14:paraId="319BA0F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A7B08A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BBBBE"/>
                  <w:noWrap/>
                  <w:vAlign w:val="center"/>
                  <w:hideMark/>
                </w:tcPr>
                <w:p w14:paraId="1D08089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4</w:t>
                  </w:r>
                </w:p>
              </w:tc>
              <w:tc>
                <w:tcPr>
                  <w:tcW w:w="470" w:type="dxa"/>
                  <w:shd w:val="clear" w:color="000000" w:fill="FCFCFF"/>
                  <w:noWrap/>
                  <w:vAlign w:val="center"/>
                  <w:hideMark/>
                </w:tcPr>
                <w:p w14:paraId="583DA65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0229D7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5AFF938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9CA9B5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CB5825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A57010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6CE475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12930B5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E2656A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FD6326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2758AA6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4</w:t>
                  </w:r>
                </w:p>
              </w:tc>
              <w:tc>
                <w:tcPr>
                  <w:tcW w:w="470" w:type="dxa"/>
                  <w:shd w:val="clear" w:color="000000" w:fill="F8696B"/>
                  <w:noWrap/>
                  <w:vAlign w:val="center"/>
                  <w:hideMark/>
                </w:tcPr>
                <w:p w14:paraId="0F8E1D7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164</w:t>
                  </w:r>
                </w:p>
              </w:tc>
              <w:tc>
                <w:tcPr>
                  <w:tcW w:w="470" w:type="dxa"/>
                  <w:shd w:val="clear" w:color="000000" w:fill="FCFCFF"/>
                  <w:noWrap/>
                  <w:vAlign w:val="center"/>
                  <w:hideMark/>
                </w:tcPr>
                <w:p w14:paraId="5A0D3539"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r w:rsidR="00737178" w:rsidRPr="008B3977" w14:paraId="2AD7A610" w14:textId="77777777" w:rsidTr="003B11B5">
              <w:trPr>
                <w:trHeight w:val="340"/>
              </w:trPr>
              <w:tc>
                <w:tcPr>
                  <w:tcW w:w="988" w:type="dxa"/>
                  <w:shd w:val="clear" w:color="auto" w:fill="FFFF99"/>
                  <w:noWrap/>
                  <w:vAlign w:val="center"/>
                  <w:hideMark/>
                </w:tcPr>
                <w:p w14:paraId="1D95252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Go Out</w:t>
                  </w:r>
                </w:p>
              </w:tc>
              <w:tc>
                <w:tcPr>
                  <w:tcW w:w="469" w:type="dxa"/>
                  <w:shd w:val="clear" w:color="000000" w:fill="FCFCFF"/>
                  <w:noWrap/>
                  <w:vAlign w:val="center"/>
                  <w:hideMark/>
                </w:tcPr>
                <w:p w14:paraId="7DBF7C3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60E5B5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5FD4274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68F47C0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64613B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496E6BA1"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C23E2C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7BF6CE4"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5C1520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BD0D3"/>
                  <w:noWrap/>
                  <w:vAlign w:val="center"/>
                  <w:hideMark/>
                </w:tcPr>
                <w:p w14:paraId="647593DD"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3</w:t>
                  </w:r>
                </w:p>
              </w:tc>
              <w:tc>
                <w:tcPr>
                  <w:tcW w:w="469" w:type="dxa"/>
                  <w:shd w:val="clear" w:color="000000" w:fill="FCFCFF"/>
                  <w:noWrap/>
                  <w:vAlign w:val="center"/>
                  <w:hideMark/>
                </w:tcPr>
                <w:p w14:paraId="0DB668A5"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29D92FE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C0E651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1F49E0F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7048AFA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8696B"/>
                  <w:noWrap/>
                  <w:vAlign w:val="center"/>
                  <w:hideMark/>
                </w:tcPr>
                <w:p w14:paraId="2F88B6C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56</w:t>
                  </w:r>
                </w:p>
              </w:tc>
            </w:tr>
            <w:tr w:rsidR="00737178" w:rsidRPr="008B3977" w14:paraId="07B3385D" w14:textId="77777777" w:rsidTr="003B11B5">
              <w:trPr>
                <w:trHeight w:val="340"/>
              </w:trPr>
              <w:tc>
                <w:tcPr>
                  <w:tcW w:w="988" w:type="dxa"/>
                  <w:shd w:val="clear" w:color="auto" w:fill="FFFF99"/>
                  <w:noWrap/>
                  <w:vAlign w:val="center"/>
                  <w:hideMark/>
                </w:tcPr>
                <w:p w14:paraId="2E0A842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Other</w:t>
                  </w:r>
                </w:p>
              </w:tc>
              <w:tc>
                <w:tcPr>
                  <w:tcW w:w="469" w:type="dxa"/>
                  <w:shd w:val="clear" w:color="000000" w:fill="FCFCFF"/>
                  <w:noWrap/>
                  <w:vAlign w:val="center"/>
                  <w:hideMark/>
                </w:tcPr>
                <w:p w14:paraId="647C01C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BCBCE"/>
                  <w:noWrap/>
                  <w:vAlign w:val="center"/>
                  <w:hideMark/>
                </w:tcPr>
                <w:p w14:paraId="045C87E2"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w:t>
                  </w:r>
                </w:p>
              </w:tc>
              <w:tc>
                <w:tcPr>
                  <w:tcW w:w="470" w:type="dxa"/>
                  <w:shd w:val="clear" w:color="000000" w:fill="FCDCDF"/>
                  <w:noWrap/>
                  <w:vAlign w:val="center"/>
                  <w:hideMark/>
                </w:tcPr>
                <w:p w14:paraId="6CD5AE1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w:t>
                  </w:r>
                </w:p>
              </w:tc>
              <w:tc>
                <w:tcPr>
                  <w:tcW w:w="470" w:type="dxa"/>
                  <w:shd w:val="clear" w:color="000000" w:fill="FCF9FC"/>
                  <w:noWrap/>
                  <w:vAlign w:val="center"/>
                  <w:hideMark/>
                </w:tcPr>
                <w:p w14:paraId="5C854D2C"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2</w:t>
                  </w:r>
                </w:p>
              </w:tc>
              <w:tc>
                <w:tcPr>
                  <w:tcW w:w="470" w:type="dxa"/>
                  <w:shd w:val="clear" w:color="000000" w:fill="FCFCFF"/>
                  <w:noWrap/>
                  <w:vAlign w:val="center"/>
                  <w:hideMark/>
                </w:tcPr>
                <w:p w14:paraId="00EE8B7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69" w:type="dxa"/>
                  <w:shd w:val="clear" w:color="000000" w:fill="FCFCFF"/>
                  <w:noWrap/>
                  <w:vAlign w:val="center"/>
                  <w:hideMark/>
                </w:tcPr>
                <w:p w14:paraId="5A6A39F0"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383D8BD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BFE"/>
                  <w:noWrap/>
                  <w:vAlign w:val="center"/>
                  <w:hideMark/>
                </w:tcPr>
                <w:p w14:paraId="2C2BCD9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w:t>
                  </w:r>
                </w:p>
              </w:tc>
              <w:tc>
                <w:tcPr>
                  <w:tcW w:w="470" w:type="dxa"/>
                  <w:shd w:val="clear" w:color="000000" w:fill="FCFCFF"/>
                  <w:noWrap/>
                  <w:vAlign w:val="center"/>
                  <w:hideMark/>
                </w:tcPr>
                <w:p w14:paraId="277B030E"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AB3B5"/>
                  <w:noWrap/>
                  <w:vAlign w:val="center"/>
                  <w:hideMark/>
                </w:tcPr>
                <w:p w14:paraId="35310AD3"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5</w:t>
                  </w:r>
                </w:p>
              </w:tc>
              <w:tc>
                <w:tcPr>
                  <w:tcW w:w="469" w:type="dxa"/>
                  <w:shd w:val="clear" w:color="000000" w:fill="FCFCFF"/>
                  <w:noWrap/>
                  <w:vAlign w:val="center"/>
                  <w:hideMark/>
                </w:tcPr>
                <w:p w14:paraId="35791938"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DBDD"/>
                  <w:noWrap/>
                  <w:vAlign w:val="center"/>
                  <w:hideMark/>
                </w:tcPr>
                <w:p w14:paraId="01C947A6"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3</w:t>
                  </w:r>
                </w:p>
              </w:tc>
              <w:tc>
                <w:tcPr>
                  <w:tcW w:w="470" w:type="dxa"/>
                  <w:shd w:val="clear" w:color="000000" w:fill="FCFCFF"/>
                  <w:noWrap/>
                  <w:vAlign w:val="center"/>
                  <w:hideMark/>
                </w:tcPr>
                <w:p w14:paraId="21CE57AA"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BD8DA"/>
                  <w:noWrap/>
                  <w:vAlign w:val="center"/>
                  <w:hideMark/>
                </w:tcPr>
                <w:p w14:paraId="0405DC9F"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1</w:t>
                  </w:r>
                </w:p>
              </w:tc>
              <w:tc>
                <w:tcPr>
                  <w:tcW w:w="470" w:type="dxa"/>
                  <w:shd w:val="clear" w:color="000000" w:fill="FCFCFF"/>
                  <w:noWrap/>
                  <w:vAlign w:val="center"/>
                  <w:hideMark/>
                </w:tcPr>
                <w:p w14:paraId="6FED6B4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c>
                <w:tcPr>
                  <w:tcW w:w="470" w:type="dxa"/>
                  <w:shd w:val="clear" w:color="000000" w:fill="FCFCFF"/>
                  <w:noWrap/>
                  <w:vAlign w:val="center"/>
                  <w:hideMark/>
                </w:tcPr>
                <w:p w14:paraId="023A0A8B" w14:textId="77777777" w:rsidR="00737178" w:rsidRPr="008B3977"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8B3977">
                    <w:rPr>
                      <w:rFonts w:eastAsia="新細明體"/>
                      <w:color w:val="000000"/>
                      <w:kern w:val="0"/>
                      <w:sz w:val="20"/>
                      <w:szCs w:val="20"/>
                    </w:rPr>
                    <w:t>0</w:t>
                  </w:r>
                </w:p>
              </w:tc>
            </w:tr>
          </w:tbl>
          <w:p w14:paraId="0185EE4E" w14:textId="77777777" w:rsidR="00737178" w:rsidRDefault="00737178" w:rsidP="003B11B5">
            <w:pPr>
              <w:pStyle w:val="ad"/>
              <w:keepNext/>
              <w:spacing w:beforeLines="100" w:before="240"/>
            </w:pPr>
            <w:bookmarkStart w:id="1508" w:name="_Ref424337537"/>
            <w:bookmarkStart w:id="1509" w:name="_Toc424905597"/>
            <w:r>
              <w:t xml:space="preserve">Table </w:t>
            </w:r>
            <w:fldSimple w:instr=" STYLEREF 1 \s ">
              <w:r w:rsidR="00394E54">
                <w:rPr>
                  <w:noProof/>
                </w:rPr>
                <w:t>5</w:t>
              </w:r>
            </w:fldSimple>
            <w:r>
              <w:noBreakHyphen/>
            </w:r>
            <w:fldSimple w:instr=" SEQ Table \* ARABIC \s 1 ">
              <w:r w:rsidR="00394E54">
                <w:rPr>
                  <w:noProof/>
                </w:rPr>
                <w:t>7</w:t>
              </w:r>
            </w:fldSimple>
            <w:bookmarkEnd w:id="1508"/>
            <w:r>
              <w:tab/>
              <w:t xml:space="preserve">Predicted Result of hand’s behavior in the </w:t>
            </w:r>
            <w:del w:id="1510" w:author="陳雅虹" w:date="2015-07-17T11:25:00Z">
              <w:r w:rsidDel="00953473">
                <w:delText xml:space="preserve">first </w:delText>
              </w:r>
            </w:del>
            <w:ins w:id="1511" w:author="陳雅虹" w:date="2015-07-17T11:25:00Z">
              <w:r>
                <w:t>1</w:t>
              </w:r>
              <w:r w:rsidRPr="00953473">
                <w:rPr>
                  <w:vertAlign w:val="superscript"/>
                  <w:rPrChange w:id="1512" w:author="陳雅虹" w:date="2015-07-17T11:25:00Z">
                    <w:rPr/>
                  </w:rPrChange>
                </w:rPr>
                <w:t>st</w:t>
              </w:r>
              <w:r>
                <w:t xml:space="preserve"> </w:t>
              </w:r>
            </w:ins>
            <w:r>
              <w:t>layer 2LDPMM</w:t>
            </w:r>
            <w:bookmarkEnd w:id="150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5"/>
              <w:gridCol w:w="395"/>
              <w:gridCol w:w="396"/>
              <w:gridCol w:w="395"/>
              <w:gridCol w:w="397"/>
              <w:gridCol w:w="397"/>
              <w:gridCol w:w="396"/>
              <w:gridCol w:w="397"/>
              <w:gridCol w:w="396"/>
              <w:gridCol w:w="397"/>
              <w:gridCol w:w="538"/>
              <w:gridCol w:w="567"/>
              <w:gridCol w:w="707"/>
              <w:gridCol w:w="567"/>
              <w:gridCol w:w="567"/>
              <w:gridCol w:w="567"/>
            </w:tblGrid>
            <w:tr w:rsidR="00737178" w:rsidRPr="00902DE3" w14:paraId="77B329FA" w14:textId="77777777" w:rsidTr="003B11B5">
              <w:trPr>
                <w:trHeight w:val="340"/>
              </w:trPr>
              <w:tc>
                <w:tcPr>
                  <w:tcW w:w="1417" w:type="dxa"/>
                  <w:shd w:val="clear" w:color="auto" w:fill="auto"/>
                  <w:noWrap/>
                  <w:vAlign w:val="center"/>
                  <w:hideMark/>
                </w:tcPr>
                <w:p w14:paraId="0A13D862" w14:textId="77777777" w:rsidR="00737178" w:rsidRPr="00902DE3" w:rsidRDefault="00737178" w:rsidP="00394E54">
                  <w:pPr>
                    <w:framePr w:hSpace="181" w:wrap="around" w:hAnchor="text" w:xAlign="center" w:yAlign="top"/>
                    <w:widowControl/>
                    <w:spacing w:line="240" w:lineRule="auto"/>
                    <w:suppressOverlap/>
                    <w:jc w:val="center"/>
                    <w:rPr>
                      <w:rFonts w:eastAsia="Times New Roman"/>
                      <w:kern w:val="0"/>
                      <w:sz w:val="20"/>
                      <w:szCs w:val="20"/>
                    </w:rPr>
                  </w:pPr>
                </w:p>
              </w:tc>
              <w:tc>
                <w:tcPr>
                  <w:tcW w:w="396" w:type="dxa"/>
                  <w:shd w:val="clear" w:color="auto" w:fill="FFFF99"/>
                  <w:noWrap/>
                  <w:vAlign w:val="center"/>
                  <w:hideMark/>
                </w:tcPr>
                <w:p w14:paraId="3660D8B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1</w:t>
                  </w:r>
                </w:p>
              </w:tc>
              <w:tc>
                <w:tcPr>
                  <w:tcW w:w="397" w:type="dxa"/>
                  <w:shd w:val="clear" w:color="auto" w:fill="FFFF99"/>
                  <w:noWrap/>
                  <w:vAlign w:val="center"/>
                  <w:hideMark/>
                </w:tcPr>
                <w:p w14:paraId="3C66838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2</w:t>
                  </w:r>
                </w:p>
              </w:tc>
              <w:tc>
                <w:tcPr>
                  <w:tcW w:w="396" w:type="dxa"/>
                  <w:shd w:val="clear" w:color="auto" w:fill="FFFF99"/>
                  <w:noWrap/>
                  <w:vAlign w:val="center"/>
                  <w:hideMark/>
                </w:tcPr>
                <w:p w14:paraId="43D0BAF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3</w:t>
                  </w:r>
                </w:p>
              </w:tc>
              <w:tc>
                <w:tcPr>
                  <w:tcW w:w="397" w:type="dxa"/>
                  <w:shd w:val="clear" w:color="auto" w:fill="FFFF99"/>
                  <w:noWrap/>
                  <w:vAlign w:val="center"/>
                  <w:hideMark/>
                </w:tcPr>
                <w:p w14:paraId="39A094C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4</w:t>
                  </w:r>
                </w:p>
              </w:tc>
              <w:tc>
                <w:tcPr>
                  <w:tcW w:w="397" w:type="dxa"/>
                  <w:shd w:val="clear" w:color="auto" w:fill="FFFF99"/>
                  <w:noWrap/>
                  <w:vAlign w:val="center"/>
                  <w:hideMark/>
                </w:tcPr>
                <w:p w14:paraId="60787F5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5</w:t>
                  </w:r>
                </w:p>
              </w:tc>
              <w:tc>
                <w:tcPr>
                  <w:tcW w:w="396" w:type="dxa"/>
                  <w:shd w:val="clear" w:color="auto" w:fill="FFFF99"/>
                  <w:noWrap/>
                  <w:vAlign w:val="center"/>
                  <w:hideMark/>
                </w:tcPr>
                <w:p w14:paraId="09BA1FC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6</w:t>
                  </w:r>
                </w:p>
              </w:tc>
              <w:tc>
                <w:tcPr>
                  <w:tcW w:w="397" w:type="dxa"/>
                  <w:shd w:val="clear" w:color="auto" w:fill="FFFF99"/>
                  <w:noWrap/>
                  <w:vAlign w:val="center"/>
                  <w:hideMark/>
                </w:tcPr>
                <w:p w14:paraId="4461A96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7</w:t>
                  </w:r>
                </w:p>
              </w:tc>
              <w:tc>
                <w:tcPr>
                  <w:tcW w:w="396" w:type="dxa"/>
                  <w:shd w:val="clear" w:color="auto" w:fill="FFFF99"/>
                  <w:noWrap/>
                  <w:vAlign w:val="center"/>
                  <w:hideMark/>
                </w:tcPr>
                <w:p w14:paraId="71AB956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8</w:t>
                  </w:r>
                </w:p>
              </w:tc>
              <w:tc>
                <w:tcPr>
                  <w:tcW w:w="397" w:type="dxa"/>
                  <w:shd w:val="clear" w:color="auto" w:fill="FFFF99"/>
                  <w:noWrap/>
                  <w:vAlign w:val="center"/>
                  <w:hideMark/>
                </w:tcPr>
                <w:p w14:paraId="5E90505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9</w:t>
                  </w:r>
                </w:p>
              </w:tc>
              <w:tc>
                <w:tcPr>
                  <w:tcW w:w="538" w:type="dxa"/>
                  <w:shd w:val="clear" w:color="auto" w:fill="FFFF99"/>
                  <w:noWrap/>
                  <w:vAlign w:val="center"/>
                  <w:hideMark/>
                </w:tcPr>
                <w:p w14:paraId="6167CAA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10</w:t>
                  </w:r>
                </w:p>
              </w:tc>
              <w:tc>
                <w:tcPr>
                  <w:tcW w:w="567" w:type="dxa"/>
                  <w:shd w:val="clear" w:color="auto" w:fill="FFFF99"/>
                  <w:noWrap/>
                  <w:vAlign w:val="center"/>
                  <w:hideMark/>
                </w:tcPr>
                <w:p w14:paraId="65D5BAA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11</w:t>
                  </w:r>
                </w:p>
              </w:tc>
              <w:tc>
                <w:tcPr>
                  <w:tcW w:w="708" w:type="dxa"/>
                  <w:shd w:val="clear" w:color="auto" w:fill="FFFF99"/>
                  <w:noWrap/>
                  <w:vAlign w:val="center"/>
                  <w:hideMark/>
                </w:tcPr>
                <w:p w14:paraId="5366D15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auto" w:fill="FFFF99"/>
                  <w:noWrap/>
                  <w:vAlign w:val="center"/>
                  <w:hideMark/>
                </w:tcPr>
                <w:p w14:paraId="2A7AD32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54</w:t>
                  </w:r>
                </w:p>
              </w:tc>
              <w:tc>
                <w:tcPr>
                  <w:tcW w:w="567" w:type="dxa"/>
                  <w:shd w:val="clear" w:color="auto" w:fill="FFFF99"/>
                  <w:noWrap/>
                  <w:vAlign w:val="center"/>
                  <w:hideMark/>
                </w:tcPr>
                <w:p w14:paraId="4504188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55</w:t>
                  </w:r>
                </w:p>
              </w:tc>
              <w:tc>
                <w:tcPr>
                  <w:tcW w:w="567" w:type="dxa"/>
                  <w:shd w:val="clear" w:color="auto" w:fill="FFFF99"/>
                  <w:noWrap/>
                  <w:vAlign w:val="center"/>
                  <w:hideMark/>
                </w:tcPr>
                <w:p w14:paraId="492DA8D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902DE3">
                    <w:rPr>
                      <w:rFonts w:eastAsia="新細明體"/>
                      <w:color w:val="000000"/>
                      <w:kern w:val="0"/>
                      <w:sz w:val="20"/>
                      <w:szCs w:val="20"/>
                    </w:rPr>
                    <w:t>56</w:t>
                  </w:r>
                </w:p>
              </w:tc>
            </w:tr>
            <w:tr w:rsidR="00737178" w:rsidRPr="00902DE3" w14:paraId="60D542AA" w14:textId="77777777" w:rsidTr="003B11B5">
              <w:trPr>
                <w:trHeight w:val="340"/>
              </w:trPr>
              <w:tc>
                <w:tcPr>
                  <w:tcW w:w="1417" w:type="dxa"/>
                  <w:shd w:val="clear" w:color="auto" w:fill="FFFF99"/>
                  <w:noWrap/>
                  <w:vAlign w:val="center"/>
                  <w:hideMark/>
                </w:tcPr>
                <w:p w14:paraId="2F5E4EE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Watch TV</w:t>
                  </w:r>
                </w:p>
              </w:tc>
              <w:tc>
                <w:tcPr>
                  <w:tcW w:w="396" w:type="dxa"/>
                  <w:shd w:val="clear" w:color="000000" w:fill="FCD9DC"/>
                  <w:noWrap/>
                  <w:vAlign w:val="center"/>
                  <w:hideMark/>
                </w:tcPr>
                <w:p w14:paraId="50061A7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129</w:t>
                  </w:r>
                </w:p>
              </w:tc>
              <w:tc>
                <w:tcPr>
                  <w:tcW w:w="397" w:type="dxa"/>
                  <w:shd w:val="clear" w:color="000000" w:fill="FBC2C5"/>
                  <w:noWrap/>
                  <w:vAlign w:val="center"/>
                  <w:hideMark/>
                </w:tcPr>
                <w:p w14:paraId="1532D8B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229</w:t>
                  </w:r>
                </w:p>
              </w:tc>
              <w:tc>
                <w:tcPr>
                  <w:tcW w:w="396" w:type="dxa"/>
                  <w:shd w:val="clear" w:color="000000" w:fill="FCFCFF"/>
                  <w:noWrap/>
                  <w:vAlign w:val="center"/>
                  <w:hideMark/>
                </w:tcPr>
                <w:p w14:paraId="5AB0E43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4F30A00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777D1E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6ABD89C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045C5E5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669C9D9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21560C6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7D26E33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57E7DBB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74E41B5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6DF9FD7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A7CEFA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1601DF0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5D8E6BD5" w14:textId="77777777" w:rsidTr="003B11B5">
              <w:trPr>
                <w:trHeight w:val="340"/>
              </w:trPr>
              <w:tc>
                <w:tcPr>
                  <w:tcW w:w="1417" w:type="dxa"/>
                  <w:shd w:val="clear" w:color="auto" w:fill="FFFF99"/>
                  <w:noWrap/>
                  <w:vAlign w:val="center"/>
                  <w:hideMark/>
                </w:tcPr>
                <w:p w14:paraId="706B660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Read Newspaper</w:t>
                  </w:r>
                </w:p>
              </w:tc>
              <w:tc>
                <w:tcPr>
                  <w:tcW w:w="396" w:type="dxa"/>
                  <w:shd w:val="clear" w:color="000000" w:fill="FCFCFF"/>
                  <w:noWrap/>
                  <w:vAlign w:val="center"/>
                  <w:hideMark/>
                </w:tcPr>
                <w:p w14:paraId="6335CE1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w:t>
                  </w:r>
                </w:p>
              </w:tc>
              <w:tc>
                <w:tcPr>
                  <w:tcW w:w="397" w:type="dxa"/>
                  <w:shd w:val="clear" w:color="000000" w:fill="FBB8BB"/>
                  <w:noWrap/>
                  <w:vAlign w:val="center"/>
                  <w:hideMark/>
                </w:tcPr>
                <w:p w14:paraId="2230475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268</w:t>
                  </w:r>
                </w:p>
              </w:tc>
              <w:tc>
                <w:tcPr>
                  <w:tcW w:w="396" w:type="dxa"/>
                  <w:shd w:val="clear" w:color="000000" w:fill="FCFCFF"/>
                  <w:noWrap/>
                  <w:vAlign w:val="center"/>
                  <w:hideMark/>
                </w:tcPr>
                <w:p w14:paraId="312E69B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5C9979E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06E65B2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4E439E8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325F6E4"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327D4BB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0BCF735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3089B19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D6EE2E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12033A6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20E3E7F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6245EBA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F6F57F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1EB8BBFD" w14:textId="77777777" w:rsidTr="003B11B5">
              <w:trPr>
                <w:trHeight w:val="340"/>
              </w:trPr>
              <w:tc>
                <w:tcPr>
                  <w:tcW w:w="1417" w:type="dxa"/>
                  <w:shd w:val="clear" w:color="auto" w:fill="FFFF99"/>
                  <w:noWrap/>
                  <w:vAlign w:val="center"/>
                  <w:hideMark/>
                </w:tcPr>
                <w:p w14:paraId="3BCBA0B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Exercise</w:t>
                  </w:r>
                </w:p>
              </w:tc>
              <w:tc>
                <w:tcPr>
                  <w:tcW w:w="396" w:type="dxa"/>
                  <w:shd w:val="clear" w:color="000000" w:fill="FCFCFF"/>
                  <w:noWrap/>
                  <w:vAlign w:val="center"/>
                  <w:hideMark/>
                </w:tcPr>
                <w:p w14:paraId="0DE0B01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7FD063F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7898772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8696B"/>
                  <w:noWrap/>
                  <w:vAlign w:val="center"/>
                  <w:hideMark/>
                </w:tcPr>
                <w:p w14:paraId="0C205E2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151</w:t>
                  </w:r>
                </w:p>
              </w:tc>
              <w:tc>
                <w:tcPr>
                  <w:tcW w:w="397" w:type="dxa"/>
                  <w:shd w:val="clear" w:color="000000" w:fill="F8696B"/>
                  <w:noWrap/>
                  <w:vAlign w:val="center"/>
                  <w:hideMark/>
                </w:tcPr>
                <w:p w14:paraId="50C8B43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19</w:t>
                  </w:r>
                </w:p>
              </w:tc>
              <w:tc>
                <w:tcPr>
                  <w:tcW w:w="396" w:type="dxa"/>
                  <w:shd w:val="clear" w:color="000000" w:fill="F8696B"/>
                  <w:noWrap/>
                  <w:vAlign w:val="center"/>
                  <w:hideMark/>
                </w:tcPr>
                <w:p w14:paraId="3EB5943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87</w:t>
                  </w:r>
                </w:p>
              </w:tc>
              <w:tc>
                <w:tcPr>
                  <w:tcW w:w="397" w:type="dxa"/>
                  <w:shd w:val="clear" w:color="000000" w:fill="F8696B"/>
                  <w:noWrap/>
                  <w:vAlign w:val="center"/>
                  <w:hideMark/>
                </w:tcPr>
                <w:p w14:paraId="5703E8B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67</w:t>
                  </w:r>
                </w:p>
              </w:tc>
              <w:tc>
                <w:tcPr>
                  <w:tcW w:w="396" w:type="dxa"/>
                  <w:shd w:val="clear" w:color="000000" w:fill="F8696B"/>
                  <w:noWrap/>
                  <w:vAlign w:val="center"/>
                  <w:hideMark/>
                </w:tcPr>
                <w:p w14:paraId="4C0342B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13</w:t>
                  </w:r>
                </w:p>
              </w:tc>
              <w:tc>
                <w:tcPr>
                  <w:tcW w:w="397" w:type="dxa"/>
                  <w:shd w:val="clear" w:color="000000" w:fill="F8696B"/>
                  <w:noWrap/>
                  <w:vAlign w:val="center"/>
                  <w:hideMark/>
                </w:tcPr>
                <w:p w14:paraId="342353F4"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235</w:t>
                  </w:r>
                </w:p>
              </w:tc>
              <w:tc>
                <w:tcPr>
                  <w:tcW w:w="538" w:type="dxa"/>
                  <w:shd w:val="clear" w:color="000000" w:fill="F8696B"/>
                  <w:noWrap/>
                  <w:vAlign w:val="center"/>
                  <w:hideMark/>
                </w:tcPr>
                <w:p w14:paraId="4A587994"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25</w:t>
                  </w:r>
                </w:p>
              </w:tc>
              <w:tc>
                <w:tcPr>
                  <w:tcW w:w="567" w:type="dxa"/>
                  <w:shd w:val="clear" w:color="000000" w:fill="F8696B"/>
                  <w:noWrap/>
                  <w:vAlign w:val="center"/>
                  <w:hideMark/>
                </w:tcPr>
                <w:p w14:paraId="3F3CF69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13</w:t>
                  </w:r>
                </w:p>
              </w:tc>
              <w:tc>
                <w:tcPr>
                  <w:tcW w:w="708" w:type="dxa"/>
                  <w:shd w:val="clear" w:color="auto" w:fill="auto"/>
                  <w:noWrap/>
                  <w:vAlign w:val="center"/>
                  <w:hideMark/>
                </w:tcPr>
                <w:p w14:paraId="20CDA254"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0BD93A5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79F326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15D98B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42CF281F" w14:textId="77777777" w:rsidTr="003B11B5">
              <w:trPr>
                <w:trHeight w:val="340"/>
              </w:trPr>
              <w:tc>
                <w:tcPr>
                  <w:tcW w:w="1417" w:type="dxa"/>
                  <w:shd w:val="clear" w:color="auto" w:fill="FFFF99"/>
                  <w:noWrap/>
                  <w:vAlign w:val="center"/>
                  <w:hideMark/>
                </w:tcPr>
                <w:p w14:paraId="3010970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Meal</w:t>
                  </w:r>
                </w:p>
              </w:tc>
              <w:tc>
                <w:tcPr>
                  <w:tcW w:w="396" w:type="dxa"/>
                  <w:shd w:val="clear" w:color="000000" w:fill="FBCBCD"/>
                  <w:noWrap/>
                  <w:vAlign w:val="center"/>
                  <w:hideMark/>
                </w:tcPr>
                <w:p w14:paraId="077EB14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184</w:t>
                  </w:r>
                </w:p>
              </w:tc>
              <w:tc>
                <w:tcPr>
                  <w:tcW w:w="397" w:type="dxa"/>
                  <w:shd w:val="clear" w:color="000000" w:fill="FCE9EB"/>
                  <w:noWrap/>
                  <w:vAlign w:val="center"/>
                  <w:hideMark/>
                </w:tcPr>
                <w:p w14:paraId="22639A1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78</w:t>
                  </w:r>
                </w:p>
              </w:tc>
              <w:tc>
                <w:tcPr>
                  <w:tcW w:w="396" w:type="dxa"/>
                  <w:shd w:val="clear" w:color="000000" w:fill="FCF3F6"/>
                  <w:noWrap/>
                  <w:vAlign w:val="center"/>
                  <w:hideMark/>
                </w:tcPr>
                <w:p w14:paraId="621ACE5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w:t>
                  </w:r>
                </w:p>
              </w:tc>
              <w:tc>
                <w:tcPr>
                  <w:tcW w:w="397" w:type="dxa"/>
                  <w:shd w:val="clear" w:color="000000" w:fill="FCFCFF"/>
                  <w:noWrap/>
                  <w:vAlign w:val="center"/>
                  <w:hideMark/>
                </w:tcPr>
                <w:p w14:paraId="396A36E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3AC9BD5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6872C3D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5D0299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6DD90DF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3AFA148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26F2375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3540E1B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151FE14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p>
              </w:tc>
              <w:tc>
                <w:tcPr>
                  <w:tcW w:w="567" w:type="dxa"/>
                  <w:shd w:val="clear" w:color="000000" w:fill="FCF7FA"/>
                  <w:noWrap/>
                  <w:vAlign w:val="center"/>
                  <w:hideMark/>
                </w:tcPr>
                <w:p w14:paraId="03132D2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w:t>
                  </w:r>
                </w:p>
              </w:tc>
              <w:tc>
                <w:tcPr>
                  <w:tcW w:w="567" w:type="dxa"/>
                  <w:shd w:val="clear" w:color="000000" w:fill="F8696B"/>
                  <w:noWrap/>
                  <w:vAlign w:val="center"/>
                  <w:hideMark/>
                </w:tcPr>
                <w:p w14:paraId="11B8E7E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124</w:t>
                  </w:r>
                </w:p>
              </w:tc>
              <w:tc>
                <w:tcPr>
                  <w:tcW w:w="567" w:type="dxa"/>
                  <w:shd w:val="clear" w:color="000000" w:fill="F8696B"/>
                  <w:noWrap/>
                  <w:vAlign w:val="center"/>
                  <w:hideMark/>
                </w:tcPr>
                <w:p w14:paraId="7DA5202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170</w:t>
                  </w:r>
                </w:p>
              </w:tc>
            </w:tr>
            <w:tr w:rsidR="00737178" w:rsidRPr="00902DE3" w14:paraId="4C75C7EB" w14:textId="77777777" w:rsidTr="003B11B5">
              <w:trPr>
                <w:trHeight w:val="340"/>
              </w:trPr>
              <w:tc>
                <w:tcPr>
                  <w:tcW w:w="1417" w:type="dxa"/>
                  <w:shd w:val="clear" w:color="auto" w:fill="FFFF99"/>
                  <w:noWrap/>
                  <w:vAlign w:val="center"/>
                  <w:hideMark/>
                </w:tcPr>
                <w:p w14:paraId="204310B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Play Pad</w:t>
                  </w:r>
                </w:p>
              </w:tc>
              <w:tc>
                <w:tcPr>
                  <w:tcW w:w="396" w:type="dxa"/>
                  <w:shd w:val="clear" w:color="000000" w:fill="F8696B"/>
                  <w:noWrap/>
                  <w:vAlign w:val="center"/>
                  <w:hideMark/>
                </w:tcPr>
                <w:p w14:paraId="47E4319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541</w:t>
                  </w:r>
                </w:p>
              </w:tc>
              <w:tc>
                <w:tcPr>
                  <w:tcW w:w="397" w:type="dxa"/>
                  <w:shd w:val="clear" w:color="000000" w:fill="FCE2E5"/>
                  <w:noWrap/>
                  <w:vAlign w:val="center"/>
                  <w:hideMark/>
                </w:tcPr>
                <w:p w14:paraId="184E444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103</w:t>
                  </w:r>
                </w:p>
              </w:tc>
              <w:tc>
                <w:tcPr>
                  <w:tcW w:w="396" w:type="dxa"/>
                  <w:shd w:val="clear" w:color="000000" w:fill="FCFCFF"/>
                  <w:noWrap/>
                  <w:vAlign w:val="center"/>
                  <w:hideMark/>
                </w:tcPr>
                <w:p w14:paraId="0D9EC91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F94402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56E141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3B05ED8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D773EB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12AD11E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494794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1EFE432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1B633A9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48CC4DC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60D0ED1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3F6"/>
                  <w:noWrap/>
                  <w:vAlign w:val="center"/>
                  <w:hideMark/>
                </w:tcPr>
                <w:p w14:paraId="4A235ED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8</w:t>
                  </w:r>
                </w:p>
              </w:tc>
              <w:tc>
                <w:tcPr>
                  <w:tcW w:w="567" w:type="dxa"/>
                  <w:shd w:val="clear" w:color="000000" w:fill="FCF8FB"/>
                  <w:noWrap/>
                  <w:vAlign w:val="center"/>
                  <w:hideMark/>
                </w:tcPr>
                <w:p w14:paraId="49FB659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5</w:t>
                  </w:r>
                </w:p>
              </w:tc>
            </w:tr>
            <w:tr w:rsidR="00737178" w:rsidRPr="00902DE3" w14:paraId="05591883" w14:textId="77777777" w:rsidTr="003B11B5">
              <w:trPr>
                <w:trHeight w:val="340"/>
              </w:trPr>
              <w:tc>
                <w:tcPr>
                  <w:tcW w:w="1417" w:type="dxa"/>
                  <w:shd w:val="clear" w:color="auto" w:fill="FFFF99"/>
                  <w:noWrap/>
                  <w:vAlign w:val="center"/>
                  <w:hideMark/>
                </w:tcPr>
                <w:p w14:paraId="5D836FB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Read Book</w:t>
                  </w:r>
                </w:p>
              </w:tc>
              <w:tc>
                <w:tcPr>
                  <w:tcW w:w="396" w:type="dxa"/>
                  <w:shd w:val="clear" w:color="000000" w:fill="FCF6F9"/>
                  <w:noWrap/>
                  <w:vAlign w:val="center"/>
                  <w:hideMark/>
                </w:tcPr>
                <w:p w14:paraId="1660B3A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24</w:t>
                  </w:r>
                </w:p>
              </w:tc>
              <w:tc>
                <w:tcPr>
                  <w:tcW w:w="397" w:type="dxa"/>
                  <w:shd w:val="clear" w:color="000000" w:fill="F8696B"/>
                  <w:noWrap/>
                  <w:vAlign w:val="center"/>
                  <w:hideMark/>
                </w:tcPr>
                <w:p w14:paraId="16D95CD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575</w:t>
                  </w:r>
                </w:p>
              </w:tc>
              <w:tc>
                <w:tcPr>
                  <w:tcW w:w="396" w:type="dxa"/>
                  <w:shd w:val="clear" w:color="000000" w:fill="FCF8FB"/>
                  <w:noWrap/>
                  <w:vAlign w:val="center"/>
                  <w:hideMark/>
                </w:tcPr>
                <w:p w14:paraId="2BCBAD6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w:t>
                  </w:r>
                </w:p>
              </w:tc>
              <w:tc>
                <w:tcPr>
                  <w:tcW w:w="397" w:type="dxa"/>
                  <w:shd w:val="clear" w:color="000000" w:fill="FCFCFF"/>
                  <w:noWrap/>
                  <w:vAlign w:val="center"/>
                  <w:hideMark/>
                </w:tcPr>
                <w:p w14:paraId="3FC70CB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523FEEA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79B411A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0C1707D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6A94B5D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61016A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1241C49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001F5FA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4EA51CC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2F4DBDF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7FA"/>
                  <w:noWrap/>
                  <w:vAlign w:val="center"/>
                  <w:hideMark/>
                </w:tcPr>
                <w:p w14:paraId="547E3D8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5</w:t>
                  </w:r>
                </w:p>
              </w:tc>
              <w:tc>
                <w:tcPr>
                  <w:tcW w:w="567" w:type="dxa"/>
                  <w:shd w:val="clear" w:color="000000" w:fill="FCFCFF"/>
                  <w:noWrap/>
                  <w:vAlign w:val="center"/>
                  <w:hideMark/>
                </w:tcPr>
                <w:p w14:paraId="0A0BE4E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6DDE9F56" w14:textId="77777777" w:rsidTr="003B11B5">
              <w:trPr>
                <w:trHeight w:val="340"/>
              </w:trPr>
              <w:tc>
                <w:tcPr>
                  <w:tcW w:w="1417" w:type="dxa"/>
                  <w:shd w:val="clear" w:color="auto" w:fill="FFFF99"/>
                  <w:noWrap/>
                  <w:vAlign w:val="center"/>
                  <w:hideMark/>
                </w:tcPr>
                <w:p w14:paraId="460DFB9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Sweep</w:t>
                  </w:r>
                </w:p>
              </w:tc>
              <w:tc>
                <w:tcPr>
                  <w:tcW w:w="396" w:type="dxa"/>
                  <w:shd w:val="clear" w:color="000000" w:fill="FCFCFF"/>
                  <w:noWrap/>
                  <w:vAlign w:val="center"/>
                  <w:hideMark/>
                </w:tcPr>
                <w:p w14:paraId="217A54F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D1AFBB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w:t>
                  </w:r>
                </w:p>
              </w:tc>
              <w:tc>
                <w:tcPr>
                  <w:tcW w:w="396" w:type="dxa"/>
                  <w:shd w:val="clear" w:color="000000" w:fill="FCF8FB"/>
                  <w:noWrap/>
                  <w:vAlign w:val="center"/>
                  <w:hideMark/>
                </w:tcPr>
                <w:p w14:paraId="3F36C5B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w:t>
                  </w:r>
                </w:p>
              </w:tc>
              <w:tc>
                <w:tcPr>
                  <w:tcW w:w="397" w:type="dxa"/>
                  <w:shd w:val="clear" w:color="000000" w:fill="FCFCFF"/>
                  <w:noWrap/>
                  <w:vAlign w:val="center"/>
                  <w:hideMark/>
                </w:tcPr>
                <w:p w14:paraId="334ACBA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5774846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2C08A4C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2A76BE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4BE4049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0590F61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253E878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6AE253C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07B5F92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6B24159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BFE"/>
                  <w:noWrap/>
                  <w:vAlign w:val="center"/>
                  <w:hideMark/>
                </w:tcPr>
                <w:p w14:paraId="625E676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w:t>
                  </w:r>
                </w:p>
              </w:tc>
              <w:tc>
                <w:tcPr>
                  <w:tcW w:w="567" w:type="dxa"/>
                  <w:shd w:val="clear" w:color="000000" w:fill="FCFCFF"/>
                  <w:noWrap/>
                  <w:vAlign w:val="center"/>
                  <w:hideMark/>
                </w:tcPr>
                <w:p w14:paraId="5AB1B0F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70D0DF2F" w14:textId="77777777" w:rsidTr="003B11B5">
              <w:trPr>
                <w:trHeight w:val="340"/>
              </w:trPr>
              <w:tc>
                <w:tcPr>
                  <w:tcW w:w="1417" w:type="dxa"/>
                  <w:shd w:val="clear" w:color="auto" w:fill="FFFF99"/>
                  <w:noWrap/>
                  <w:vAlign w:val="center"/>
                  <w:hideMark/>
                </w:tcPr>
                <w:p w14:paraId="10939B8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Sleep</w:t>
                  </w:r>
                </w:p>
              </w:tc>
              <w:tc>
                <w:tcPr>
                  <w:tcW w:w="396" w:type="dxa"/>
                  <w:shd w:val="clear" w:color="000000" w:fill="FCFCFF"/>
                  <w:noWrap/>
                  <w:vAlign w:val="center"/>
                  <w:hideMark/>
                </w:tcPr>
                <w:p w14:paraId="09C1880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08CE23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8696B"/>
                  <w:noWrap/>
                  <w:vAlign w:val="center"/>
                  <w:hideMark/>
                </w:tcPr>
                <w:p w14:paraId="17CF381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31</w:t>
                  </w:r>
                </w:p>
              </w:tc>
              <w:tc>
                <w:tcPr>
                  <w:tcW w:w="397" w:type="dxa"/>
                  <w:shd w:val="clear" w:color="000000" w:fill="FCFCFF"/>
                  <w:noWrap/>
                  <w:vAlign w:val="center"/>
                  <w:hideMark/>
                </w:tcPr>
                <w:p w14:paraId="03A88C1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7413739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294595B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D8E242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010D409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747292E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6A798EE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546C8FD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63D6BCA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400FA66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336EF06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420910A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2BDACE02" w14:textId="77777777" w:rsidTr="003B11B5">
              <w:trPr>
                <w:trHeight w:val="340"/>
              </w:trPr>
              <w:tc>
                <w:tcPr>
                  <w:tcW w:w="1417" w:type="dxa"/>
                  <w:shd w:val="clear" w:color="auto" w:fill="FFFF99"/>
                  <w:noWrap/>
                  <w:vAlign w:val="center"/>
                  <w:hideMark/>
                </w:tcPr>
                <w:p w14:paraId="180F0C5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Wash Dishes</w:t>
                  </w:r>
                </w:p>
              </w:tc>
              <w:tc>
                <w:tcPr>
                  <w:tcW w:w="396" w:type="dxa"/>
                  <w:shd w:val="clear" w:color="000000" w:fill="FCFCFF"/>
                  <w:noWrap/>
                  <w:vAlign w:val="center"/>
                  <w:hideMark/>
                </w:tcPr>
                <w:p w14:paraId="1458CEE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2E064C5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42AB3F9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3EB3F846"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9485C8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0812DC1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5691726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24DDFD4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734996C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692A4D4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16E34F5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2968BA4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8696B"/>
                  <w:noWrap/>
                  <w:vAlign w:val="center"/>
                  <w:hideMark/>
                </w:tcPr>
                <w:p w14:paraId="31BF8D5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54</w:t>
                  </w:r>
                </w:p>
              </w:tc>
              <w:tc>
                <w:tcPr>
                  <w:tcW w:w="567" w:type="dxa"/>
                  <w:shd w:val="clear" w:color="000000" w:fill="FCECEF"/>
                  <w:noWrap/>
                  <w:vAlign w:val="center"/>
                  <w:hideMark/>
                </w:tcPr>
                <w:p w14:paraId="1C9EF284"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14</w:t>
                  </w:r>
                </w:p>
              </w:tc>
              <w:tc>
                <w:tcPr>
                  <w:tcW w:w="567" w:type="dxa"/>
                  <w:shd w:val="clear" w:color="000000" w:fill="FCFCFF"/>
                  <w:noWrap/>
                  <w:vAlign w:val="center"/>
                  <w:hideMark/>
                </w:tcPr>
                <w:p w14:paraId="18CA819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5C1817F5" w14:textId="77777777" w:rsidTr="003B11B5">
              <w:trPr>
                <w:trHeight w:val="340"/>
              </w:trPr>
              <w:tc>
                <w:tcPr>
                  <w:tcW w:w="1417" w:type="dxa"/>
                  <w:shd w:val="clear" w:color="auto" w:fill="FFFF99"/>
                  <w:noWrap/>
                  <w:vAlign w:val="center"/>
                  <w:hideMark/>
                </w:tcPr>
                <w:p w14:paraId="041DED2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Go Out</w:t>
                  </w:r>
                </w:p>
              </w:tc>
              <w:tc>
                <w:tcPr>
                  <w:tcW w:w="396" w:type="dxa"/>
                  <w:shd w:val="clear" w:color="000000" w:fill="FCFCFF"/>
                  <w:noWrap/>
                  <w:vAlign w:val="center"/>
                  <w:hideMark/>
                </w:tcPr>
                <w:p w14:paraId="0B1EF2FE"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3D5CB23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8FB"/>
                  <w:noWrap/>
                  <w:vAlign w:val="center"/>
                  <w:hideMark/>
                </w:tcPr>
                <w:p w14:paraId="282EE8A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w:t>
                  </w:r>
                </w:p>
              </w:tc>
              <w:tc>
                <w:tcPr>
                  <w:tcW w:w="397" w:type="dxa"/>
                  <w:shd w:val="clear" w:color="000000" w:fill="FCFCFF"/>
                  <w:noWrap/>
                  <w:vAlign w:val="center"/>
                  <w:hideMark/>
                </w:tcPr>
                <w:p w14:paraId="2AA08A1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6BDD6C84"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2898E29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0C397E38"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14ABE92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221B9F6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18C0364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0EDEF5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6302EDD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000000" w:fill="FCFCFF"/>
                  <w:noWrap/>
                  <w:vAlign w:val="center"/>
                  <w:hideMark/>
                </w:tcPr>
                <w:p w14:paraId="026BFF4C"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BFE"/>
                  <w:noWrap/>
                  <w:vAlign w:val="center"/>
                  <w:hideMark/>
                </w:tcPr>
                <w:p w14:paraId="042DA91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1</w:t>
                  </w:r>
                </w:p>
              </w:tc>
              <w:tc>
                <w:tcPr>
                  <w:tcW w:w="567" w:type="dxa"/>
                  <w:shd w:val="clear" w:color="000000" w:fill="FCFCFF"/>
                  <w:noWrap/>
                  <w:vAlign w:val="center"/>
                  <w:hideMark/>
                </w:tcPr>
                <w:p w14:paraId="66BC2D0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r w:rsidR="00737178" w:rsidRPr="00902DE3" w14:paraId="46346A1A" w14:textId="77777777" w:rsidTr="003B11B5">
              <w:trPr>
                <w:trHeight w:val="340"/>
              </w:trPr>
              <w:tc>
                <w:tcPr>
                  <w:tcW w:w="1417" w:type="dxa"/>
                  <w:shd w:val="clear" w:color="auto" w:fill="FFFF99"/>
                  <w:noWrap/>
                  <w:vAlign w:val="center"/>
                  <w:hideMark/>
                </w:tcPr>
                <w:p w14:paraId="235C0C4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Other</w:t>
                  </w:r>
                </w:p>
              </w:tc>
              <w:tc>
                <w:tcPr>
                  <w:tcW w:w="396" w:type="dxa"/>
                  <w:shd w:val="clear" w:color="000000" w:fill="FCFCFF"/>
                  <w:noWrap/>
                  <w:vAlign w:val="center"/>
                  <w:hideMark/>
                </w:tcPr>
                <w:p w14:paraId="1D50372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29604C20"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6E553E9D"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575008D1"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346F167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24BD9339"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17C5A9D5"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6" w:type="dxa"/>
                  <w:shd w:val="clear" w:color="000000" w:fill="FCFCFF"/>
                  <w:noWrap/>
                  <w:vAlign w:val="center"/>
                  <w:hideMark/>
                </w:tcPr>
                <w:p w14:paraId="151105BB"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397" w:type="dxa"/>
                  <w:shd w:val="clear" w:color="000000" w:fill="FCFCFF"/>
                  <w:noWrap/>
                  <w:vAlign w:val="center"/>
                  <w:hideMark/>
                </w:tcPr>
                <w:p w14:paraId="491596F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38" w:type="dxa"/>
                  <w:shd w:val="clear" w:color="000000" w:fill="FCFCFF"/>
                  <w:noWrap/>
                  <w:vAlign w:val="center"/>
                  <w:hideMark/>
                </w:tcPr>
                <w:p w14:paraId="5C4E9A1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4E7A3BF2"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708" w:type="dxa"/>
                  <w:shd w:val="clear" w:color="auto" w:fill="auto"/>
                  <w:noWrap/>
                  <w:vAlign w:val="center"/>
                  <w:hideMark/>
                </w:tcPr>
                <w:p w14:paraId="425A99B7"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p>
              </w:tc>
              <w:tc>
                <w:tcPr>
                  <w:tcW w:w="567" w:type="dxa"/>
                  <w:shd w:val="clear" w:color="000000" w:fill="FCFCFF"/>
                  <w:noWrap/>
                  <w:vAlign w:val="center"/>
                  <w:hideMark/>
                </w:tcPr>
                <w:p w14:paraId="28C7E36A"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176C1C7F"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c>
                <w:tcPr>
                  <w:tcW w:w="567" w:type="dxa"/>
                  <w:shd w:val="clear" w:color="000000" w:fill="FCFCFF"/>
                  <w:noWrap/>
                  <w:vAlign w:val="center"/>
                  <w:hideMark/>
                </w:tcPr>
                <w:p w14:paraId="298DF673" w14:textId="77777777" w:rsidR="00737178" w:rsidRPr="00902DE3" w:rsidRDefault="00737178"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902DE3">
                    <w:rPr>
                      <w:rFonts w:eastAsia="新細明體"/>
                      <w:color w:val="000000"/>
                      <w:kern w:val="0"/>
                      <w:sz w:val="20"/>
                      <w:szCs w:val="20"/>
                    </w:rPr>
                    <w:t>0</w:t>
                  </w:r>
                </w:p>
              </w:tc>
            </w:tr>
          </w:tbl>
          <w:p w14:paraId="63D7367E" w14:textId="77777777" w:rsidR="00737178" w:rsidRPr="00737178" w:rsidRDefault="00737178" w:rsidP="003B11B5">
            <w:pPr>
              <w:spacing w:line="240" w:lineRule="auto"/>
            </w:pPr>
          </w:p>
        </w:tc>
      </w:tr>
    </w:tbl>
    <w:p w14:paraId="7C57F915" w14:textId="2D31234B" w:rsidR="00152CB3" w:rsidRDefault="00902DE3" w:rsidP="004916B3">
      <w:pPr>
        <w:pStyle w:val="afff5"/>
        <w:spacing w:beforeLines="100" w:before="240"/>
      </w:pPr>
      <w:r>
        <w:fldChar w:fldCharType="begin"/>
      </w:r>
      <w:r>
        <w:instrText xml:space="preserve"> REF _Ref424337537 \h </w:instrText>
      </w:r>
      <w:r>
        <w:fldChar w:fldCharType="separate"/>
      </w:r>
      <w:r w:rsidR="00394E54">
        <w:t xml:space="preserve">Table </w:t>
      </w:r>
      <w:r w:rsidR="00394E54">
        <w:rPr>
          <w:noProof/>
        </w:rPr>
        <w:t>5</w:t>
      </w:r>
      <w:r w:rsidR="00394E54">
        <w:noBreakHyphen/>
      </w:r>
      <w:r w:rsidR="00394E54">
        <w:rPr>
          <w:noProof/>
        </w:rPr>
        <w:t>7</w:t>
      </w:r>
      <w:r>
        <w:fldChar w:fldCharType="end"/>
      </w:r>
      <w:r>
        <w:t xml:space="preserve"> shows the predicted results from the </w:t>
      </w:r>
      <w:del w:id="1513" w:author="陳雅虹" w:date="2015-07-17T11:25:00Z">
        <w:r w:rsidDel="00953473">
          <w:delText xml:space="preserve">first </w:delText>
        </w:r>
      </w:del>
      <w:ins w:id="1514" w:author="陳雅虹" w:date="2015-07-17T11:25:00Z">
        <w:r w:rsidR="00953473">
          <w:t>1</w:t>
        </w:r>
        <w:r w:rsidR="00953473" w:rsidRPr="00953473">
          <w:rPr>
            <w:vertAlign w:val="superscript"/>
            <w:rPrChange w:id="1515" w:author="陳雅虹" w:date="2015-07-17T11:25:00Z">
              <w:rPr/>
            </w:rPrChange>
          </w:rPr>
          <w:t>st</w:t>
        </w:r>
        <w:r w:rsidR="00953473">
          <w:t xml:space="preserve"> </w:t>
        </w:r>
      </w:ins>
      <w:r>
        <w:t>layer 2LDPMM. T</w:t>
      </w:r>
      <w:r w:rsidR="005D396C">
        <w:t>here are 8 clusters</w:t>
      </w:r>
      <w:r w:rsidR="003F4B25">
        <w:t xml:space="preserve"> (hb4 to hb</w:t>
      </w:r>
      <w:r>
        <w:t>11)</w:t>
      </w:r>
      <w:r w:rsidR="005D396C">
        <w:t xml:space="preserve"> belong to “Exercise” and only 2 clusters </w:t>
      </w:r>
      <w:r w:rsidR="003F4B25">
        <w:t>(hb1 and hb</w:t>
      </w:r>
      <w:r>
        <w:t xml:space="preserve">2) </w:t>
      </w:r>
      <w:r w:rsidR="005D396C">
        <w:t xml:space="preserve">belong to “Play pad”. The hands’ behavior of “Exercise” </w:t>
      </w:r>
      <w:r w:rsidR="00627B60">
        <w:t>is</w:t>
      </w:r>
      <w:r w:rsidR="005D396C">
        <w:t xml:space="preserve"> various, so </w:t>
      </w:r>
      <w:r w:rsidR="00627B60">
        <w:t>the types of “Exercise” is higher than other Posture activities. The hands’ behavior of “Play pad” is relatively invariant than “Exercise”, so the types of hand’s behavior of “Play pad” are only be determined to 2 types.</w:t>
      </w:r>
      <w:r>
        <w:t xml:space="preserve"> And the dominated </w:t>
      </w:r>
      <w:r w:rsidR="003F4B25">
        <w:t>activity of cluster hb</w:t>
      </w:r>
      <w:r>
        <w:t>2 is “Read” that is no</w:t>
      </w:r>
      <w:r w:rsidR="003F4B25">
        <w:t xml:space="preserve">t </w:t>
      </w:r>
      <w:r w:rsidR="003F4B25">
        <w:lastRenderedPageBreak/>
        <w:t>“Play pad”. We consider that hb</w:t>
      </w:r>
      <w:r>
        <w:t xml:space="preserve">2 represents the weak hand stays in a table and it may hold something </w:t>
      </w:r>
      <w:r w:rsidR="000D191C">
        <w:t>(books, newspaper or pad). It obviously shows one cluster can represent one kind of hand’s behaviors and different activities can have same hand’s behavior in their completed behaviors.</w:t>
      </w:r>
    </w:p>
    <w:tbl>
      <w:tblPr>
        <w:tblStyle w:val="ae"/>
        <w:tblpPr w:leftFromText="181" w:rightFromText="181" w:tblpXSpec="center" w:tblpYSpec="bottom"/>
        <w:tblOverlap w:val="never"/>
        <w:tblW w:w="8362" w:type="dxa"/>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tblGrid>
      <w:tr w:rsidR="000D191C" w14:paraId="055E6832" w14:textId="77777777" w:rsidTr="00135F67">
        <w:trPr>
          <w:jc w:val="left"/>
        </w:trPr>
        <w:tc>
          <w:tcPr>
            <w:tcW w:w="8362" w:type="dxa"/>
          </w:tcPr>
          <w:p w14:paraId="447CDE06" w14:textId="2A654A7A" w:rsidR="000D191C" w:rsidRDefault="00AD6BF1" w:rsidP="00135F67">
            <w:pPr>
              <w:pStyle w:val="afff5"/>
              <w:spacing w:afterLines="100" w:after="240" w:line="240" w:lineRule="auto"/>
              <w:ind w:firstLine="0"/>
              <w:jc w:val="center"/>
            </w:pPr>
            <w:r>
              <w:rPr>
                <w:noProof/>
              </w:rPr>
              <w:drawing>
                <wp:inline distT="0" distB="0" distL="0" distR="0" wp14:anchorId="72625935" wp14:editId="11E0A32E">
                  <wp:extent cx="4508696" cy="3413528"/>
                  <wp:effectExtent l="0" t="0" r="635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345" cy="3417805"/>
                          </a:xfrm>
                          <a:prstGeom prst="rect">
                            <a:avLst/>
                          </a:prstGeom>
                          <a:noFill/>
                        </pic:spPr>
                      </pic:pic>
                    </a:graphicData>
                  </a:graphic>
                </wp:inline>
              </w:drawing>
            </w:r>
          </w:p>
        </w:tc>
      </w:tr>
      <w:tr w:rsidR="000D191C" w:rsidRPr="00780D05" w14:paraId="72F956A0" w14:textId="77777777" w:rsidTr="00135F67">
        <w:trPr>
          <w:jc w:val="left"/>
        </w:trPr>
        <w:tc>
          <w:tcPr>
            <w:tcW w:w="8362" w:type="dxa"/>
          </w:tcPr>
          <w:p w14:paraId="11CFFBBE" w14:textId="12DA7C80" w:rsidR="000D191C" w:rsidRPr="00780D05" w:rsidRDefault="000D191C" w:rsidP="00135F67">
            <w:pPr>
              <w:pStyle w:val="afff5"/>
              <w:spacing w:line="240" w:lineRule="auto"/>
              <w:ind w:firstLine="0"/>
              <w:jc w:val="center"/>
            </w:pPr>
            <w:bookmarkStart w:id="1516" w:name="_Ref424339219"/>
            <w:bookmarkStart w:id="1517" w:name="_Ref424339215"/>
            <w:bookmarkStart w:id="1518" w:name="_Toc424901506"/>
            <w:r w:rsidRPr="00C175B9">
              <w:t xml:space="preserve">Fig. </w:t>
            </w:r>
            <w:fldSimple w:instr=" STYLEREF 1 \s ">
              <w:r w:rsidR="00394E54">
                <w:rPr>
                  <w:noProof/>
                </w:rPr>
                <w:t>5</w:t>
              </w:r>
            </w:fldSimple>
            <w:r w:rsidRPr="00C175B9">
              <w:noBreakHyphen/>
            </w:r>
            <w:fldSimple w:instr=" SEQ Fig. \* ARABIC \s 1 ">
              <w:r w:rsidR="00394E54">
                <w:rPr>
                  <w:noProof/>
                </w:rPr>
                <w:t>6</w:t>
              </w:r>
            </w:fldSimple>
            <w:bookmarkEnd w:id="1516"/>
            <w:r w:rsidRPr="00C175B9">
              <w:rPr>
                <w:rFonts w:hint="eastAsia"/>
              </w:rPr>
              <w:t xml:space="preserve"> </w:t>
            </w:r>
            <w:r w:rsidRPr="00C175B9">
              <w:t>The</w:t>
            </w:r>
            <w:r>
              <w:t xml:space="preserve"> </w:t>
            </w:r>
            <w:r w:rsidR="00275A57">
              <w:t>predicted results from the 2</w:t>
            </w:r>
            <w:r w:rsidR="00275A57" w:rsidRPr="00275A57">
              <w:rPr>
                <w:vertAlign w:val="superscript"/>
              </w:rPr>
              <w:t>nd</w:t>
            </w:r>
            <w:r w:rsidR="00275A57">
              <w:t xml:space="preserve"> layer 2LDPMM</w:t>
            </w:r>
            <w:bookmarkEnd w:id="1517"/>
            <w:bookmarkEnd w:id="1518"/>
          </w:p>
        </w:tc>
      </w:tr>
    </w:tbl>
    <w:p w14:paraId="275E8DE4" w14:textId="0DC0EFFA" w:rsidR="005460B2" w:rsidRPr="00953B22" w:rsidRDefault="00275A57" w:rsidP="00135F67">
      <w:pPr>
        <w:pStyle w:val="afff5"/>
      </w:pPr>
      <w:r>
        <w:fldChar w:fldCharType="begin"/>
      </w:r>
      <w:r>
        <w:instrText xml:space="preserve"> REF _Ref424339219 \h </w:instrText>
      </w:r>
      <w:r>
        <w:fldChar w:fldCharType="separate"/>
      </w:r>
      <w:r w:rsidR="00394E54" w:rsidRPr="00C175B9">
        <w:t xml:space="preserve">Fig. </w:t>
      </w:r>
      <w:r w:rsidR="00394E54">
        <w:rPr>
          <w:noProof/>
        </w:rPr>
        <w:t>5</w:t>
      </w:r>
      <w:r w:rsidR="00394E54" w:rsidRPr="00C175B9">
        <w:noBreakHyphen/>
      </w:r>
      <w:r w:rsidR="00394E54">
        <w:rPr>
          <w:noProof/>
        </w:rPr>
        <w:t>6</w:t>
      </w:r>
      <w:r>
        <w:fldChar w:fldCharType="end"/>
      </w:r>
      <w:r>
        <w:t xml:space="preserve"> shows the result of the </w:t>
      </w:r>
      <w:del w:id="1519" w:author="陳雅虹" w:date="2015-07-17T11:25:00Z">
        <w:r w:rsidDel="00953473">
          <w:delText xml:space="preserve">second </w:delText>
        </w:r>
      </w:del>
      <w:ins w:id="1520" w:author="陳雅虹" w:date="2015-07-17T11:25:00Z">
        <w:r w:rsidR="00953473">
          <w:t>2</w:t>
        </w:r>
        <w:r w:rsidR="00953473" w:rsidRPr="00953473">
          <w:rPr>
            <w:vertAlign w:val="superscript"/>
            <w:rPrChange w:id="1521" w:author="陳雅虹" w:date="2015-07-17T11:25:00Z">
              <w:rPr/>
            </w:rPrChange>
          </w:rPr>
          <w:t>nd</w:t>
        </w:r>
        <w:r w:rsidR="00953473">
          <w:t xml:space="preserve"> </w:t>
        </w:r>
      </w:ins>
      <w:r>
        <w:t>layer 2LDPMM. The horizontal axis represents the cluster ID and the vertical axis represents the time and time interval of predicting input data is 5 seconds. The figure shows about 210 seconds successive input vital sign data.</w:t>
      </w:r>
      <w:r w:rsidR="00AD6BF1">
        <w:t xml:space="preserve"> Most of clusters only contains one activity, e.g., cluster C4 contains “Go Out” and both clusters C2 and C3 contain “Sleep”. “Sweep” can be represented to C5 and C6, and comparing to the real activity of doing sweep that C5 maps to sweep floor and C6 maps to take out the dusk from dustpan. These two different behaviors are categorized to different clusters. And the similar activities “Watch TV” and “Read” are overlapping to same cluster C8 for a long time. The second layer</w:t>
      </w:r>
      <w:r w:rsidR="00052B3A">
        <w:t xml:space="preserve"> nonparametric</w:t>
      </w:r>
      <w:r w:rsidR="00AD6BF1">
        <w:t xml:space="preserve"> </w:t>
      </w:r>
      <w:r w:rsidR="00052B3A">
        <w:t>hierarchical AR model can resolve the ambiguous clustering problem.</w:t>
      </w:r>
    </w:p>
    <w:p w14:paraId="207E6997" w14:textId="1C9D9464" w:rsidR="006720A1" w:rsidRDefault="00E905CC" w:rsidP="002405E7">
      <w:pPr>
        <w:pStyle w:val="31"/>
      </w:pPr>
      <w:bookmarkStart w:id="1522" w:name="_Toc424901475"/>
      <w:r w:rsidRPr="00E905CC">
        <w:lastRenderedPageBreak/>
        <w:t>Performance</w:t>
      </w:r>
      <w:r>
        <w:rPr>
          <w:rFonts w:hint="eastAsia"/>
        </w:rPr>
        <w:t xml:space="preserve"> on Fusion Ambient and Vital Sign Model</w:t>
      </w:r>
      <w:bookmarkEnd w:id="1522"/>
    </w:p>
    <w:p w14:paraId="573AB74B" w14:textId="43561990" w:rsidR="00052B3A" w:rsidRDefault="00242EB5" w:rsidP="00052B3A">
      <w:pPr>
        <w:pStyle w:val="afff5"/>
      </w:pPr>
      <w:r>
        <w:t>When we obtain</w:t>
      </w:r>
      <w:r>
        <w:rPr>
          <w:rFonts w:hint="eastAsia"/>
        </w:rPr>
        <w:t xml:space="preserve"> </w:t>
      </w:r>
      <w:r>
        <w:t>the results from first layer nonparametric hierarchical AR model</w:t>
      </w:r>
      <w:r w:rsidR="00925365">
        <w:t xml:space="preserve"> (N</w:t>
      </w:r>
      <w:del w:id="1523" w:author="陳雅虹" w:date="2015-07-17T02:57:00Z">
        <w:r w:rsidR="00925365" w:rsidDel="00A84D06">
          <w:delText>HARM</w:delText>
        </w:r>
      </w:del>
      <w:ins w:id="1524" w:author="陳雅虹" w:date="2015-07-17T02:57:00Z">
        <w:r w:rsidR="00A84D06">
          <w:t>HAC</w:t>
        </w:r>
      </w:ins>
      <w:r w:rsidR="00925365">
        <w:t>)</w:t>
      </w:r>
      <w:r>
        <w:t>, we have get the predicted results of ambient and vital sign. Each instance is considered as the concatenation of 60 successive vital sign data, and the predicted result of vital sign data are the discrete data. Each predicted result represents an activity that the user does. Because the limitation of current sensor cannot sense environment in a very short interval time, the system snapshots the environment by ambient sensors</w:t>
      </w:r>
      <w:r w:rsidR="006E3F78">
        <w:t xml:space="preserve"> </w:t>
      </w:r>
      <w:r>
        <w:t>every</w:t>
      </w:r>
      <w:r w:rsidR="006E3F78">
        <w:t xml:space="preserve"> 5 seconds. The fused AR model also predicts user’s daily liv</w:t>
      </w:r>
      <w:r w:rsidR="00A41E9F">
        <w:t>ing activities every 5 seconds.</w:t>
      </w:r>
    </w:p>
    <w:p w14:paraId="7A317B97" w14:textId="591F86BF" w:rsidR="00A41E9F" w:rsidRDefault="002337C4" w:rsidP="004E06C1">
      <w:pPr>
        <w:pStyle w:val="afff5"/>
      </w:pPr>
      <w:r>
        <w:t xml:space="preserve">The result of ambient AR model can represent the environment observation and the objective point of view to monitor user’s activities. The result of vital sign model can represent the human behavior and the subjective of view to monitor user’s activities. </w:t>
      </w:r>
      <w:r>
        <w:rPr>
          <w:rFonts w:hint="eastAsia"/>
        </w:rPr>
        <w:t>The 2</w:t>
      </w:r>
      <w:r w:rsidRPr="00925365">
        <w:rPr>
          <w:rFonts w:hint="eastAsia"/>
          <w:vertAlign w:val="superscript"/>
        </w:rPr>
        <w:t>nd</w:t>
      </w:r>
      <w:r>
        <w:rPr>
          <w:rFonts w:hint="eastAsia"/>
        </w:rPr>
        <w:t xml:space="preserve"> </w:t>
      </w:r>
      <w:r>
        <w:t>layer N</w:t>
      </w:r>
      <w:del w:id="1525" w:author="陳雅虹" w:date="2015-07-17T02:57:00Z">
        <w:r w:rsidDel="00A84D06">
          <w:delText>HARM</w:delText>
        </w:r>
      </w:del>
      <w:ins w:id="1526" w:author="陳雅虹" w:date="2015-07-17T02:57:00Z">
        <w:r w:rsidR="00A84D06">
          <w:t>HAC</w:t>
        </w:r>
      </w:ins>
      <w:r>
        <w:t xml:space="preserve"> concatenates the results from ambient and vital sign AR models as the completed point of view to monitor user’s activities. </w:t>
      </w:r>
      <w:r w:rsidR="00C139B0">
        <w:t>We compute different concatenated results occurs times from all results to find the time-frequency (TF) value of each type of concatenated result. When a TF value of a type of concatenated result is higher than 1%, this type of concatenated result becomes a cluster head. The other types of concatenated results</w:t>
      </w:r>
      <w:r w:rsidR="00420D6B">
        <w:t>,</w:t>
      </w:r>
      <w:r w:rsidR="00C139B0">
        <w:t xml:space="preserve"> which TF value are lower than 1%</w:t>
      </w:r>
      <w:r w:rsidR="00420D6B">
        <w:t xml:space="preserve">, are used KNN approach to predict its cluster and add it into the cluster. </w:t>
      </w:r>
      <w:r w:rsidR="004A1641">
        <w:t xml:space="preserve">For the KNN approach, it finds the distance between current instance and other instances by their features. </w:t>
      </w:r>
      <w:r w:rsidR="005C1277">
        <w:t>If using the results from ambient and vital sign AR model for KNN approach, it cannot determine the difference between different activities. Since both the predicted results are different to ambient and vital sign AR models, the distance is fixed 2. And one predicted result is same but the other is different, then the distance is 1. We can only find the 2 different value of dis</w:t>
      </w:r>
      <w:r w:rsidR="005C1277">
        <w:lastRenderedPageBreak/>
        <w:t xml:space="preserve">tances, the KNN is ineffective. So, we generate new features for KNN model, and the new features are extracting from ambient and vital sign part AR model. </w:t>
      </w:r>
      <w:r w:rsidR="004A1641">
        <w:t xml:space="preserve">However, the time domain of features between ambient and vital sign are different. The time domain of ambient feature is the snapshot of ambient sensor’s active status; and the time domain of vital sign feature is one minute successive </w:t>
      </w:r>
      <w:r w:rsidR="005C1277">
        <w:t xml:space="preserve">hand’s behaviors. It is hard to dismantle the features of vital sign AR model, so we transfer the data format of ambient predicted results. We consider the time domain of ambient AR model is same to hand’s behaviors. So we build the histogram of one minute successive ambient predicted results as the new features. The </w:t>
      </w:r>
      <w:r w:rsidR="00735293">
        <w:t xml:space="preserve">occurred times of each cluster is multiple 5 to fill up the non-sensing data. </w:t>
      </w:r>
      <w:r w:rsidR="00462666">
        <w:t xml:space="preserve">For example, </w:t>
      </w:r>
      <w:r w:rsidR="00462666">
        <w:fldChar w:fldCharType="begin"/>
      </w:r>
      <w:r w:rsidR="00462666">
        <w:instrText xml:space="preserve"> REF _Ref424349538 \h </w:instrText>
      </w:r>
      <w:r w:rsidR="00462666">
        <w:fldChar w:fldCharType="separate"/>
      </w:r>
      <w:r w:rsidR="00394E54">
        <w:t xml:space="preserve">Table </w:t>
      </w:r>
      <w:r w:rsidR="00394E54">
        <w:rPr>
          <w:noProof/>
        </w:rPr>
        <w:t>5</w:t>
      </w:r>
      <w:r w:rsidR="00394E54">
        <w:noBreakHyphen/>
      </w:r>
      <w:r w:rsidR="00394E54">
        <w:rPr>
          <w:noProof/>
        </w:rPr>
        <w:t>8</w:t>
      </w:r>
      <w:r w:rsidR="00462666">
        <w:fldChar w:fldCharType="end"/>
      </w:r>
      <w:r w:rsidR="00462666">
        <w:t xml:space="preserve"> shows the feature format from a sequence of activity “Watch TV”</w:t>
      </w:r>
      <w:r w:rsidR="00135F67">
        <w:t>.</w:t>
      </w:r>
    </w:p>
    <w:tbl>
      <w:tblPr>
        <w:tblStyle w:val="ae"/>
        <w:tblpPr w:leftFromText="181" w:rightFromText="181" w:tblpXSpec="center" w:tblpYSpec="bottom"/>
        <w:tblOverlap w:val="never"/>
        <w:tblW w:w="0" w:type="auto"/>
        <w:jc w:val="left"/>
        <w:tblLook w:val="04A0" w:firstRow="1" w:lastRow="0" w:firstColumn="1" w:lastColumn="0" w:noHBand="0" w:noVBand="1"/>
      </w:tblPr>
      <w:tblGrid>
        <w:gridCol w:w="8720"/>
      </w:tblGrid>
      <w:tr w:rsidR="00737178" w14:paraId="0C796242" w14:textId="77777777" w:rsidTr="00737178">
        <w:trPr>
          <w:jc w:val="left"/>
        </w:trPr>
        <w:tc>
          <w:tcPr>
            <w:tcW w:w="8560" w:type="dxa"/>
            <w:tcBorders>
              <w:top w:val="nil"/>
              <w:left w:val="nil"/>
              <w:bottom w:val="nil"/>
              <w:right w:val="nil"/>
            </w:tcBorders>
          </w:tcPr>
          <w:p w14:paraId="2C1B3329" w14:textId="77777777" w:rsidR="00737178" w:rsidRDefault="00737178" w:rsidP="00737178">
            <w:pPr>
              <w:pStyle w:val="ad"/>
              <w:keepNext/>
            </w:pPr>
            <w:bookmarkStart w:id="1527" w:name="_Ref424349538"/>
            <w:bookmarkStart w:id="1528" w:name="_Toc424905598"/>
            <w:r>
              <w:t xml:space="preserve">Table </w:t>
            </w:r>
            <w:fldSimple w:instr=" STYLEREF 1 \s ">
              <w:r w:rsidR="00394E54">
                <w:rPr>
                  <w:noProof/>
                </w:rPr>
                <w:t>5</w:t>
              </w:r>
            </w:fldSimple>
            <w:r>
              <w:noBreakHyphen/>
            </w:r>
            <w:fldSimple w:instr=" SEQ Table \* ARABIC \s 1 ">
              <w:r w:rsidR="00394E54">
                <w:rPr>
                  <w:noProof/>
                </w:rPr>
                <w:t>8</w:t>
              </w:r>
            </w:fldSimple>
            <w:bookmarkEnd w:id="1527"/>
            <w:r>
              <w:tab/>
              <w:t>Feature of the 2</w:t>
            </w:r>
            <w:r w:rsidRPr="00FE3960">
              <w:rPr>
                <w:vertAlign w:val="superscript"/>
              </w:rPr>
              <w:t>nd</w:t>
            </w:r>
            <w:r>
              <w:t xml:space="preserve"> layer N</w:t>
            </w:r>
            <w:del w:id="1529" w:author="陳雅虹" w:date="2015-07-17T02:57:00Z">
              <w:r w:rsidDel="00A84D06">
                <w:delText>HARM</w:delText>
              </w:r>
            </w:del>
            <w:ins w:id="1530" w:author="陳雅虹" w:date="2015-07-17T02:57:00Z">
              <w:r>
                <w:t>HAC</w:t>
              </w:r>
            </w:ins>
            <w:r>
              <w:t xml:space="preserve"> for a sequence of activity “Watch TV”</w:t>
            </w:r>
            <w:bookmarkEnd w:id="15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64"/>
              <w:gridCol w:w="564"/>
              <w:gridCol w:w="564"/>
              <w:gridCol w:w="565"/>
              <w:gridCol w:w="564"/>
              <w:gridCol w:w="564"/>
              <w:gridCol w:w="564"/>
              <w:gridCol w:w="566"/>
              <w:gridCol w:w="567"/>
              <w:gridCol w:w="565"/>
              <w:gridCol w:w="565"/>
              <w:gridCol w:w="566"/>
              <w:gridCol w:w="565"/>
              <w:gridCol w:w="565"/>
              <w:gridCol w:w="566"/>
            </w:tblGrid>
            <w:tr w:rsidR="00737178" w:rsidRPr="00CD028E" w14:paraId="0CB21CB3" w14:textId="77777777" w:rsidTr="003B11B5">
              <w:trPr>
                <w:trHeight w:val="340"/>
              </w:trPr>
              <w:tc>
                <w:tcPr>
                  <w:tcW w:w="5098" w:type="dxa"/>
                  <w:gridSpan w:val="9"/>
                  <w:tcBorders>
                    <w:top w:val="single" w:sz="12" w:space="0" w:color="auto"/>
                    <w:left w:val="single" w:sz="12" w:space="0" w:color="auto"/>
                    <w:bottom w:val="single" w:sz="8" w:space="0" w:color="auto"/>
                    <w:right w:val="single" w:sz="12" w:space="0" w:color="auto"/>
                  </w:tcBorders>
                  <w:shd w:val="clear" w:color="auto" w:fill="FFFF99"/>
                  <w:noWrap/>
                  <w:vAlign w:val="center"/>
                  <w:hideMark/>
                </w:tcPr>
                <w:p w14:paraId="2A867B8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 xml:space="preserve">Vital Sign AR: features of </w:t>
                  </w:r>
                  <w:del w:id="1531" w:author="陳雅虹" w:date="2015-07-17T11:25:00Z">
                    <w:r w:rsidRPr="00CD028E" w:rsidDel="00953473">
                      <w:rPr>
                        <w:rFonts w:eastAsia="新細明體"/>
                        <w:color w:val="000000"/>
                        <w:kern w:val="0"/>
                        <w:sz w:val="20"/>
                        <w:szCs w:val="20"/>
                      </w:rPr>
                      <w:delText xml:space="preserve">first </w:delText>
                    </w:r>
                  </w:del>
                  <w:ins w:id="1532" w:author="陳雅虹" w:date="2015-07-17T11:25:00Z">
                    <w:r>
                      <w:rPr>
                        <w:rFonts w:eastAsia="新細明體"/>
                        <w:color w:val="000000"/>
                        <w:kern w:val="0"/>
                        <w:sz w:val="20"/>
                        <w:szCs w:val="20"/>
                      </w:rPr>
                      <w:t>1</w:t>
                    </w:r>
                    <w:r w:rsidRPr="00953473">
                      <w:rPr>
                        <w:rFonts w:eastAsia="新細明體"/>
                        <w:color w:val="000000"/>
                        <w:kern w:val="0"/>
                        <w:sz w:val="20"/>
                        <w:szCs w:val="20"/>
                        <w:vertAlign w:val="superscript"/>
                        <w:rPrChange w:id="1533" w:author="陳雅虹" w:date="2015-07-17T11:25:00Z">
                          <w:rPr>
                            <w:rFonts w:eastAsia="新細明體"/>
                            <w:color w:val="000000"/>
                            <w:kern w:val="0"/>
                            <w:sz w:val="20"/>
                            <w:szCs w:val="20"/>
                          </w:rPr>
                        </w:rPrChange>
                      </w:rPr>
                      <w:t>st</w:t>
                    </w:r>
                    <w:r w:rsidRPr="00CD028E">
                      <w:rPr>
                        <w:rFonts w:eastAsia="新細明體"/>
                        <w:color w:val="000000"/>
                        <w:kern w:val="0"/>
                        <w:sz w:val="20"/>
                        <w:szCs w:val="20"/>
                      </w:rPr>
                      <w:t xml:space="preserve"> </w:t>
                    </w:r>
                  </w:ins>
                  <w:r w:rsidRPr="00CD028E">
                    <w:rPr>
                      <w:rFonts w:eastAsia="新細明體"/>
                      <w:color w:val="000000"/>
                      <w:kern w:val="0"/>
                      <w:sz w:val="20"/>
                      <w:szCs w:val="20"/>
                    </w:rPr>
                    <w:t>layer 2LDPMM</w:t>
                  </w:r>
                </w:p>
              </w:tc>
              <w:tc>
                <w:tcPr>
                  <w:tcW w:w="3396" w:type="dxa"/>
                  <w:gridSpan w:val="6"/>
                  <w:tcBorders>
                    <w:top w:val="single" w:sz="12" w:space="0" w:color="auto"/>
                    <w:left w:val="single" w:sz="12" w:space="0" w:color="auto"/>
                    <w:bottom w:val="single" w:sz="8" w:space="0" w:color="auto"/>
                    <w:right w:val="single" w:sz="12" w:space="0" w:color="auto"/>
                  </w:tcBorders>
                  <w:shd w:val="clear" w:color="auto" w:fill="FFFF99"/>
                  <w:noWrap/>
                  <w:vAlign w:val="center"/>
                  <w:hideMark/>
                </w:tcPr>
                <w:p w14:paraId="043E6090" w14:textId="77777777" w:rsidR="00737178"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 xml:space="preserve">Ambient AR: the successive predicted </w:t>
                  </w:r>
                </w:p>
                <w:p w14:paraId="680B185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result for one minutes</w:t>
                  </w:r>
                </w:p>
              </w:tc>
            </w:tr>
            <w:tr w:rsidR="00737178" w:rsidRPr="00CD028E" w14:paraId="2C5E4619" w14:textId="77777777" w:rsidTr="003B11B5">
              <w:trPr>
                <w:trHeight w:val="340"/>
              </w:trPr>
              <w:tc>
                <w:tcPr>
                  <w:tcW w:w="566" w:type="dxa"/>
                  <w:tcBorders>
                    <w:left w:val="single" w:sz="12" w:space="0" w:color="auto"/>
                    <w:bottom w:val="single" w:sz="12" w:space="0" w:color="auto"/>
                    <w:right w:val="single" w:sz="6" w:space="0" w:color="auto"/>
                  </w:tcBorders>
                  <w:shd w:val="clear" w:color="auto" w:fill="FFCC99"/>
                  <w:noWrap/>
                  <w:vAlign w:val="center"/>
                  <w:hideMark/>
                </w:tcPr>
                <w:p w14:paraId="2803B70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CD028E">
                    <w:rPr>
                      <w:rFonts w:eastAsia="新細明體"/>
                      <w:color w:val="000000"/>
                      <w:kern w:val="0"/>
                      <w:sz w:val="20"/>
                      <w:szCs w:val="20"/>
                    </w:rPr>
                    <w:t>1</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319048C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CD028E">
                    <w:rPr>
                      <w:rFonts w:eastAsia="新細明體"/>
                      <w:color w:val="000000"/>
                      <w:kern w:val="0"/>
                      <w:sz w:val="20"/>
                      <w:szCs w:val="20"/>
                    </w:rPr>
                    <w:t>2</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0744C29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left w:val="single" w:sz="6" w:space="0" w:color="auto"/>
                    <w:bottom w:val="single" w:sz="12" w:space="0" w:color="auto"/>
                    <w:right w:val="single" w:sz="6" w:space="0" w:color="auto"/>
                  </w:tcBorders>
                  <w:shd w:val="clear" w:color="auto" w:fill="FFCC99"/>
                  <w:noWrap/>
                  <w:vAlign w:val="center"/>
                  <w:hideMark/>
                </w:tcPr>
                <w:p w14:paraId="73EA4C4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CD028E">
                    <w:rPr>
                      <w:rFonts w:eastAsia="新細明體"/>
                      <w:color w:val="000000"/>
                      <w:kern w:val="0"/>
                      <w:sz w:val="20"/>
                      <w:szCs w:val="20"/>
                    </w:rPr>
                    <w:t>23</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7E7D6B2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2C84A0E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CD028E">
                    <w:rPr>
                      <w:rFonts w:eastAsia="新細明體"/>
                      <w:color w:val="000000"/>
                      <w:kern w:val="0"/>
                      <w:sz w:val="20"/>
                      <w:szCs w:val="20"/>
                    </w:rPr>
                    <w:t>38</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771D300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left w:val="single" w:sz="6" w:space="0" w:color="auto"/>
                    <w:bottom w:val="single" w:sz="12" w:space="0" w:color="auto"/>
                    <w:right w:val="single" w:sz="6" w:space="0" w:color="auto"/>
                  </w:tcBorders>
                  <w:shd w:val="clear" w:color="auto" w:fill="FFCC99"/>
                  <w:noWrap/>
                  <w:vAlign w:val="center"/>
                  <w:hideMark/>
                </w:tcPr>
                <w:p w14:paraId="35C97223"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CD028E">
                    <w:rPr>
                      <w:rFonts w:eastAsia="新細明體"/>
                      <w:color w:val="000000"/>
                      <w:kern w:val="0"/>
                      <w:sz w:val="20"/>
                      <w:szCs w:val="20"/>
                    </w:rPr>
                    <w:t>55</w:t>
                  </w:r>
                </w:p>
              </w:tc>
              <w:tc>
                <w:tcPr>
                  <w:tcW w:w="566" w:type="dxa"/>
                  <w:tcBorders>
                    <w:top w:val="single" w:sz="8" w:space="0" w:color="auto"/>
                    <w:left w:val="single" w:sz="6" w:space="0" w:color="auto"/>
                    <w:bottom w:val="single" w:sz="12" w:space="0" w:color="auto"/>
                    <w:right w:val="single" w:sz="12" w:space="0" w:color="auto"/>
                  </w:tcBorders>
                  <w:shd w:val="clear" w:color="auto" w:fill="FFCC99"/>
                  <w:noWrap/>
                  <w:vAlign w:val="center"/>
                  <w:hideMark/>
                </w:tcPr>
                <w:p w14:paraId="0C2C75AB"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hb</w:t>
                  </w:r>
                  <w:r w:rsidRPr="00CD028E">
                    <w:rPr>
                      <w:rFonts w:eastAsia="新細明體"/>
                      <w:color w:val="000000"/>
                      <w:kern w:val="0"/>
                      <w:sz w:val="20"/>
                      <w:szCs w:val="20"/>
                    </w:rPr>
                    <w:t>56</w:t>
                  </w:r>
                </w:p>
              </w:tc>
              <w:tc>
                <w:tcPr>
                  <w:tcW w:w="566" w:type="dxa"/>
                  <w:tcBorders>
                    <w:top w:val="single" w:sz="8" w:space="0" w:color="auto"/>
                    <w:left w:val="single" w:sz="12" w:space="0" w:color="auto"/>
                    <w:bottom w:val="single" w:sz="12" w:space="0" w:color="auto"/>
                    <w:right w:val="single" w:sz="6" w:space="0" w:color="auto"/>
                  </w:tcBorders>
                  <w:shd w:val="clear" w:color="auto" w:fill="FFCC99"/>
                  <w:noWrap/>
                  <w:vAlign w:val="center"/>
                  <w:hideMark/>
                </w:tcPr>
                <w:p w14:paraId="20AAE98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C1</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57CCBF2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C2</w:t>
                  </w:r>
                </w:p>
              </w:tc>
              <w:tc>
                <w:tcPr>
                  <w:tcW w:w="567" w:type="dxa"/>
                  <w:tcBorders>
                    <w:left w:val="single" w:sz="6" w:space="0" w:color="auto"/>
                    <w:bottom w:val="single" w:sz="12" w:space="0" w:color="auto"/>
                    <w:right w:val="single" w:sz="6" w:space="0" w:color="auto"/>
                  </w:tcBorders>
                  <w:shd w:val="clear" w:color="auto" w:fill="FFCC99"/>
                  <w:noWrap/>
                  <w:vAlign w:val="center"/>
                  <w:hideMark/>
                </w:tcPr>
                <w:p w14:paraId="64CED57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6DE1532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C5</w:t>
                  </w:r>
                </w:p>
              </w:tc>
              <w:tc>
                <w:tcPr>
                  <w:tcW w:w="566" w:type="dxa"/>
                  <w:tcBorders>
                    <w:left w:val="single" w:sz="6" w:space="0" w:color="auto"/>
                    <w:bottom w:val="single" w:sz="12" w:space="0" w:color="auto"/>
                    <w:right w:val="single" w:sz="6" w:space="0" w:color="auto"/>
                  </w:tcBorders>
                  <w:shd w:val="clear" w:color="auto" w:fill="FFCC99"/>
                  <w:noWrap/>
                  <w:vAlign w:val="center"/>
                  <w:hideMark/>
                </w:tcPr>
                <w:p w14:paraId="7840268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left w:val="single" w:sz="6" w:space="0" w:color="auto"/>
                    <w:bottom w:val="single" w:sz="12" w:space="0" w:color="auto"/>
                    <w:right w:val="single" w:sz="12" w:space="0" w:color="auto"/>
                  </w:tcBorders>
                  <w:shd w:val="clear" w:color="auto" w:fill="FFCC99"/>
                  <w:noWrap/>
                  <w:vAlign w:val="center"/>
                  <w:hideMark/>
                </w:tcPr>
                <w:p w14:paraId="50140DB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C8</w:t>
                  </w:r>
                </w:p>
              </w:tc>
            </w:tr>
            <w:tr w:rsidR="00737178" w:rsidRPr="00CD028E" w14:paraId="460CE020" w14:textId="77777777" w:rsidTr="003B11B5">
              <w:trPr>
                <w:trHeight w:val="340"/>
              </w:trPr>
              <w:tc>
                <w:tcPr>
                  <w:tcW w:w="566" w:type="dxa"/>
                  <w:tcBorders>
                    <w:top w:val="single" w:sz="12" w:space="0" w:color="auto"/>
                    <w:left w:val="single" w:sz="12" w:space="0" w:color="auto"/>
                    <w:right w:val="single" w:sz="6" w:space="0" w:color="auto"/>
                  </w:tcBorders>
                  <w:shd w:val="clear" w:color="auto" w:fill="E5DFEC" w:themeFill="accent4" w:themeFillTint="33"/>
                  <w:noWrap/>
                  <w:vAlign w:val="center"/>
                  <w:hideMark/>
                </w:tcPr>
                <w:p w14:paraId="37B3FE2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17</w:t>
                  </w:r>
                </w:p>
              </w:tc>
              <w:tc>
                <w:tcPr>
                  <w:tcW w:w="566"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0F2A0C8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5B2FD2F6"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54BD167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40</w:t>
                  </w:r>
                </w:p>
              </w:tc>
              <w:tc>
                <w:tcPr>
                  <w:tcW w:w="566"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75147B3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2DC7197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w:t>
                  </w:r>
                </w:p>
              </w:tc>
              <w:tc>
                <w:tcPr>
                  <w:tcW w:w="566"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4A27A34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top w:val="single" w:sz="12" w:space="0" w:color="auto"/>
                    <w:left w:val="single" w:sz="6" w:space="0" w:color="auto"/>
                    <w:right w:val="single" w:sz="6" w:space="0" w:color="auto"/>
                  </w:tcBorders>
                  <w:shd w:val="clear" w:color="auto" w:fill="E5DFEC" w:themeFill="accent4" w:themeFillTint="33"/>
                  <w:noWrap/>
                  <w:vAlign w:val="center"/>
                  <w:hideMark/>
                </w:tcPr>
                <w:p w14:paraId="6DB06AA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12" w:space="0" w:color="auto"/>
                    <w:left w:val="single" w:sz="6" w:space="0" w:color="auto"/>
                    <w:bottom w:val="single" w:sz="8" w:space="0" w:color="auto"/>
                    <w:right w:val="single" w:sz="12" w:space="0" w:color="auto"/>
                  </w:tcBorders>
                  <w:shd w:val="clear" w:color="auto" w:fill="E5DFEC" w:themeFill="accent4" w:themeFillTint="33"/>
                  <w:noWrap/>
                  <w:vAlign w:val="center"/>
                  <w:hideMark/>
                </w:tcPr>
                <w:p w14:paraId="23F7A26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w:t>
                  </w:r>
                </w:p>
              </w:tc>
              <w:tc>
                <w:tcPr>
                  <w:tcW w:w="566" w:type="dxa"/>
                  <w:tcBorders>
                    <w:top w:val="single" w:sz="12" w:space="0" w:color="auto"/>
                    <w:left w:val="single" w:sz="12" w:space="0" w:color="auto"/>
                    <w:bottom w:val="single" w:sz="8" w:space="0" w:color="auto"/>
                    <w:right w:val="single" w:sz="6" w:space="0" w:color="auto"/>
                  </w:tcBorders>
                  <w:shd w:val="clear" w:color="auto" w:fill="EAF1DD" w:themeFill="accent3" w:themeFillTint="33"/>
                  <w:noWrap/>
                  <w:vAlign w:val="center"/>
                  <w:hideMark/>
                </w:tcPr>
                <w:p w14:paraId="6E1DB29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12" w:space="0" w:color="auto"/>
                    <w:left w:val="single" w:sz="6" w:space="0" w:color="auto"/>
                    <w:right w:val="single" w:sz="6" w:space="0" w:color="auto"/>
                  </w:tcBorders>
                  <w:shd w:val="clear" w:color="auto" w:fill="EAF1DD" w:themeFill="accent3" w:themeFillTint="33"/>
                  <w:noWrap/>
                  <w:vAlign w:val="center"/>
                  <w:hideMark/>
                </w:tcPr>
                <w:p w14:paraId="04582F2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tcBorders>
                    <w:top w:val="single" w:sz="12" w:space="0" w:color="auto"/>
                    <w:left w:val="single" w:sz="6" w:space="0" w:color="auto"/>
                    <w:right w:val="single" w:sz="6" w:space="0" w:color="auto"/>
                  </w:tcBorders>
                  <w:shd w:val="clear" w:color="auto" w:fill="EAF1DD" w:themeFill="accent3" w:themeFillTint="33"/>
                  <w:noWrap/>
                  <w:vAlign w:val="center"/>
                  <w:hideMark/>
                </w:tcPr>
                <w:p w14:paraId="4615DA4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tcBorders>
                    <w:top w:val="single" w:sz="12" w:space="0" w:color="auto"/>
                    <w:left w:val="single" w:sz="6" w:space="0" w:color="auto"/>
                    <w:right w:val="single" w:sz="6" w:space="0" w:color="auto"/>
                  </w:tcBorders>
                  <w:shd w:val="clear" w:color="auto" w:fill="EAF1DD" w:themeFill="accent3" w:themeFillTint="33"/>
                  <w:noWrap/>
                  <w:vAlign w:val="center"/>
                  <w:hideMark/>
                </w:tcPr>
                <w:p w14:paraId="4F640AAB"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tcBorders>
                    <w:top w:val="single" w:sz="12" w:space="0" w:color="auto"/>
                    <w:left w:val="single" w:sz="6" w:space="0" w:color="auto"/>
                    <w:right w:val="single" w:sz="6" w:space="0" w:color="auto"/>
                  </w:tcBorders>
                  <w:shd w:val="clear" w:color="auto" w:fill="EAF1DD" w:themeFill="accent3" w:themeFillTint="33"/>
                  <w:noWrap/>
                  <w:vAlign w:val="center"/>
                  <w:hideMark/>
                </w:tcPr>
                <w:p w14:paraId="4BFA2E64"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top w:val="single" w:sz="12" w:space="0" w:color="auto"/>
                    <w:left w:val="single" w:sz="6" w:space="0" w:color="auto"/>
                    <w:right w:val="single" w:sz="12" w:space="0" w:color="auto"/>
                  </w:tcBorders>
                  <w:shd w:val="clear" w:color="auto" w:fill="EAF1DD" w:themeFill="accent3" w:themeFillTint="33"/>
                  <w:noWrap/>
                  <w:vAlign w:val="center"/>
                  <w:hideMark/>
                </w:tcPr>
                <w:p w14:paraId="57D29E3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r w:rsidR="00737178" w:rsidRPr="00CD028E" w14:paraId="3C7AE111" w14:textId="77777777" w:rsidTr="003B11B5">
              <w:trPr>
                <w:trHeight w:val="340"/>
              </w:trPr>
              <w:tc>
                <w:tcPr>
                  <w:tcW w:w="566" w:type="dxa"/>
                  <w:tcBorders>
                    <w:left w:val="single" w:sz="12" w:space="0" w:color="auto"/>
                  </w:tcBorders>
                  <w:shd w:val="clear" w:color="auto" w:fill="E5DFEC" w:themeFill="accent4" w:themeFillTint="33"/>
                  <w:noWrap/>
                  <w:vAlign w:val="center"/>
                  <w:hideMark/>
                </w:tcPr>
                <w:p w14:paraId="76FF094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13</w:t>
                  </w:r>
                </w:p>
              </w:tc>
              <w:tc>
                <w:tcPr>
                  <w:tcW w:w="566" w:type="dxa"/>
                  <w:shd w:val="clear" w:color="auto" w:fill="E5DFEC" w:themeFill="accent4" w:themeFillTint="33"/>
                  <w:noWrap/>
                  <w:vAlign w:val="center"/>
                  <w:hideMark/>
                </w:tcPr>
                <w:p w14:paraId="3114114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E5DFEC" w:themeFill="accent4" w:themeFillTint="33"/>
                  <w:noWrap/>
                  <w:vAlign w:val="center"/>
                  <w:hideMark/>
                </w:tcPr>
                <w:p w14:paraId="69E8CAC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auto" w:fill="E5DFEC" w:themeFill="accent4" w:themeFillTint="33"/>
                  <w:noWrap/>
                  <w:vAlign w:val="center"/>
                  <w:hideMark/>
                </w:tcPr>
                <w:p w14:paraId="22B92923"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45</w:t>
                  </w:r>
                </w:p>
              </w:tc>
              <w:tc>
                <w:tcPr>
                  <w:tcW w:w="566" w:type="dxa"/>
                  <w:shd w:val="clear" w:color="auto" w:fill="E5DFEC" w:themeFill="accent4" w:themeFillTint="33"/>
                  <w:noWrap/>
                  <w:vAlign w:val="center"/>
                  <w:hideMark/>
                </w:tcPr>
                <w:p w14:paraId="346BF79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E5DFEC" w:themeFill="accent4" w:themeFillTint="33"/>
                  <w:noWrap/>
                  <w:vAlign w:val="center"/>
                  <w:hideMark/>
                </w:tcPr>
                <w:p w14:paraId="2D050C9B"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w:t>
                  </w:r>
                </w:p>
              </w:tc>
              <w:tc>
                <w:tcPr>
                  <w:tcW w:w="566" w:type="dxa"/>
                  <w:shd w:val="clear" w:color="auto" w:fill="E5DFEC" w:themeFill="accent4" w:themeFillTint="33"/>
                  <w:noWrap/>
                  <w:vAlign w:val="center"/>
                  <w:hideMark/>
                </w:tcPr>
                <w:p w14:paraId="35C1601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8" w:space="0" w:color="auto"/>
                  </w:tcBorders>
                  <w:shd w:val="clear" w:color="auto" w:fill="E5DFEC" w:themeFill="accent4" w:themeFillTint="33"/>
                  <w:noWrap/>
                  <w:vAlign w:val="center"/>
                  <w:hideMark/>
                </w:tcPr>
                <w:p w14:paraId="56910F2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8" w:space="0" w:color="auto"/>
                    <w:bottom w:val="single" w:sz="8" w:space="0" w:color="auto"/>
                    <w:right w:val="single" w:sz="12" w:space="0" w:color="auto"/>
                  </w:tcBorders>
                  <w:shd w:val="clear" w:color="auto" w:fill="E5DFEC" w:themeFill="accent4" w:themeFillTint="33"/>
                  <w:noWrap/>
                  <w:vAlign w:val="center"/>
                  <w:hideMark/>
                </w:tcPr>
                <w:p w14:paraId="15FF241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12" w:space="0" w:color="auto"/>
                    <w:bottom w:val="single" w:sz="8" w:space="0" w:color="auto"/>
                    <w:right w:val="single" w:sz="8" w:space="0" w:color="auto"/>
                  </w:tcBorders>
                  <w:shd w:val="clear" w:color="auto" w:fill="EAF1DD" w:themeFill="accent3" w:themeFillTint="33"/>
                  <w:noWrap/>
                  <w:vAlign w:val="center"/>
                  <w:hideMark/>
                </w:tcPr>
                <w:p w14:paraId="781910F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left w:val="single" w:sz="8" w:space="0" w:color="auto"/>
                  </w:tcBorders>
                  <w:shd w:val="clear" w:color="auto" w:fill="EAF1DD" w:themeFill="accent3" w:themeFillTint="33"/>
                  <w:noWrap/>
                  <w:vAlign w:val="center"/>
                  <w:hideMark/>
                </w:tcPr>
                <w:p w14:paraId="74AC1EC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shd w:val="clear" w:color="auto" w:fill="EAF1DD" w:themeFill="accent3" w:themeFillTint="33"/>
                  <w:noWrap/>
                  <w:vAlign w:val="center"/>
                  <w:hideMark/>
                </w:tcPr>
                <w:p w14:paraId="0A24C24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EAF1DD" w:themeFill="accent3" w:themeFillTint="33"/>
                  <w:noWrap/>
                  <w:vAlign w:val="center"/>
                  <w:hideMark/>
                </w:tcPr>
                <w:p w14:paraId="3F3E1AD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EAF1DD" w:themeFill="accent3" w:themeFillTint="33"/>
                  <w:noWrap/>
                  <w:vAlign w:val="center"/>
                  <w:hideMark/>
                </w:tcPr>
                <w:p w14:paraId="4C98D6B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12" w:space="0" w:color="auto"/>
                  </w:tcBorders>
                  <w:shd w:val="clear" w:color="auto" w:fill="EAF1DD" w:themeFill="accent3" w:themeFillTint="33"/>
                  <w:noWrap/>
                  <w:vAlign w:val="center"/>
                  <w:hideMark/>
                </w:tcPr>
                <w:p w14:paraId="1E72FDA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r w:rsidR="00737178" w:rsidRPr="00CD028E" w14:paraId="5484E271" w14:textId="77777777" w:rsidTr="003B11B5">
              <w:trPr>
                <w:trHeight w:val="340"/>
              </w:trPr>
              <w:tc>
                <w:tcPr>
                  <w:tcW w:w="566" w:type="dxa"/>
                  <w:tcBorders>
                    <w:left w:val="single" w:sz="12" w:space="0" w:color="auto"/>
                  </w:tcBorders>
                  <w:shd w:val="clear" w:color="auto" w:fill="DAEEF3" w:themeFill="accent5" w:themeFillTint="33"/>
                  <w:noWrap/>
                  <w:vAlign w:val="center"/>
                  <w:hideMark/>
                </w:tcPr>
                <w:p w14:paraId="51190F6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8</w:t>
                  </w:r>
                </w:p>
              </w:tc>
              <w:tc>
                <w:tcPr>
                  <w:tcW w:w="566" w:type="dxa"/>
                  <w:shd w:val="clear" w:color="auto" w:fill="DAEEF3" w:themeFill="accent5" w:themeFillTint="33"/>
                  <w:noWrap/>
                  <w:vAlign w:val="center"/>
                  <w:hideMark/>
                </w:tcPr>
                <w:p w14:paraId="4970040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69569FA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auto" w:fill="DAEEF3" w:themeFill="accent5" w:themeFillTint="33"/>
                  <w:noWrap/>
                  <w:vAlign w:val="center"/>
                  <w:hideMark/>
                </w:tcPr>
                <w:p w14:paraId="3B37F58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50</w:t>
                  </w:r>
                </w:p>
              </w:tc>
              <w:tc>
                <w:tcPr>
                  <w:tcW w:w="566" w:type="dxa"/>
                  <w:shd w:val="clear" w:color="auto" w:fill="DAEEF3" w:themeFill="accent5" w:themeFillTint="33"/>
                  <w:noWrap/>
                  <w:vAlign w:val="center"/>
                  <w:hideMark/>
                </w:tcPr>
                <w:p w14:paraId="6CD4164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DAEEF3" w:themeFill="accent5" w:themeFillTint="33"/>
                  <w:noWrap/>
                  <w:vAlign w:val="center"/>
                  <w:hideMark/>
                </w:tcPr>
                <w:p w14:paraId="1F67D63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w:t>
                  </w:r>
                </w:p>
              </w:tc>
              <w:tc>
                <w:tcPr>
                  <w:tcW w:w="566" w:type="dxa"/>
                  <w:shd w:val="clear" w:color="auto" w:fill="DAEEF3" w:themeFill="accent5" w:themeFillTint="33"/>
                  <w:noWrap/>
                  <w:vAlign w:val="center"/>
                  <w:hideMark/>
                </w:tcPr>
                <w:p w14:paraId="6D920B2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8" w:space="0" w:color="auto"/>
                  </w:tcBorders>
                  <w:shd w:val="clear" w:color="auto" w:fill="DAEEF3" w:themeFill="accent5" w:themeFillTint="33"/>
                  <w:noWrap/>
                  <w:vAlign w:val="center"/>
                  <w:hideMark/>
                </w:tcPr>
                <w:p w14:paraId="16C34EE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8" w:space="0" w:color="auto"/>
                    <w:bottom w:val="single" w:sz="8" w:space="0" w:color="auto"/>
                    <w:right w:val="single" w:sz="12" w:space="0" w:color="auto"/>
                  </w:tcBorders>
                  <w:shd w:val="clear" w:color="auto" w:fill="DAEEF3" w:themeFill="accent5" w:themeFillTint="33"/>
                  <w:noWrap/>
                  <w:vAlign w:val="center"/>
                  <w:hideMark/>
                </w:tcPr>
                <w:p w14:paraId="5DB5FB0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12" w:space="0" w:color="auto"/>
                    <w:bottom w:val="single" w:sz="8" w:space="0" w:color="auto"/>
                    <w:right w:val="single" w:sz="8" w:space="0" w:color="auto"/>
                  </w:tcBorders>
                  <w:shd w:val="clear" w:color="auto" w:fill="EAF1DD" w:themeFill="accent3" w:themeFillTint="33"/>
                  <w:noWrap/>
                  <w:vAlign w:val="center"/>
                  <w:hideMark/>
                </w:tcPr>
                <w:p w14:paraId="296D48D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left w:val="single" w:sz="8" w:space="0" w:color="auto"/>
                  </w:tcBorders>
                  <w:shd w:val="clear" w:color="auto" w:fill="EAF1DD" w:themeFill="accent3" w:themeFillTint="33"/>
                  <w:noWrap/>
                  <w:vAlign w:val="center"/>
                  <w:hideMark/>
                </w:tcPr>
                <w:p w14:paraId="608F2FA6"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shd w:val="clear" w:color="auto" w:fill="EAF1DD" w:themeFill="accent3" w:themeFillTint="33"/>
                  <w:noWrap/>
                  <w:vAlign w:val="center"/>
                  <w:hideMark/>
                </w:tcPr>
                <w:p w14:paraId="7023D63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EAF1DD" w:themeFill="accent3" w:themeFillTint="33"/>
                  <w:noWrap/>
                  <w:vAlign w:val="center"/>
                  <w:hideMark/>
                </w:tcPr>
                <w:p w14:paraId="29DDA67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EAF1DD" w:themeFill="accent3" w:themeFillTint="33"/>
                  <w:noWrap/>
                  <w:vAlign w:val="center"/>
                  <w:hideMark/>
                </w:tcPr>
                <w:p w14:paraId="3747FCC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12" w:space="0" w:color="auto"/>
                  </w:tcBorders>
                  <w:shd w:val="clear" w:color="auto" w:fill="EAF1DD" w:themeFill="accent3" w:themeFillTint="33"/>
                  <w:noWrap/>
                  <w:vAlign w:val="center"/>
                  <w:hideMark/>
                </w:tcPr>
                <w:p w14:paraId="5FB8EDB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r w:rsidR="00737178" w:rsidRPr="00CD028E" w14:paraId="784B8BBE" w14:textId="77777777" w:rsidTr="003B11B5">
              <w:trPr>
                <w:trHeight w:val="340"/>
              </w:trPr>
              <w:tc>
                <w:tcPr>
                  <w:tcW w:w="566" w:type="dxa"/>
                  <w:tcBorders>
                    <w:left w:val="single" w:sz="12" w:space="0" w:color="auto"/>
                  </w:tcBorders>
                  <w:shd w:val="clear" w:color="auto" w:fill="DAEEF3" w:themeFill="accent5" w:themeFillTint="33"/>
                  <w:noWrap/>
                  <w:vAlign w:val="center"/>
                  <w:hideMark/>
                </w:tcPr>
                <w:p w14:paraId="08EFFC2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3</w:t>
                  </w:r>
                </w:p>
              </w:tc>
              <w:tc>
                <w:tcPr>
                  <w:tcW w:w="566" w:type="dxa"/>
                  <w:shd w:val="clear" w:color="auto" w:fill="DAEEF3" w:themeFill="accent5" w:themeFillTint="33"/>
                  <w:noWrap/>
                  <w:vAlign w:val="center"/>
                  <w:hideMark/>
                </w:tcPr>
                <w:p w14:paraId="79A8CAE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5B7D6B0B"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auto" w:fill="DAEEF3" w:themeFill="accent5" w:themeFillTint="33"/>
                  <w:noWrap/>
                  <w:vAlign w:val="center"/>
                  <w:hideMark/>
                </w:tcPr>
                <w:p w14:paraId="75805E8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55</w:t>
                  </w:r>
                </w:p>
              </w:tc>
              <w:tc>
                <w:tcPr>
                  <w:tcW w:w="566" w:type="dxa"/>
                  <w:shd w:val="clear" w:color="auto" w:fill="DAEEF3" w:themeFill="accent5" w:themeFillTint="33"/>
                  <w:noWrap/>
                  <w:vAlign w:val="center"/>
                  <w:hideMark/>
                </w:tcPr>
                <w:p w14:paraId="58B789E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DAEEF3" w:themeFill="accent5" w:themeFillTint="33"/>
                  <w:noWrap/>
                  <w:vAlign w:val="center"/>
                  <w:hideMark/>
                </w:tcPr>
                <w:p w14:paraId="1433597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1</w:t>
                  </w:r>
                </w:p>
              </w:tc>
              <w:tc>
                <w:tcPr>
                  <w:tcW w:w="566" w:type="dxa"/>
                  <w:shd w:val="clear" w:color="auto" w:fill="DAEEF3" w:themeFill="accent5" w:themeFillTint="33"/>
                  <w:noWrap/>
                  <w:vAlign w:val="center"/>
                  <w:hideMark/>
                </w:tcPr>
                <w:p w14:paraId="10FCC4B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8" w:space="0" w:color="auto"/>
                  </w:tcBorders>
                  <w:shd w:val="clear" w:color="auto" w:fill="DAEEF3" w:themeFill="accent5" w:themeFillTint="33"/>
                  <w:noWrap/>
                  <w:vAlign w:val="center"/>
                  <w:hideMark/>
                </w:tcPr>
                <w:p w14:paraId="4C134BB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8" w:space="0" w:color="auto"/>
                    <w:bottom w:val="single" w:sz="8" w:space="0" w:color="auto"/>
                    <w:right w:val="single" w:sz="12" w:space="0" w:color="auto"/>
                  </w:tcBorders>
                  <w:shd w:val="clear" w:color="auto" w:fill="DAEEF3" w:themeFill="accent5" w:themeFillTint="33"/>
                  <w:noWrap/>
                  <w:vAlign w:val="center"/>
                  <w:hideMark/>
                </w:tcPr>
                <w:p w14:paraId="1B4C7DE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12" w:space="0" w:color="auto"/>
                    <w:bottom w:val="single" w:sz="8" w:space="0" w:color="auto"/>
                    <w:right w:val="single" w:sz="8" w:space="0" w:color="auto"/>
                  </w:tcBorders>
                  <w:shd w:val="clear" w:color="auto" w:fill="EAF1DD" w:themeFill="accent3" w:themeFillTint="33"/>
                  <w:noWrap/>
                  <w:vAlign w:val="center"/>
                  <w:hideMark/>
                </w:tcPr>
                <w:p w14:paraId="6086D943"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left w:val="single" w:sz="8" w:space="0" w:color="auto"/>
                  </w:tcBorders>
                  <w:shd w:val="clear" w:color="auto" w:fill="EAF1DD" w:themeFill="accent3" w:themeFillTint="33"/>
                  <w:noWrap/>
                  <w:vAlign w:val="center"/>
                  <w:hideMark/>
                </w:tcPr>
                <w:p w14:paraId="3049D11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shd w:val="clear" w:color="auto" w:fill="EAF1DD" w:themeFill="accent3" w:themeFillTint="33"/>
                  <w:noWrap/>
                  <w:vAlign w:val="center"/>
                  <w:hideMark/>
                </w:tcPr>
                <w:p w14:paraId="1AE6E22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EAF1DD" w:themeFill="accent3" w:themeFillTint="33"/>
                  <w:noWrap/>
                  <w:vAlign w:val="center"/>
                  <w:hideMark/>
                </w:tcPr>
                <w:p w14:paraId="267DDB1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EAF1DD" w:themeFill="accent3" w:themeFillTint="33"/>
                  <w:noWrap/>
                  <w:vAlign w:val="center"/>
                  <w:hideMark/>
                </w:tcPr>
                <w:p w14:paraId="454BBA2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12" w:space="0" w:color="auto"/>
                  </w:tcBorders>
                  <w:shd w:val="clear" w:color="auto" w:fill="EAF1DD" w:themeFill="accent3" w:themeFillTint="33"/>
                  <w:noWrap/>
                  <w:vAlign w:val="center"/>
                  <w:hideMark/>
                </w:tcPr>
                <w:p w14:paraId="05325DF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r w:rsidR="00737178" w:rsidRPr="00CD028E" w14:paraId="75E0BA43" w14:textId="77777777" w:rsidTr="003B11B5">
              <w:trPr>
                <w:trHeight w:val="340"/>
              </w:trPr>
              <w:tc>
                <w:tcPr>
                  <w:tcW w:w="566" w:type="dxa"/>
                  <w:tcBorders>
                    <w:left w:val="single" w:sz="12" w:space="0" w:color="auto"/>
                  </w:tcBorders>
                  <w:shd w:val="clear" w:color="auto" w:fill="DAEEF3" w:themeFill="accent5" w:themeFillTint="33"/>
                  <w:noWrap/>
                  <w:vAlign w:val="center"/>
                  <w:hideMark/>
                </w:tcPr>
                <w:p w14:paraId="053CEF03"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0DAA0AA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4F6763D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auto" w:fill="DAEEF3" w:themeFill="accent5" w:themeFillTint="33"/>
                  <w:noWrap/>
                  <w:vAlign w:val="center"/>
                  <w:hideMark/>
                </w:tcPr>
                <w:p w14:paraId="4C6EDBCB"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DAEEF3" w:themeFill="accent5" w:themeFillTint="33"/>
                  <w:noWrap/>
                  <w:vAlign w:val="center"/>
                  <w:hideMark/>
                </w:tcPr>
                <w:p w14:paraId="53F2D1A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DAEEF3" w:themeFill="accent5" w:themeFillTint="33"/>
                  <w:noWrap/>
                  <w:vAlign w:val="center"/>
                  <w:hideMark/>
                </w:tcPr>
                <w:p w14:paraId="25623536"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43A012E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8" w:space="0" w:color="auto"/>
                  </w:tcBorders>
                  <w:shd w:val="clear" w:color="auto" w:fill="DAEEF3" w:themeFill="accent5" w:themeFillTint="33"/>
                  <w:noWrap/>
                  <w:vAlign w:val="center"/>
                  <w:hideMark/>
                </w:tcPr>
                <w:p w14:paraId="6F025A9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8" w:space="0" w:color="auto"/>
                    <w:bottom w:val="single" w:sz="8" w:space="0" w:color="auto"/>
                    <w:right w:val="single" w:sz="12" w:space="0" w:color="auto"/>
                  </w:tcBorders>
                  <w:shd w:val="clear" w:color="auto" w:fill="DAEEF3" w:themeFill="accent5" w:themeFillTint="33"/>
                  <w:noWrap/>
                  <w:vAlign w:val="center"/>
                  <w:hideMark/>
                </w:tcPr>
                <w:p w14:paraId="485B67C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12" w:space="0" w:color="auto"/>
                    <w:bottom w:val="single" w:sz="8" w:space="0" w:color="auto"/>
                    <w:right w:val="single" w:sz="8" w:space="0" w:color="auto"/>
                  </w:tcBorders>
                  <w:shd w:val="clear" w:color="auto" w:fill="EAF1DD" w:themeFill="accent3" w:themeFillTint="33"/>
                  <w:noWrap/>
                  <w:vAlign w:val="center"/>
                  <w:hideMark/>
                </w:tcPr>
                <w:p w14:paraId="75A8BA8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left w:val="single" w:sz="8" w:space="0" w:color="auto"/>
                  </w:tcBorders>
                  <w:shd w:val="clear" w:color="auto" w:fill="EAF1DD" w:themeFill="accent3" w:themeFillTint="33"/>
                  <w:noWrap/>
                  <w:vAlign w:val="center"/>
                  <w:hideMark/>
                </w:tcPr>
                <w:p w14:paraId="650864D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shd w:val="clear" w:color="auto" w:fill="EAF1DD" w:themeFill="accent3" w:themeFillTint="33"/>
                  <w:noWrap/>
                  <w:vAlign w:val="center"/>
                  <w:hideMark/>
                </w:tcPr>
                <w:p w14:paraId="0E128FD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EAF1DD" w:themeFill="accent3" w:themeFillTint="33"/>
                  <w:noWrap/>
                  <w:vAlign w:val="center"/>
                  <w:hideMark/>
                </w:tcPr>
                <w:p w14:paraId="7925C46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EAF1DD" w:themeFill="accent3" w:themeFillTint="33"/>
                  <w:noWrap/>
                  <w:vAlign w:val="center"/>
                  <w:hideMark/>
                </w:tcPr>
                <w:p w14:paraId="38EBDF29"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12" w:space="0" w:color="auto"/>
                  </w:tcBorders>
                  <w:shd w:val="clear" w:color="auto" w:fill="EAF1DD" w:themeFill="accent3" w:themeFillTint="33"/>
                  <w:noWrap/>
                  <w:vAlign w:val="center"/>
                  <w:hideMark/>
                </w:tcPr>
                <w:p w14:paraId="4BDCEF9A"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r w:rsidR="00737178" w:rsidRPr="00CD028E" w14:paraId="30CEA9BF" w14:textId="77777777" w:rsidTr="003B11B5">
              <w:trPr>
                <w:trHeight w:val="340"/>
              </w:trPr>
              <w:tc>
                <w:tcPr>
                  <w:tcW w:w="566" w:type="dxa"/>
                  <w:tcBorders>
                    <w:left w:val="single" w:sz="12" w:space="0" w:color="auto"/>
                  </w:tcBorders>
                  <w:shd w:val="clear" w:color="auto" w:fill="DAEEF3" w:themeFill="accent5" w:themeFillTint="33"/>
                  <w:noWrap/>
                  <w:vAlign w:val="center"/>
                  <w:hideMark/>
                </w:tcPr>
                <w:p w14:paraId="49569BF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1AA9534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6CECA5C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shd w:val="clear" w:color="auto" w:fill="DAEEF3" w:themeFill="accent5" w:themeFillTint="33"/>
                  <w:noWrap/>
                  <w:vAlign w:val="center"/>
                  <w:hideMark/>
                </w:tcPr>
                <w:p w14:paraId="4D9FCA95"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DAEEF3" w:themeFill="accent5" w:themeFillTint="33"/>
                  <w:noWrap/>
                  <w:vAlign w:val="center"/>
                  <w:hideMark/>
                </w:tcPr>
                <w:p w14:paraId="062B9E8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DAEEF3" w:themeFill="accent5" w:themeFillTint="33"/>
                  <w:noWrap/>
                  <w:vAlign w:val="center"/>
                  <w:hideMark/>
                </w:tcPr>
                <w:p w14:paraId="526C95A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shd w:val="clear" w:color="auto" w:fill="DAEEF3" w:themeFill="accent5" w:themeFillTint="33"/>
                  <w:noWrap/>
                  <w:vAlign w:val="center"/>
                  <w:hideMark/>
                </w:tcPr>
                <w:p w14:paraId="2AB6ED62"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8" w:space="0" w:color="auto"/>
                  </w:tcBorders>
                  <w:shd w:val="clear" w:color="auto" w:fill="DAEEF3" w:themeFill="accent5" w:themeFillTint="33"/>
                  <w:noWrap/>
                  <w:vAlign w:val="center"/>
                  <w:hideMark/>
                </w:tcPr>
                <w:p w14:paraId="46BD92C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8" w:space="0" w:color="auto"/>
                    <w:bottom w:val="single" w:sz="8" w:space="0" w:color="auto"/>
                    <w:right w:val="single" w:sz="12" w:space="0" w:color="auto"/>
                  </w:tcBorders>
                  <w:shd w:val="clear" w:color="auto" w:fill="DAEEF3" w:themeFill="accent5" w:themeFillTint="33"/>
                  <w:noWrap/>
                  <w:vAlign w:val="center"/>
                  <w:hideMark/>
                </w:tcPr>
                <w:p w14:paraId="71B4D5C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12" w:space="0" w:color="auto"/>
                    <w:bottom w:val="single" w:sz="8" w:space="0" w:color="auto"/>
                    <w:right w:val="single" w:sz="8" w:space="0" w:color="auto"/>
                  </w:tcBorders>
                  <w:shd w:val="clear" w:color="auto" w:fill="EAF1DD" w:themeFill="accent3" w:themeFillTint="33"/>
                  <w:noWrap/>
                  <w:vAlign w:val="center"/>
                  <w:hideMark/>
                </w:tcPr>
                <w:p w14:paraId="41791173"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left w:val="single" w:sz="8" w:space="0" w:color="auto"/>
                  </w:tcBorders>
                  <w:shd w:val="clear" w:color="auto" w:fill="EAF1DD" w:themeFill="accent3" w:themeFillTint="33"/>
                  <w:noWrap/>
                  <w:vAlign w:val="center"/>
                  <w:hideMark/>
                </w:tcPr>
                <w:p w14:paraId="5C9F356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shd w:val="clear" w:color="auto" w:fill="EAF1DD" w:themeFill="accent3" w:themeFillTint="33"/>
                  <w:noWrap/>
                  <w:vAlign w:val="center"/>
                  <w:hideMark/>
                </w:tcPr>
                <w:p w14:paraId="62D18FD4"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shd w:val="clear" w:color="auto" w:fill="EAF1DD" w:themeFill="accent3" w:themeFillTint="33"/>
                  <w:noWrap/>
                  <w:vAlign w:val="center"/>
                  <w:hideMark/>
                </w:tcPr>
                <w:p w14:paraId="1C87B42D"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shd w:val="clear" w:color="auto" w:fill="EAF1DD" w:themeFill="accent3" w:themeFillTint="33"/>
                  <w:noWrap/>
                  <w:vAlign w:val="center"/>
                  <w:hideMark/>
                </w:tcPr>
                <w:p w14:paraId="1D17D50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right w:val="single" w:sz="12" w:space="0" w:color="auto"/>
                  </w:tcBorders>
                  <w:shd w:val="clear" w:color="auto" w:fill="EAF1DD" w:themeFill="accent3" w:themeFillTint="33"/>
                  <w:noWrap/>
                  <w:vAlign w:val="center"/>
                  <w:hideMark/>
                </w:tcPr>
                <w:p w14:paraId="365332B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r w:rsidR="00737178" w:rsidRPr="00CD028E" w14:paraId="0C3F61C6" w14:textId="77777777" w:rsidTr="003B11B5">
              <w:trPr>
                <w:trHeight w:val="340"/>
              </w:trPr>
              <w:tc>
                <w:tcPr>
                  <w:tcW w:w="566" w:type="dxa"/>
                  <w:tcBorders>
                    <w:left w:val="single" w:sz="12" w:space="0" w:color="auto"/>
                    <w:bottom w:val="single" w:sz="12" w:space="0" w:color="auto"/>
                  </w:tcBorders>
                  <w:shd w:val="clear" w:color="auto" w:fill="DAEEF3" w:themeFill="accent5" w:themeFillTint="33"/>
                  <w:noWrap/>
                  <w:vAlign w:val="center"/>
                  <w:hideMark/>
                </w:tcPr>
                <w:p w14:paraId="0352CE7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bottom w:val="single" w:sz="12" w:space="0" w:color="auto"/>
                  </w:tcBorders>
                  <w:shd w:val="clear" w:color="auto" w:fill="DAEEF3" w:themeFill="accent5" w:themeFillTint="33"/>
                  <w:noWrap/>
                  <w:vAlign w:val="center"/>
                  <w:hideMark/>
                </w:tcPr>
                <w:p w14:paraId="1AC883E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bottom w:val="single" w:sz="12" w:space="0" w:color="auto"/>
                  </w:tcBorders>
                  <w:shd w:val="clear" w:color="auto" w:fill="DAEEF3" w:themeFill="accent5" w:themeFillTint="33"/>
                  <w:noWrap/>
                  <w:vAlign w:val="center"/>
                  <w:hideMark/>
                </w:tcPr>
                <w:p w14:paraId="1978FD6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bottom w:val="single" w:sz="12" w:space="0" w:color="auto"/>
                  </w:tcBorders>
                  <w:shd w:val="clear" w:color="auto" w:fill="DAEEF3" w:themeFill="accent5" w:themeFillTint="33"/>
                  <w:noWrap/>
                  <w:vAlign w:val="center"/>
                  <w:hideMark/>
                </w:tcPr>
                <w:p w14:paraId="519D2F2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tcBorders>
                    <w:bottom w:val="single" w:sz="12" w:space="0" w:color="auto"/>
                  </w:tcBorders>
                  <w:shd w:val="clear" w:color="auto" w:fill="DAEEF3" w:themeFill="accent5" w:themeFillTint="33"/>
                  <w:noWrap/>
                  <w:vAlign w:val="center"/>
                  <w:hideMark/>
                </w:tcPr>
                <w:p w14:paraId="1626DEDC"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tcBorders>
                    <w:bottom w:val="single" w:sz="12" w:space="0" w:color="auto"/>
                  </w:tcBorders>
                  <w:shd w:val="clear" w:color="auto" w:fill="DAEEF3" w:themeFill="accent5" w:themeFillTint="33"/>
                  <w:noWrap/>
                  <w:vAlign w:val="center"/>
                  <w:hideMark/>
                </w:tcPr>
                <w:p w14:paraId="6C4062C7"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bottom w:val="single" w:sz="12" w:space="0" w:color="auto"/>
                  </w:tcBorders>
                  <w:shd w:val="clear" w:color="auto" w:fill="DAEEF3" w:themeFill="accent5" w:themeFillTint="33"/>
                  <w:noWrap/>
                  <w:vAlign w:val="center"/>
                  <w:hideMark/>
                </w:tcPr>
                <w:p w14:paraId="7D1A69B8"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bottom w:val="single" w:sz="12" w:space="0" w:color="auto"/>
                    <w:right w:val="single" w:sz="8" w:space="0" w:color="auto"/>
                  </w:tcBorders>
                  <w:shd w:val="clear" w:color="auto" w:fill="DAEEF3" w:themeFill="accent5" w:themeFillTint="33"/>
                  <w:noWrap/>
                  <w:vAlign w:val="center"/>
                  <w:hideMark/>
                </w:tcPr>
                <w:p w14:paraId="7956BAB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8" w:space="0" w:color="auto"/>
                    <w:bottom w:val="single" w:sz="12" w:space="0" w:color="auto"/>
                    <w:right w:val="single" w:sz="12" w:space="0" w:color="auto"/>
                  </w:tcBorders>
                  <w:shd w:val="clear" w:color="auto" w:fill="DAEEF3" w:themeFill="accent5" w:themeFillTint="33"/>
                  <w:noWrap/>
                  <w:vAlign w:val="center"/>
                  <w:hideMark/>
                </w:tcPr>
                <w:p w14:paraId="0F46F174"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top w:val="single" w:sz="8" w:space="0" w:color="auto"/>
                    <w:left w:val="single" w:sz="12" w:space="0" w:color="auto"/>
                    <w:bottom w:val="single" w:sz="12" w:space="0" w:color="auto"/>
                    <w:right w:val="single" w:sz="8" w:space="0" w:color="auto"/>
                  </w:tcBorders>
                  <w:shd w:val="clear" w:color="auto" w:fill="EAF1DD" w:themeFill="accent3" w:themeFillTint="33"/>
                  <w:noWrap/>
                  <w:vAlign w:val="center"/>
                  <w:hideMark/>
                </w:tcPr>
                <w:p w14:paraId="2FA9AE4E"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6" w:type="dxa"/>
                  <w:tcBorders>
                    <w:left w:val="single" w:sz="8" w:space="0" w:color="auto"/>
                    <w:bottom w:val="single" w:sz="12" w:space="0" w:color="auto"/>
                  </w:tcBorders>
                  <w:shd w:val="clear" w:color="auto" w:fill="EAF1DD" w:themeFill="accent3" w:themeFillTint="33"/>
                  <w:noWrap/>
                  <w:vAlign w:val="center"/>
                  <w:hideMark/>
                </w:tcPr>
                <w:p w14:paraId="1B90C4E6"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c>
                <w:tcPr>
                  <w:tcW w:w="567" w:type="dxa"/>
                  <w:tcBorders>
                    <w:bottom w:val="single" w:sz="12" w:space="0" w:color="auto"/>
                  </w:tcBorders>
                  <w:shd w:val="clear" w:color="auto" w:fill="EAF1DD" w:themeFill="accent3" w:themeFillTint="33"/>
                  <w:noWrap/>
                  <w:vAlign w:val="center"/>
                  <w:hideMark/>
                </w:tcPr>
                <w:p w14:paraId="1BDE67E0"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6" w:type="dxa"/>
                  <w:tcBorders>
                    <w:bottom w:val="single" w:sz="12" w:space="0" w:color="auto"/>
                  </w:tcBorders>
                  <w:shd w:val="clear" w:color="auto" w:fill="EAF1DD" w:themeFill="accent3" w:themeFillTint="33"/>
                  <w:noWrap/>
                  <w:vAlign w:val="center"/>
                  <w:hideMark/>
                </w:tcPr>
                <w:p w14:paraId="3E43B85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60</w:t>
                  </w:r>
                </w:p>
              </w:tc>
              <w:tc>
                <w:tcPr>
                  <w:tcW w:w="566" w:type="dxa"/>
                  <w:tcBorders>
                    <w:bottom w:val="single" w:sz="12" w:space="0" w:color="auto"/>
                  </w:tcBorders>
                  <w:shd w:val="clear" w:color="auto" w:fill="EAF1DD" w:themeFill="accent3" w:themeFillTint="33"/>
                  <w:noWrap/>
                  <w:vAlign w:val="center"/>
                  <w:hideMark/>
                </w:tcPr>
                <w:p w14:paraId="4702E141"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w:t>
                  </w:r>
                </w:p>
              </w:tc>
              <w:tc>
                <w:tcPr>
                  <w:tcW w:w="567" w:type="dxa"/>
                  <w:tcBorders>
                    <w:bottom w:val="single" w:sz="12" w:space="0" w:color="auto"/>
                    <w:right w:val="single" w:sz="12" w:space="0" w:color="auto"/>
                  </w:tcBorders>
                  <w:shd w:val="clear" w:color="auto" w:fill="EAF1DD" w:themeFill="accent3" w:themeFillTint="33"/>
                  <w:noWrap/>
                  <w:vAlign w:val="center"/>
                  <w:hideMark/>
                </w:tcPr>
                <w:p w14:paraId="54884EAF" w14:textId="77777777" w:rsidR="00737178" w:rsidRPr="00CD028E" w:rsidRDefault="00737178"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CD028E">
                    <w:rPr>
                      <w:rFonts w:eastAsia="新細明體"/>
                      <w:color w:val="000000"/>
                      <w:kern w:val="0"/>
                      <w:sz w:val="20"/>
                      <w:szCs w:val="20"/>
                    </w:rPr>
                    <w:t>0</w:t>
                  </w:r>
                </w:p>
              </w:tc>
            </w:tr>
          </w:tbl>
          <w:p w14:paraId="7696A65E" w14:textId="77777777" w:rsidR="00737178" w:rsidRDefault="00737178" w:rsidP="00737178">
            <w:pPr>
              <w:pStyle w:val="afff5"/>
              <w:ind w:firstLine="0"/>
            </w:pPr>
          </w:p>
        </w:tc>
      </w:tr>
    </w:tbl>
    <w:p w14:paraId="7F502FFC" w14:textId="2E4CFEDD" w:rsidR="0005680C" w:rsidRDefault="00271DE6" w:rsidP="00135F67">
      <w:pPr>
        <w:pStyle w:val="afff5"/>
      </w:pPr>
      <w:r>
        <w:t xml:space="preserve">For the vital sign AR model, </w:t>
      </w:r>
      <w:r>
        <w:rPr>
          <w:rFonts w:hint="eastAsia"/>
        </w:rPr>
        <w:t>the</w:t>
      </w:r>
      <w:r>
        <w:t xml:space="preserve"> predicted results of</w:t>
      </w:r>
      <w:r>
        <w:rPr>
          <w:rFonts w:hint="eastAsia"/>
        </w:rPr>
        <w:t xml:space="preserve"> first and second instances belong to </w:t>
      </w:r>
      <w:r>
        <w:t xml:space="preserve">cluster C4 and other instances in the example belong to cluster C9 (please see the </w:t>
      </w:r>
      <w:r>
        <w:fldChar w:fldCharType="begin"/>
      </w:r>
      <w:r>
        <w:instrText xml:space="preserve"> REF _Ref424350174 \h </w:instrText>
      </w:r>
      <w:r>
        <w:fldChar w:fldCharType="separate"/>
      </w:r>
      <w:r w:rsidR="00394E54">
        <w:t xml:space="preserve">Table </w:t>
      </w:r>
      <w:r w:rsidR="00394E54">
        <w:rPr>
          <w:noProof/>
        </w:rPr>
        <w:t>5</w:t>
      </w:r>
      <w:r w:rsidR="00394E54">
        <w:noBreakHyphen/>
      </w:r>
      <w:r w:rsidR="00394E54">
        <w:rPr>
          <w:noProof/>
        </w:rPr>
        <w:t>6</w:t>
      </w:r>
      <w:r>
        <w:fldChar w:fldCharType="end"/>
      </w:r>
      <w:r>
        <w:t xml:space="preserve">). </w:t>
      </w:r>
      <w:r w:rsidR="0097433D">
        <w:t>The concatenated results of first and second instances are “4</w:t>
      </w:r>
      <w:proofErr w:type="gramStart"/>
      <w:r w:rsidR="0097433D">
        <w:t>,5</w:t>
      </w:r>
      <w:proofErr w:type="gramEnd"/>
      <w:r w:rsidR="0097433D">
        <w:t>”; other are “9,5”. The TF value of “9</w:t>
      </w:r>
      <w:proofErr w:type="gramStart"/>
      <w:r w:rsidR="0097433D">
        <w:t>,5</w:t>
      </w:r>
      <w:proofErr w:type="gramEnd"/>
      <w:r w:rsidR="0097433D">
        <w:t xml:space="preserve">” is higher than 1%, so these kind of instances belong to one cluster. And the TF value of “4,5” is lower than 1%, so the first and second instances need to use KNN approach to find the most similar activity. </w:t>
      </w:r>
      <w:r w:rsidR="00954E59">
        <w:fldChar w:fldCharType="begin"/>
      </w:r>
      <w:r w:rsidR="00954E59">
        <w:instrText xml:space="preserve"> REF _Ref424350748 \h </w:instrText>
      </w:r>
      <w:r w:rsidR="00954E59">
        <w:fldChar w:fldCharType="separate"/>
      </w:r>
      <w:r w:rsidR="00394E54">
        <w:t xml:space="preserve">Table </w:t>
      </w:r>
      <w:r w:rsidR="00394E54">
        <w:rPr>
          <w:noProof/>
        </w:rPr>
        <w:t>5</w:t>
      </w:r>
      <w:r w:rsidR="00394E54">
        <w:noBreakHyphen/>
      </w:r>
      <w:r w:rsidR="00394E54">
        <w:rPr>
          <w:noProof/>
        </w:rPr>
        <w:t>9</w:t>
      </w:r>
      <w:r w:rsidR="00954E59">
        <w:fldChar w:fldCharType="end"/>
      </w:r>
      <w:r w:rsidR="00954E59">
        <w:t xml:space="preserve"> shows the </w:t>
      </w:r>
      <w:r w:rsidR="00954E59">
        <w:lastRenderedPageBreak/>
        <w:t xml:space="preserve">clustering results from ambient and vital sign data. </w:t>
      </w:r>
      <w:r w:rsidR="00FD4163">
        <w:t>It observes 14 clusters, and each cluster represents a categorized training data. Each categorized training data is mapping to one daily living activity.</w:t>
      </w:r>
    </w:p>
    <w:tbl>
      <w:tblPr>
        <w:tblStyle w:val="ae"/>
        <w:tblpPr w:leftFromText="181" w:rightFromText="181" w:tblpXSpec="center" w:tblpYSpec="bottom"/>
        <w:tblOverlap w:val="never"/>
        <w:tblW w:w="0" w:type="auto"/>
        <w:jc w:val="left"/>
        <w:tblLook w:val="04A0" w:firstRow="1" w:lastRow="0" w:firstColumn="1" w:lastColumn="0" w:noHBand="0" w:noVBand="1"/>
      </w:tblPr>
      <w:tblGrid>
        <w:gridCol w:w="8590"/>
      </w:tblGrid>
      <w:tr w:rsidR="00135F67" w14:paraId="13F9CFD2" w14:textId="77777777" w:rsidTr="00135F67">
        <w:trPr>
          <w:jc w:val="left"/>
        </w:trPr>
        <w:tc>
          <w:tcPr>
            <w:tcW w:w="8560" w:type="dxa"/>
            <w:tcBorders>
              <w:top w:val="nil"/>
              <w:left w:val="nil"/>
              <w:bottom w:val="nil"/>
              <w:right w:val="nil"/>
            </w:tcBorders>
          </w:tcPr>
          <w:p w14:paraId="1A92FCD2" w14:textId="2A3E7A44" w:rsidR="00135F67" w:rsidRDefault="00135F67" w:rsidP="00135F67">
            <w:pPr>
              <w:pStyle w:val="ad"/>
              <w:keepNext/>
            </w:pPr>
            <w:r>
              <w:rPr>
                <w:noProof/>
              </w:rPr>
              <w:drawing>
                <wp:inline distT="0" distB="0" distL="0" distR="0" wp14:anchorId="39E549D0" wp14:editId="2C4D7280">
                  <wp:extent cx="5220000" cy="1297778"/>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000" cy="1297778"/>
                          </a:xfrm>
                          <a:prstGeom prst="rect">
                            <a:avLst/>
                          </a:prstGeom>
                          <a:noFill/>
                        </pic:spPr>
                      </pic:pic>
                    </a:graphicData>
                  </a:graphic>
                </wp:inline>
              </w:drawing>
            </w:r>
          </w:p>
        </w:tc>
      </w:tr>
      <w:tr w:rsidR="00135F67" w14:paraId="78A02BD2" w14:textId="77777777" w:rsidTr="00135F67">
        <w:trPr>
          <w:jc w:val="left"/>
        </w:trPr>
        <w:tc>
          <w:tcPr>
            <w:tcW w:w="8560" w:type="dxa"/>
            <w:tcBorders>
              <w:top w:val="nil"/>
              <w:left w:val="nil"/>
              <w:bottom w:val="nil"/>
              <w:right w:val="nil"/>
            </w:tcBorders>
          </w:tcPr>
          <w:p w14:paraId="4A74A9BA" w14:textId="44A8ED0F" w:rsidR="00135F67" w:rsidRDefault="00135F67" w:rsidP="00135F67">
            <w:pPr>
              <w:pStyle w:val="ad"/>
              <w:keepNext/>
            </w:pPr>
            <w:bookmarkStart w:id="1534" w:name="_Ref424895732"/>
            <w:bookmarkStart w:id="1535" w:name="_Toc424901507"/>
            <w:r w:rsidRPr="00C175B9">
              <w:t xml:space="preserve">Fig. </w:t>
            </w:r>
            <w:fldSimple w:instr=" STYLEREF 1 \s ">
              <w:r w:rsidR="00394E54">
                <w:rPr>
                  <w:noProof/>
                </w:rPr>
                <w:t>5</w:t>
              </w:r>
            </w:fldSimple>
            <w:r w:rsidRPr="00C175B9">
              <w:noBreakHyphen/>
            </w:r>
            <w:fldSimple w:instr=" SEQ Fig. \* ARABIC \s 1 ">
              <w:r w:rsidR="00394E54">
                <w:rPr>
                  <w:noProof/>
                </w:rPr>
                <w:t>7</w:t>
              </w:r>
            </w:fldSimple>
            <w:bookmarkEnd w:id="1534"/>
            <w:r w:rsidRPr="00C175B9">
              <w:rPr>
                <w:rFonts w:hint="eastAsia"/>
              </w:rPr>
              <w:t xml:space="preserve"> </w:t>
            </w:r>
            <w:r w:rsidRPr="00C175B9">
              <w:t>The</w:t>
            </w:r>
            <w:r>
              <w:t xml:space="preserve"> labeling interface of categorized training data</w:t>
            </w:r>
            <w:bookmarkEnd w:id="1535"/>
          </w:p>
        </w:tc>
      </w:tr>
      <w:tr w:rsidR="00135F67" w14:paraId="2EE5A539" w14:textId="77777777" w:rsidTr="00135F67">
        <w:trPr>
          <w:jc w:val="left"/>
        </w:trPr>
        <w:tc>
          <w:tcPr>
            <w:tcW w:w="8560" w:type="dxa"/>
            <w:tcBorders>
              <w:top w:val="nil"/>
              <w:left w:val="nil"/>
              <w:bottom w:val="nil"/>
              <w:right w:val="nil"/>
            </w:tcBorders>
          </w:tcPr>
          <w:p w14:paraId="07FED1A5" w14:textId="459D8E9E" w:rsidR="00135F67" w:rsidRDefault="00135F67" w:rsidP="00135F67">
            <w:pPr>
              <w:pStyle w:val="ad"/>
              <w:keepNext/>
            </w:pPr>
            <w:bookmarkStart w:id="1536" w:name="_Ref424350748"/>
            <w:bookmarkStart w:id="1537" w:name="_Toc424905599"/>
            <w:r>
              <w:t xml:space="preserve">Table </w:t>
            </w:r>
            <w:fldSimple w:instr=" STYLEREF 1 \s ">
              <w:r w:rsidR="00394E54">
                <w:rPr>
                  <w:noProof/>
                </w:rPr>
                <w:t>5</w:t>
              </w:r>
            </w:fldSimple>
            <w:r>
              <w:noBreakHyphen/>
            </w:r>
            <w:fldSimple w:instr=" SEQ Table \* ARABIC \s 1 ">
              <w:r w:rsidR="00394E54">
                <w:rPr>
                  <w:noProof/>
                </w:rPr>
                <w:t>9</w:t>
              </w:r>
            </w:fldSimple>
            <w:bookmarkEnd w:id="1536"/>
            <w:r>
              <w:tab/>
              <w:t>Predicted result of daily living activity in the 2</w:t>
            </w:r>
            <w:r w:rsidRPr="00271DE6">
              <w:rPr>
                <w:vertAlign w:val="superscript"/>
              </w:rPr>
              <w:t>nd</w:t>
            </w:r>
            <w:r>
              <w:t xml:space="preserve"> layer N</w:t>
            </w:r>
            <w:del w:id="1538" w:author="陳雅虹" w:date="2015-07-17T02:57:00Z">
              <w:r w:rsidDel="00A84D06">
                <w:delText>HARM</w:delText>
              </w:r>
            </w:del>
            <w:ins w:id="1539" w:author="陳雅虹" w:date="2015-07-17T02:57:00Z">
              <w:r w:rsidR="00A84D06">
                <w:t>HAC</w:t>
              </w:r>
            </w:ins>
            <w:bookmarkEnd w:id="15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056"/>
              <w:gridCol w:w="522"/>
              <w:gridCol w:w="522"/>
              <w:gridCol w:w="522"/>
              <w:gridCol w:w="522"/>
              <w:gridCol w:w="522"/>
              <w:gridCol w:w="522"/>
              <w:gridCol w:w="522"/>
              <w:gridCol w:w="522"/>
              <w:gridCol w:w="522"/>
              <w:gridCol w:w="522"/>
              <w:gridCol w:w="522"/>
              <w:gridCol w:w="522"/>
              <w:gridCol w:w="522"/>
              <w:gridCol w:w="522"/>
            </w:tblGrid>
            <w:tr w:rsidR="00135F67" w:rsidRPr="00A41E9F" w14:paraId="2B46389F" w14:textId="77777777" w:rsidTr="00461993">
              <w:trPr>
                <w:trHeight w:val="340"/>
              </w:trPr>
              <w:tc>
                <w:tcPr>
                  <w:tcW w:w="1056" w:type="dxa"/>
                  <w:shd w:val="clear" w:color="auto" w:fill="auto"/>
                  <w:noWrap/>
                  <w:vAlign w:val="center"/>
                  <w:hideMark/>
                </w:tcPr>
                <w:p w14:paraId="55BD6641" w14:textId="77777777" w:rsidR="00135F67" w:rsidRPr="00A41E9F" w:rsidRDefault="00135F67" w:rsidP="00394E54">
                  <w:pPr>
                    <w:framePr w:hSpace="181" w:wrap="around" w:hAnchor="text" w:xAlign="center" w:yAlign="bottom"/>
                    <w:widowControl/>
                    <w:spacing w:line="240" w:lineRule="auto"/>
                    <w:suppressOverlap/>
                    <w:jc w:val="center"/>
                    <w:rPr>
                      <w:rFonts w:eastAsia="Times New Roman"/>
                      <w:kern w:val="0"/>
                      <w:sz w:val="20"/>
                      <w:szCs w:val="20"/>
                    </w:rPr>
                  </w:pPr>
                </w:p>
              </w:tc>
              <w:tc>
                <w:tcPr>
                  <w:tcW w:w="522" w:type="dxa"/>
                  <w:shd w:val="clear" w:color="auto" w:fill="FFFF99"/>
                  <w:noWrap/>
                  <w:vAlign w:val="center"/>
                  <w:hideMark/>
                </w:tcPr>
                <w:p w14:paraId="5E08B81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C1</w:t>
                  </w:r>
                </w:p>
              </w:tc>
              <w:tc>
                <w:tcPr>
                  <w:tcW w:w="522" w:type="dxa"/>
                  <w:shd w:val="clear" w:color="auto" w:fill="FFFF99"/>
                  <w:noWrap/>
                  <w:vAlign w:val="center"/>
                  <w:hideMark/>
                </w:tcPr>
                <w:p w14:paraId="0F8BE49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C2</w:t>
                  </w:r>
                </w:p>
              </w:tc>
              <w:tc>
                <w:tcPr>
                  <w:tcW w:w="522" w:type="dxa"/>
                  <w:shd w:val="clear" w:color="auto" w:fill="FFFF99"/>
                  <w:noWrap/>
                  <w:vAlign w:val="center"/>
                  <w:hideMark/>
                </w:tcPr>
                <w:p w14:paraId="04CE17B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C3</w:t>
                  </w:r>
                </w:p>
              </w:tc>
              <w:tc>
                <w:tcPr>
                  <w:tcW w:w="522" w:type="dxa"/>
                  <w:shd w:val="clear" w:color="auto" w:fill="FFFF99"/>
                  <w:noWrap/>
                  <w:vAlign w:val="center"/>
                  <w:hideMark/>
                </w:tcPr>
                <w:p w14:paraId="7171195A"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C4</w:t>
                  </w:r>
                </w:p>
              </w:tc>
              <w:tc>
                <w:tcPr>
                  <w:tcW w:w="522" w:type="dxa"/>
                  <w:shd w:val="clear" w:color="auto" w:fill="FFFF99"/>
                  <w:noWrap/>
                  <w:vAlign w:val="center"/>
                  <w:hideMark/>
                </w:tcPr>
                <w:p w14:paraId="1AE6894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C5</w:t>
                  </w:r>
                </w:p>
              </w:tc>
              <w:tc>
                <w:tcPr>
                  <w:tcW w:w="522" w:type="dxa"/>
                  <w:shd w:val="clear" w:color="auto" w:fill="FFFF99"/>
                  <w:noWrap/>
                  <w:vAlign w:val="center"/>
                  <w:hideMark/>
                </w:tcPr>
                <w:p w14:paraId="192D651A"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C6</w:t>
                  </w:r>
                </w:p>
              </w:tc>
              <w:tc>
                <w:tcPr>
                  <w:tcW w:w="522" w:type="dxa"/>
                  <w:shd w:val="clear" w:color="auto" w:fill="FFFF99"/>
                  <w:noWrap/>
                  <w:vAlign w:val="center"/>
                  <w:hideMark/>
                </w:tcPr>
                <w:p w14:paraId="7D8C570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C7</w:t>
                  </w:r>
                </w:p>
              </w:tc>
              <w:tc>
                <w:tcPr>
                  <w:tcW w:w="522" w:type="dxa"/>
                  <w:shd w:val="clear" w:color="auto" w:fill="FFFF99"/>
                  <w:noWrap/>
                  <w:vAlign w:val="center"/>
                  <w:hideMark/>
                </w:tcPr>
                <w:p w14:paraId="0BF3BDC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C8</w:t>
                  </w:r>
                </w:p>
              </w:tc>
              <w:tc>
                <w:tcPr>
                  <w:tcW w:w="522" w:type="dxa"/>
                  <w:shd w:val="clear" w:color="auto" w:fill="FFFF99"/>
                  <w:noWrap/>
                  <w:vAlign w:val="center"/>
                  <w:hideMark/>
                </w:tcPr>
                <w:p w14:paraId="20C4361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C9</w:t>
                  </w:r>
                </w:p>
              </w:tc>
              <w:tc>
                <w:tcPr>
                  <w:tcW w:w="522" w:type="dxa"/>
                  <w:shd w:val="clear" w:color="auto" w:fill="FFFF99"/>
                  <w:noWrap/>
                  <w:vAlign w:val="center"/>
                  <w:hideMark/>
                </w:tcPr>
                <w:p w14:paraId="225CC09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C10</w:t>
                  </w:r>
                </w:p>
              </w:tc>
              <w:tc>
                <w:tcPr>
                  <w:tcW w:w="522" w:type="dxa"/>
                  <w:shd w:val="clear" w:color="auto" w:fill="FFFF99"/>
                  <w:noWrap/>
                  <w:vAlign w:val="center"/>
                  <w:hideMark/>
                </w:tcPr>
                <w:p w14:paraId="5B543FD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C11</w:t>
                  </w:r>
                </w:p>
              </w:tc>
              <w:tc>
                <w:tcPr>
                  <w:tcW w:w="522" w:type="dxa"/>
                  <w:shd w:val="clear" w:color="auto" w:fill="FFFF99"/>
                  <w:noWrap/>
                  <w:vAlign w:val="center"/>
                  <w:hideMark/>
                </w:tcPr>
                <w:p w14:paraId="4A21C15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C12</w:t>
                  </w:r>
                </w:p>
              </w:tc>
              <w:tc>
                <w:tcPr>
                  <w:tcW w:w="522" w:type="dxa"/>
                  <w:shd w:val="clear" w:color="auto" w:fill="FFFF99"/>
                  <w:noWrap/>
                  <w:vAlign w:val="center"/>
                  <w:hideMark/>
                </w:tcPr>
                <w:p w14:paraId="0C0232B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C13</w:t>
                  </w:r>
                </w:p>
              </w:tc>
              <w:tc>
                <w:tcPr>
                  <w:tcW w:w="522" w:type="dxa"/>
                  <w:shd w:val="clear" w:color="auto" w:fill="FFFF99"/>
                  <w:noWrap/>
                  <w:vAlign w:val="center"/>
                  <w:hideMark/>
                </w:tcPr>
                <w:p w14:paraId="4B5F8A3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C14</w:t>
                  </w:r>
                </w:p>
              </w:tc>
            </w:tr>
            <w:tr w:rsidR="00135F67" w:rsidRPr="00A41E9F" w14:paraId="7938B581" w14:textId="77777777" w:rsidTr="00461993">
              <w:trPr>
                <w:trHeight w:val="340"/>
              </w:trPr>
              <w:tc>
                <w:tcPr>
                  <w:tcW w:w="1056" w:type="dxa"/>
                  <w:shd w:val="clear" w:color="auto" w:fill="FFFF99"/>
                  <w:noWrap/>
                  <w:vAlign w:val="center"/>
                  <w:hideMark/>
                </w:tcPr>
                <w:p w14:paraId="3FF7010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Watch</w:t>
                  </w:r>
                  <w:r>
                    <w:rPr>
                      <w:rFonts w:eastAsia="新細明體"/>
                      <w:color w:val="000000"/>
                      <w:kern w:val="0"/>
                      <w:sz w:val="20"/>
                      <w:szCs w:val="20"/>
                    </w:rPr>
                    <w:t xml:space="preserve"> </w:t>
                  </w:r>
                  <w:r w:rsidRPr="00A41E9F">
                    <w:rPr>
                      <w:rFonts w:eastAsia="新細明體"/>
                      <w:color w:val="000000"/>
                      <w:kern w:val="0"/>
                      <w:sz w:val="20"/>
                      <w:szCs w:val="20"/>
                    </w:rPr>
                    <w:t>TV</w:t>
                  </w:r>
                </w:p>
              </w:tc>
              <w:tc>
                <w:tcPr>
                  <w:tcW w:w="522" w:type="dxa"/>
                  <w:shd w:val="clear" w:color="000000" w:fill="F8696B"/>
                  <w:noWrap/>
                  <w:vAlign w:val="center"/>
                  <w:hideMark/>
                </w:tcPr>
                <w:p w14:paraId="01EF5E8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21</w:t>
                  </w:r>
                </w:p>
              </w:tc>
              <w:tc>
                <w:tcPr>
                  <w:tcW w:w="522" w:type="dxa"/>
                  <w:shd w:val="clear" w:color="000000" w:fill="F8696B"/>
                  <w:noWrap/>
                  <w:vAlign w:val="center"/>
                  <w:hideMark/>
                </w:tcPr>
                <w:p w14:paraId="5709697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42</w:t>
                  </w:r>
                </w:p>
              </w:tc>
              <w:tc>
                <w:tcPr>
                  <w:tcW w:w="522" w:type="dxa"/>
                  <w:shd w:val="clear" w:color="000000" w:fill="FCFCFF"/>
                  <w:noWrap/>
                  <w:vAlign w:val="center"/>
                  <w:hideMark/>
                </w:tcPr>
                <w:p w14:paraId="1F1F8B3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82D9CE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8E9C39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B00E74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CB622FA"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268BEE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E9EC"/>
                  <w:noWrap/>
                  <w:vAlign w:val="center"/>
                  <w:hideMark/>
                </w:tcPr>
                <w:p w14:paraId="1770042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6</w:t>
                  </w:r>
                </w:p>
              </w:tc>
              <w:tc>
                <w:tcPr>
                  <w:tcW w:w="522" w:type="dxa"/>
                  <w:shd w:val="clear" w:color="000000" w:fill="FCFCFF"/>
                  <w:noWrap/>
                  <w:vAlign w:val="center"/>
                  <w:hideMark/>
                </w:tcPr>
                <w:p w14:paraId="3F5BFF0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7542FA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3B4C74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94EA03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864AC7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195319C6" w14:textId="77777777" w:rsidTr="00461993">
              <w:trPr>
                <w:trHeight w:val="340"/>
              </w:trPr>
              <w:tc>
                <w:tcPr>
                  <w:tcW w:w="1056" w:type="dxa"/>
                  <w:shd w:val="clear" w:color="auto" w:fill="FFFF99"/>
                  <w:noWrap/>
                  <w:vAlign w:val="center"/>
                  <w:hideMark/>
                </w:tcPr>
                <w:p w14:paraId="0F980E20" w14:textId="77777777" w:rsidR="00135F67"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Read</w:t>
                  </w:r>
                </w:p>
                <w:p w14:paraId="5762A9A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Newspaper</w:t>
                  </w:r>
                </w:p>
              </w:tc>
              <w:tc>
                <w:tcPr>
                  <w:tcW w:w="522" w:type="dxa"/>
                  <w:shd w:val="clear" w:color="000000" w:fill="FCFCFF"/>
                  <w:noWrap/>
                  <w:vAlign w:val="center"/>
                  <w:hideMark/>
                </w:tcPr>
                <w:p w14:paraId="7F1274A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213265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33B24CB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62</w:t>
                  </w:r>
                </w:p>
              </w:tc>
              <w:tc>
                <w:tcPr>
                  <w:tcW w:w="522" w:type="dxa"/>
                  <w:shd w:val="clear" w:color="000000" w:fill="FCFCFF"/>
                  <w:noWrap/>
                  <w:vAlign w:val="center"/>
                  <w:hideMark/>
                </w:tcPr>
                <w:p w14:paraId="5A36E1E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685335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F0F2A9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3E2574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D3ADF8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6F9"/>
                  <w:noWrap/>
                  <w:vAlign w:val="center"/>
                  <w:hideMark/>
                </w:tcPr>
                <w:p w14:paraId="369E731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c>
                <w:tcPr>
                  <w:tcW w:w="522" w:type="dxa"/>
                  <w:shd w:val="clear" w:color="000000" w:fill="FCFCFF"/>
                  <w:noWrap/>
                  <w:vAlign w:val="center"/>
                  <w:hideMark/>
                </w:tcPr>
                <w:p w14:paraId="77B14D6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7F28C4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EFB89E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2E7540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F8EEE2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7258587E" w14:textId="77777777" w:rsidTr="00461993">
              <w:trPr>
                <w:trHeight w:val="340"/>
              </w:trPr>
              <w:tc>
                <w:tcPr>
                  <w:tcW w:w="1056" w:type="dxa"/>
                  <w:shd w:val="clear" w:color="auto" w:fill="FFFF99"/>
                  <w:noWrap/>
                  <w:vAlign w:val="center"/>
                  <w:hideMark/>
                </w:tcPr>
                <w:p w14:paraId="24107EF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Exercise</w:t>
                  </w:r>
                </w:p>
              </w:tc>
              <w:tc>
                <w:tcPr>
                  <w:tcW w:w="522" w:type="dxa"/>
                  <w:shd w:val="clear" w:color="000000" w:fill="FCFCFF"/>
                  <w:noWrap/>
                  <w:vAlign w:val="center"/>
                  <w:hideMark/>
                </w:tcPr>
                <w:p w14:paraId="27E3D93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B110D1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830EE3A"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582FCEB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119</w:t>
                  </w:r>
                </w:p>
              </w:tc>
              <w:tc>
                <w:tcPr>
                  <w:tcW w:w="522" w:type="dxa"/>
                  <w:shd w:val="clear" w:color="000000" w:fill="FCFCFF"/>
                  <w:noWrap/>
                  <w:vAlign w:val="center"/>
                  <w:hideMark/>
                </w:tcPr>
                <w:p w14:paraId="3D19D2F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2BF261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A24604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08F22B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E32CD6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DFE878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8A1A08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B98BE8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DD2063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D44C57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3ABCA0C6" w14:textId="77777777" w:rsidTr="00461993">
              <w:trPr>
                <w:trHeight w:val="340"/>
              </w:trPr>
              <w:tc>
                <w:tcPr>
                  <w:tcW w:w="1056" w:type="dxa"/>
                  <w:shd w:val="clear" w:color="auto" w:fill="FFFF99"/>
                  <w:noWrap/>
                  <w:vAlign w:val="center"/>
                  <w:hideMark/>
                </w:tcPr>
                <w:p w14:paraId="4247DA0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Meal</w:t>
                  </w:r>
                </w:p>
              </w:tc>
              <w:tc>
                <w:tcPr>
                  <w:tcW w:w="522" w:type="dxa"/>
                  <w:shd w:val="clear" w:color="000000" w:fill="FCFCFF"/>
                  <w:noWrap/>
                  <w:vAlign w:val="center"/>
                  <w:hideMark/>
                </w:tcPr>
                <w:p w14:paraId="5984FD5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DF8AE0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83A1DB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891B12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68469C5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26</w:t>
                  </w:r>
                </w:p>
              </w:tc>
              <w:tc>
                <w:tcPr>
                  <w:tcW w:w="522" w:type="dxa"/>
                  <w:shd w:val="clear" w:color="000000" w:fill="F8696B"/>
                  <w:noWrap/>
                  <w:vAlign w:val="center"/>
                  <w:hideMark/>
                </w:tcPr>
                <w:p w14:paraId="77E931D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107</w:t>
                  </w:r>
                </w:p>
              </w:tc>
              <w:tc>
                <w:tcPr>
                  <w:tcW w:w="522" w:type="dxa"/>
                  <w:shd w:val="clear" w:color="000000" w:fill="F8696B"/>
                  <w:noWrap/>
                  <w:vAlign w:val="center"/>
                  <w:hideMark/>
                </w:tcPr>
                <w:p w14:paraId="4828E1D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90</w:t>
                  </w:r>
                </w:p>
              </w:tc>
              <w:tc>
                <w:tcPr>
                  <w:tcW w:w="522" w:type="dxa"/>
                  <w:shd w:val="clear" w:color="000000" w:fill="FCFCFF"/>
                  <w:noWrap/>
                  <w:vAlign w:val="center"/>
                  <w:hideMark/>
                </w:tcPr>
                <w:p w14:paraId="636CB08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BBCE01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7EDC34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769240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797109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BFE"/>
                  <w:noWrap/>
                  <w:vAlign w:val="center"/>
                  <w:hideMark/>
                </w:tcPr>
                <w:p w14:paraId="1964E6D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c>
                <w:tcPr>
                  <w:tcW w:w="522" w:type="dxa"/>
                  <w:shd w:val="clear" w:color="000000" w:fill="FCFCFF"/>
                  <w:noWrap/>
                  <w:vAlign w:val="center"/>
                  <w:hideMark/>
                </w:tcPr>
                <w:p w14:paraId="4EF8D2D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64A7008F" w14:textId="77777777" w:rsidTr="00461993">
              <w:trPr>
                <w:trHeight w:val="340"/>
              </w:trPr>
              <w:tc>
                <w:tcPr>
                  <w:tcW w:w="1056" w:type="dxa"/>
                  <w:shd w:val="clear" w:color="auto" w:fill="FFFF99"/>
                  <w:noWrap/>
                  <w:vAlign w:val="center"/>
                  <w:hideMark/>
                </w:tcPr>
                <w:p w14:paraId="7170A7A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Play</w:t>
                  </w:r>
                  <w:r>
                    <w:rPr>
                      <w:rFonts w:eastAsia="新細明體"/>
                      <w:color w:val="000000"/>
                      <w:kern w:val="0"/>
                      <w:sz w:val="20"/>
                      <w:szCs w:val="20"/>
                    </w:rPr>
                    <w:t xml:space="preserve"> </w:t>
                  </w:r>
                  <w:r w:rsidRPr="00A41E9F">
                    <w:rPr>
                      <w:rFonts w:eastAsia="新細明體"/>
                      <w:color w:val="000000"/>
                      <w:kern w:val="0"/>
                      <w:sz w:val="20"/>
                      <w:szCs w:val="20"/>
                    </w:rPr>
                    <w:t>Pad</w:t>
                  </w:r>
                </w:p>
              </w:tc>
              <w:tc>
                <w:tcPr>
                  <w:tcW w:w="522" w:type="dxa"/>
                  <w:shd w:val="clear" w:color="000000" w:fill="FCFCFF"/>
                  <w:noWrap/>
                  <w:vAlign w:val="center"/>
                  <w:hideMark/>
                </w:tcPr>
                <w:p w14:paraId="09DC250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D847CE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EB8156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71959A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290F13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D83E3B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7C3B78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2A656E9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89</w:t>
                  </w:r>
                </w:p>
              </w:tc>
              <w:tc>
                <w:tcPr>
                  <w:tcW w:w="522" w:type="dxa"/>
                  <w:shd w:val="clear" w:color="000000" w:fill="F8696B"/>
                  <w:noWrap/>
                  <w:vAlign w:val="center"/>
                  <w:hideMark/>
                </w:tcPr>
                <w:p w14:paraId="104FA27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45</w:t>
                  </w:r>
                </w:p>
              </w:tc>
              <w:tc>
                <w:tcPr>
                  <w:tcW w:w="522" w:type="dxa"/>
                  <w:shd w:val="clear" w:color="000000" w:fill="FCF9FC"/>
                  <w:noWrap/>
                  <w:vAlign w:val="center"/>
                  <w:hideMark/>
                </w:tcPr>
                <w:p w14:paraId="5A19923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3</w:t>
                  </w:r>
                </w:p>
              </w:tc>
              <w:tc>
                <w:tcPr>
                  <w:tcW w:w="522" w:type="dxa"/>
                  <w:shd w:val="clear" w:color="000000" w:fill="FCFCFF"/>
                  <w:noWrap/>
                  <w:vAlign w:val="center"/>
                  <w:hideMark/>
                </w:tcPr>
                <w:p w14:paraId="220C1F8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622511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D8CB68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A43C34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78ACDC83" w14:textId="77777777" w:rsidTr="00461993">
              <w:trPr>
                <w:trHeight w:val="340"/>
              </w:trPr>
              <w:tc>
                <w:tcPr>
                  <w:tcW w:w="1056" w:type="dxa"/>
                  <w:shd w:val="clear" w:color="auto" w:fill="FFFF99"/>
                  <w:noWrap/>
                  <w:vAlign w:val="center"/>
                  <w:hideMark/>
                </w:tcPr>
                <w:p w14:paraId="75CD6DA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Read</w:t>
                  </w:r>
                  <w:r>
                    <w:rPr>
                      <w:rFonts w:eastAsia="新細明體"/>
                      <w:color w:val="000000"/>
                      <w:kern w:val="0"/>
                      <w:sz w:val="20"/>
                      <w:szCs w:val="20"/>
                    </w:rPr>
                    <w:t xml:space="preserve"> Book</w:t>
                  </w:r>
                </w:p>
              </w:tc>
              <w:tc>
                <w:tcPr>
                  <w:tcW w:w="522" w:type="dxa"/>
                  <w:shd w:val="clear" w:color="000000" w:fill="FCFCFF"/>
                  <w:noWrap/>
                  <w:vAlign w:val="center"/>
                  <w:hideMark/>
                </w:tcPr>
                <w:p w14:paraId="64F380B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C9EEF5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85088D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49D73F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777CEB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A41E41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CD9687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B89194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6F9"/>
                  <w:noWrap/>
                  <w:vAlign w:val="center"/>
                  <w:hideMark/>
                </w:tcPr>
                <w:p w14:paraId="159AE13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c>
                <w:tcPr>
                  <w:tcW w:w="522" w:type="dxa"/>
                  <w:shd w:val="clear" w:color="000000" w:fill="F8696B"/>
                  <w:noWrap/>
                  <w:vAlign w:val="center"/>
                  <w:hideMark/>
                </w:tcPr>
                <w:p w14:paraId="71BE54C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124</w:t>
                  </w:r>
                </w:p>
              </w:tc>
              <w:tc>
                <w:tcPr>
                  <w:tcW w:w="522" w:type="dxa"/>
                  <w:shd w:val="clear" w:color="000000" w:fill="FCFCFF"/>
                  <w:noWrap/>
                  <w:vAlign w:val="center"/>
                  <w:hideMark/>
                </w:tcPr>
                <w:p w14:paraId="2DC6CAF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E65C8B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1D0E90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689346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231B9575" w14:textId="77777777" w:rsidTr="00461993">
              <w:trPr>
                <w:trHeight w:val="340"/>
              </w:trPr>
              <w:tc>
                <w:tcPr>
                  <w:tcW w:w="1056" w:type="dxa"/>
                  <w:shd w:val="clear" w:color="auto" w:fill="FFFF99"/>
                  <w:noWrap/>
                  <w:vAlign w:val="center"/>
                  <w:hideMark/>
                </w:tcPr>
                <w:p w14:paraId="1A94802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Sweep</w:t>
                  </w:r>
                </w:p>
              </w:tc>
              <w:tc>
                <w:tcPr>
                  <w:tcW w:w="522" w:type="dxa"/>
                  <w:shd w:val="clear" w:color="000000" w:fill="FCFCFF"/>
                  <w:noWrap/>
                  <w:vAlign w:val="center"/>
                  <w:hideMark/>
                </w:tcPr>
                <w:p w14:paraId="4E054E0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C8F580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230FD8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C7BF17A"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9EB945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DA677D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651443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6B286C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9EAA01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90BA97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2F70BBF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64</w:t>
                  </w:r>
                </w:p>
              </w:tc>
              <w:tc>
                <w:tcPr>
                  <w:tcW w:w="522" w:type="dxa"/>
                  <w:shd w:val="clear" w:color="000000" w:fill="FCFCFF"/>
                  <w:noWrap/>
                  <w:vAlign w:val="center"/>
                  <w:hideMark/>
                </w:tcPr>
                <w:p w14:paraId="12E7604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5166299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8FA"/>
                  <w:noWrap/>
                  <w:vAlign w:val="center"/>
                  <w:hideMark/>
                </w:tcPr>
                <w:p w14:paraId="5756417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r>
            <w:tr w:rsidR="00135F67" w:rsidRPr="00A41E9F" w14:paraId="2B4F9330" w14:textId="77777777" w:rsidTr="00461993">
              <w:trPr>
                <w:trHeight w:val="340"/>
              </w:trPr>
              <w:tc>
                <w:tcPr>
                  <w:tcW w:w="1056" w:type="dxa"/>
                  <w:shd w:val="clear" w:color="auto" w:fill="FFFF99"/>
                  <w:noWrap/>
                  <w:vAlign w:val="center"/>
                  <w:hideMark/>
                </w:tcPr>
                <w:p w14:paraId="744167B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Sleep</w:t>
                  </w:r>
                </w:p>
              </w:tc>
              <w:tc>
                <w:tcPr>
                  <w:tcW w:w="522" w:type="dxa"/>
                  <w:shd w:val="clear" w:color="000000" w:fill="FCFCFF"/>
                  <w:noWrap/>
                  <w:vAlign w:val="center"/>
                  <w:hideMark/>
                </w:tcPr>
                <w:p w14:paraId="0C33E85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E66036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A9CD15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D18EC4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02D0D3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B603A3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5A61DE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0D6238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21DA83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6CB2C5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B70A2D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1B24E2B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297</w:t>
                  </w:r>
                </w:p>
              </w:tc>
              <w:tc>
                <w:tcPr>
                  <w:tcW w:w="522" w:type="dxa"/>
                  <w:shd w:val="clear" w:color="000000" w:fill="FCFCFF"/>
                  <w:noWrap/>
                  <w:vAlign w:val="center"/>
                  <w:hideMark/>
                </w:tcPr>
                <w:p w14:paraId="71192AB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8FA"/>
                  <w:noWrap/>
                  <w:vAlign w:val="center"/>
                  <w:hideMark/>
                </w:tcPr>
                <w:p w14:paraId="6D8891D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r>
            <w:tr w:rsidR="00135F67" w:rsidRPr="00A41E9F" w14:paraId="3C9A779C" w14:textId="77777777" w:rsidTr="00461993">
              <w:trPr>
                <w:trHeight w:val="340"/>
              </w:trPr>
              <w:tc>
                <w:tcPr>
                  <w:tcW w:w="1056" w:type="dxa"/>
                  <w:shd w:val="clear" w:color="auto" w:fill="FFFF99"/>
                  <w:noWrap/>
                  <w:vAlign w:val="center"/>
                  <w:hideMark/>
                </w:tcPr>
                <w:p w14:paraId="26CE673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Wash</w:t>
                  </w:r>
                  <w:r>
                    <w:rPr>
                      <w:rFonts w:eastAsia="新細明體"/>
                      <w:color w:val="000000"/>
                      <w:kern w:val="0"/>
                      <w:sz w:val="20"/>
                      <w:szCs w:val="20"/>
                    </w:rPr>
                    <w:t xml:space="preserve"> </w:t>
                  </w:r>
                  <w:r w:rsidRPr="00A41E9F">
                    <w:rPr>
                      <w:rFonts w:eastAsia="新細明體"/>
                      <w:color w:val="000000"/>
                      <w:kern w:val="0"/>
                      <w:sz w:val="20"/>
                      <w:szCs w:val="20"/>
                    </w:rPr>
                    <w:t>Dishes</w:t>
                  </w:r>
                </w:p>
              </w:tc>
              <w:tc>
                <w:tcPr>
                  <w:tcW w:w="522" w:type="dxa"/>
                  <w:shd w:val="clear" w:color="000000" w:fill="FCFCFF"/>
                  <w:noWrap/>
                  <w:vAlign w:val="center"/>
                  <w:hideMark/>
                </w:tcPr>
                <w:p w14:paraId="5759729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D8E79C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DE390F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E3DA90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E8B36A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DBCAA3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9D9E78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793014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DA4CA3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5EEC6D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144F3A1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E74543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0FD0270A"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172</w:t>
                  </w:r>
                </w:p>
              </w:tc>
              <w:tc>
                <w:tcPr>
                  <w:tcW w:w="522" w:type="dxa"/>
                  <w:shd w:val="clear" w:color="000000" w:fill="FCFCFF"/>
                  <w:noWrap/>
                  <w:vAlign w:val="center"/>
                  <w:hideMark/>
                </w:tcPr>
                <w:p w14:paraId="3F7668A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r>
            <w:tr w:rsidR="00135F67" w:rsidRPr="00A41E9F" w14:paraId="6D41996E" w14:textId="77777777" w:rsidTr="00461993">
              <w:trPr>
                <w:trHeight w:val="340"/>
              </w:trPr>
              <w:tc>
                <w:tcPr>
                  <w:tcW w:w="1056" w:type="dxa"/>
                  <w:shd w:val="clear" w:color="auto" w:fill="FFFF99"/>
                  <w:noWrap/>
                  <w:vAlign w:val="center"/>
                  <w:hideMark/>
                </w:tcPr>
                <w:p w14:paraId="0CEB6F7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Go Out</w:t>
                  </w:r>
                </w:p>
              </w:tc>
              <w:tc>
                <w:tcPr>
                  <w:tcW w:w="522" w:type="dxa"/>
                  <w:shd w:val="clear" w:color="000000" w:fill="FCFCFF"/>
                  <w:noWrap/>
                  <w:vAlign w:val="center"/>
                  <w:hideMark/>
                </w:tcPr>
                <w:p w14:paraId="3F1F1EB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7EB069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E687EB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9D2CEC3"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752C802"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DCFE54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B9B5B4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20ADE5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36004DC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44B59308"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4D6606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2F3D996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933B90C"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8696B"/>
                  <w:noWrap/>
                  <w:vAlign w:val="center"/>
                  <w:hideMark/>
                </w:tcPr>
                <w:p w14:paraId="004EE20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59</w:t>
                  </w:r>
                </w:p>
              </w:tc>
            </w:tr>
            <w:tr w:rsidR="00135F67" w:rsidRPr="00A41E9F" w14:paraId="72678D30" w14:textId="77777777" w:rsidTr="00461993">
              <w:trPr>
                <w:trHeight w:val="340"/>
              </w:trPr>
              <w:tc>
                <w:tcPr>
                  <w:tcW w:w="1056" w:type="dxa"/>
                  <w:shd w:val="clear" w:color="auto" w:fill="FFFF99"/>
                  <w:noWrap/>
                  <w:vAlign w:val="center"/>
                  <w:hideMark/>
                </w:tcPr>
                <w:p w14:paraId="08A7F2F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Other</w:t>
                  </w:r>
                </w:p>
              </w:tc>
              <w:tc>
                <w:tcPr>
                  <w:tcW w:w="522" w:type="dxa"/>
                  <w:shd w:val="clear" w:color="000000" w:fill="FCF5F8"/>
                  <w:noWrap/>
                  <w:vAlign w:val="center"/>
                  <w:hideMark/>
                </w:tcPr>
                <w:p w14:paraId="2E20EC70"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w:t>
                  </w:r>
                </w:p>
              </w:tc>
              <w:tc>
                <w:tcPr>
                  <w:tcW w:w="522" w:type="dxa"/>
                  <w:shd w:val="clear" w:color="000000" w:fill="FCFCFF"/>
                  <w:noWrap/>
                  <w:vAlign w:val="center"/>
                  <w:hideMark/>
                </w:tcPr>
                <w:p w14:paraId="401B3E15"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70298AB6"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AFD"/>
                  <w:noWrap/>
                  <w:vAlign w:val="center"/>
                  <w:hideMark/>
                </w:tcPr>
                <w:p w14:paraId="04BB553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c>
                <w:tcPr>
                  <w:tcW w:w="522" w:type="dxa"/>
                  <w:shd w:val="clear" w:color="000000" w:fill="FCFCFF"/>
                  <w:noWrap/>
                  <w:vAlign w:val="center"/>
                  <w:hideMark/>
                </w:tcPr>
                <w:p w14:paraId="21C0E471"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0008852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CFF"/>
                  <w:noWrap/>
                  <w:vAlign w:val="center"/>
                  <w:hideMark/>
                </w:tcPr>
                <w:p w14:paraId="61E8717F"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BFE"/>
                  <w:noWrap/>
                  <w:vAlign w:val="center"/>
                  <w:hideMark/>
                </w:tcPr>
                <w:p w14:paraId="2D56F08D"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w:t>
                  </w:r>
                </w:p>
              </w:tc>
              <w:tc>
                <w:tcPr>
                  <w:tcW w:w="522" w:type="dxa"/>
                  <w:shd w:val="clear" w:color="000000" w:fill="FCF3F6"/>
                  <w:noWrap/>
                  <w:vAlign w:val="center"/>
                  <w:hideMark/>
                </w:tcPr>
                <w:p w14:paraId="7B572969"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3</w:t>
                  </w:r>
                </w:p>
              </w:tc>
              <w:tc>
                <w:tcPr>
                  <w:tcW w:w="522" w:type="dxa"/>
                  <w:shd w:val="clear" w:color="000000" w:fill="FCFCFF"/>
                  <w:noWrap/>
                  <w:vAlign w:val="center"/>
                  <w:hideMark/>
                </w:tcPr>
                <w:p w14:paraId="59DC995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0</w:t>
                  </w:r>
                </w:p>
              </w:tc>
              <w:tc>
                <w:tcPr>
                  <w:tcW w:w="522" w:type="dxa"/>
                  <w:shd w:val="clear" w:color="000000" w:fill="FCFAFD"/>
                  <w:noWrap/>
                  <w:vAlign w:val="center"/>
                  <w:hideMark/>
                </w:tcPr>
                <w:p w14:paraId="7EF312D7"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w:t>
                  </w:r>
                </w:p>
              </w:tc>
              <w:tc>
                <w:tcPr>
                  <w:tcW w:w="522" w:type="dxa"/>
                  <w:shd w:val="clear" w:color="000000" w:fill="FCFCFF"/>
                  <w:noWrap/>
                  <w:vAlign w:val="center"/>
                  <w:hideMark/>
                </w:tcPr>
                <w:p w14:paraId="4E26AE74"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1</w:t>
                  </w:r>
                </w:p>
              </w:tc>
              <w:tc>
                <w:tcPr>
                  <w:tcW w:w="522" w:type="dxa"/>
                  <w:shd w:val="clear" w:color="000000" w:fill="FCFBFE"/>
                  <w:noWrap/>
                  <w:vAlign w:val="center"/>
                  <w:hideMark/>
                </w:tcPr>
                <w:p w14:paraId="3CFF64CB"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2</w:t>
                  </w:r>
                </w:p>
              </w:tc>
              <w:tc>
                <w:tcPr>
                  <w:tcW w:w="522" w:type="dxa"/>
                  <w:shd w:val="clear" w:color="000000" w:fill="FCF3F5"/>
                  <w:noWrap/>
                  <w:vAlign w:val="center"/>
                  <w:hideMark/>
                </w:tcPr>
                <w:p w14:paraId="2CCA929E" w14:textId="77777777" w:rsidR="00135F67" w:rsidRPr="00A41E9F"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A41E9F">
                    <w:rPr>
                      <w:rFonts w:eastAsia="新細明體"/>
                      <w:color w:val="000000"/>
                      <w:kern w:val="0"/>
                      <w:sz w:val="20"/>
                      <w:szCs w:val="20"/>
                    </w:rPr>
                    <w:t>4</w:t>
                  </w:r>
                </w:p>
              </w:tc>
            </w:tr>
          </w:tbl>
          <w:p w14:paraId="0A1DA8E9" w14:textId="77777777" w:rsidR="00135F67" w:rsidRDefault="00135F67" w:rsidP="00135F67">
            <w:pPr>
              <w:pStyle w:val="afff5"/>
              <w:ind w:firstLine="0"/>
            </w:pPr>
          </w:p>
        </w:tc>
      </w:tr>
    </w:tbl>
    <w:p w14:paraId="3AFDAC90" w14:textId="58457DE8" w:rsidR="00CD028E" w:rsidRDefault="00FD4163" w:rsidP="00135F67">
      <w:pPr>
        <w:pStyle w:val="afff5"/>
      </w:pPr>
      <w:r>
        <w:rPr>
          <w:rFonts w:hint="eastAsia"/>
        </w:rPr>
        <w:t xml:space="preserve">The system generates the </w:t>
      </w:r>
      <w:r>
        <w:t>labeling</w:t>
      </w:r>
      <w:r>
        <w:rPr>
          <w:rFonts w:hint="eastAsia"/>
        </w:rPr>
        <w:t xml:space="preserve"> </w:t>
      </w:r>
      <w:r>
        <w:t>interface that each cluster has one color</w:t>
      </w:r>
      <w:r w:rsidR="000B78CE">
        <w:t xml:space="preserve">. User needs to label each cluster belong to which daily living activity. </w:t>
      </w:r>
      <w:ins w:id="1540" w:author="陳雅虹" w:date="2015-07-17T11:26:00Z">
        <w:r w:rsidR="00953473">
          <w:fldChar w:fldCharType="begin"/>
        </w:r>
        <w:r w:rsidR="00953473">
          <w:instrText xml:space="preserve"> REF _Ref424895732 \h </w:instrText>
        </w:r>
      </w:ins>
      <w:r w:rsidR="00953473">
        <w:fldChar w:fldCharType="separate"/>
      </w:r>
      <w:r w:rsidR="00394E54" w:rsidRPr="00C175B9">
        <w:t xml:space="preserve">Fig. </w:t>
      </w:r>
      <w:r w:rsidR="00394E54">
        <w:rPr>
          <w:noProof/>
        </w:rPr>
        <w:t>5</w:t>
      </w:r>
      <w:r w:rsidR="00394E54" w:rsidRPr="00C175B9">
        <w:noBreakHyphen/>
      </w:r>
      <w:r w:rsidR="00394E54">
        <w:rPr>
          <w:noProof/>
        </w:rPr>
        <w:t>7</w:t>
      </w:r>
      <w:ins w:id="1541" w:author="陳雅虹" w:date="2015-07-17T11:26:00Z">
        <w:r w:rsidR="00953473">
          <w:fldChar w:fldCharType="end"/>
        </w:r>
      </w:ins>
      <w:del w:id="1542" w:author="陳雅虹" w:date="2015-07-17T11:26:00Z">
        <w:r w:rsidR="000B78CE" w:rsidDel="00953473">
          <w:fldChar w:fldCharType="begin"/>
        </w:r>
        <w:r w:rsidR="000B78CE" w:rsidDel="00953473">
          <w:delInstrText xml:space="preserve"> REF _Ref424351568 \h </w:delInstrText>
        </w:r>
        <w:r w:rsidR="000B78CE" w:rsidDel="00953473">
          <w:fldChar w:fldCharType="separate"/>
        </w:r>
      </w:del>
      <w:del w:id="1543" w:author="陳雅虹" w:date="2015-07-17T04:02:00Z">
        <w:r w:rsidR="002A016F" w:rsidRPr="00C175B9" w:rsidDel="00E95FA9">
          <w:delText xml:space="preserve">Fig. </w:delText>
        </w:r>
        <w:r w:rsidR="002A016F" w:rsidDel="00E95FA9">
          <w:rPr>
            <w:noProof/>
          </w:rPr>
          <w:delText>5</w:delText>
        </w:r>
        <w:r w:rsidR="002A016F" w:rsidRPr="00C175B9" w:rsidDel="00E95FA9">
          <w:noBreakHyphen/>
        </w:r>
        <w:r w:rsidR="002A016F" w:rsidDel="00E95FA9">
          <w:rPr>
            <w:noProof/>
          </w:rPr>
          <w:delText>7</w:delText>
        </w:r>
      </w:del>
      <w:del w:id="1544" w:author="陳雅虹" w:date="2015-07-17T11:26:00Z">
        <w:r w:rsidR="000B78CE" w:rsidDel="00953473">
          <w:fldChar w:fldCharType="end"/>
        </w:r>
      </w:del>
      <w:r w:rsidR="000B78CE">
        <w:t xml:space="preserve"> illustrates the labeling interface and the mapping activities are labeling in the figure.</w:t>
      </w:r>
    </w:p>
    <w:p w14:paraId="01AD971B" w14:textId="001412F4" w:rsidR="004B2B9F" w:rsidRPr="004B2B9F" w:rsidRDefault="002A76CC" w:rsidP="004B2B9F">
      <w:pPr>
        <w:pStyle w:val="afff5"/>
      </w:pPr>
      <w:r>
        <w:rPr>
          <w:rFonts w:hint="eastAsia"/>
        </w:rPr>
        <w:t>We compute the ac</w:t>
      </w:r>
      <w:r>
        <w:t xml:space="preserve">curacy of each activity that considers the dominated clusters as the activity, so the different activities that belong to the dominated cluster are considered to false </w:t>
      </w:r>
      <w:proofErr w:type="spellStart"/>
      <w:r>
        <w:t>positives</w:t>
      </w:r>
      <w:r w:rsidR="005B35D4">
        <w:t>.</w:t>
      </w:r>
      <w:r>
        <w:t>The</w:t>
      </w:r>
      <w:proofErr w:type="spellEnd"/>
      <w:r>
        <w:t xml:space="preserve"> average accuracy is up to 97.48%. It examines that we can use the categorized clusters for user to label</w:t>
      </w:r>
      <w:r w:rsidR="004E06C1">
        <w:t xml:space="preserve"> data and </w:t>
      </w:r>
      <w:r>
        <w:t xml:space="preserve">the mapping service to complete </w:t>
      </w:r>
      <w:r>
        <w:lastRenderedPageBreak/>
        <w:t>the healthcare system.</w:t>
      </w:r>
      <w:r w:rsidR="004B2B9F">
        <w:rPr>
          <w:rFonts w:hint="eastAsia"/>
        </w:rPr>
        <w:t xml:space="preserve"> The</w:t>
      </w:r>
      <w:r w:rsidR="004B2B9F">
        <w:t xml:space="preserve"> results of</w:t>
      </w:r>
      <w:r w:rsidR="004B2B9F">
        <w:rPr>
          <w:rFonts w:hint="eastAsia"/>
        </w:rPr>
        <w:t xml:space="preserve"> </w:t>
      </w:r>
      <w:r w:rsidR="004B2B9F">
        <w:t>N</w:t>
      </w:r>
      <w:del w:id="1545" w:author="陳雅虹" w:date="2015-07-17T02:57:00Z">
        <w:r w:rsidR="004B2B9F" w:rsidDel="00A84D06">
          <w:delText>HARM</w:delText>
        </w:r>
      </w:del>
      <w:ins w:id="1546" w:author="陳雅虹" w:date="2015-07-17T02:57:00Z">
        <w:r w:rsidR="004B2B9F">
          <w:t>HAC</w:t>
        </w:r>
      </w:ins>
      <w:r w:rsidR="004B2B9F">
        <w:t xml:space="preserve"> for the subject 2 and the subject 3 shows in </w:t>
      </w:r>
      <w:r w:rsidR="004B2B9F">
        <w:fldChar w:fldCharType="begin"/>
      </w:r>
      <w:r w:rsidR="004B2B9F">
        <w:instrText xml:space="preserve"> REF _Ref424758162 \h </w:instrText>
      </w:r>
      <w:r w:rsidR="004B2B9F">
        <w:fldChar w:fldCharType="separate"/>
      </w:r>
      <w:r w:rsidR="00394E54">
        <w:t xml:space="preserve">Table </w:t>
      </w:r>
      <w:r w:rsidR="00394E54">
        <w:rPr>
          <w:noProof/>
        </w:rPr>
        <w:t>5</w:t>
      </w:r>
      <w:r w:rsidR="00394E54">
        <w:noBreakHyphen/>
      </w:r>
      <w:r w:rsidR="00394E54">
        <w:rPr>
          <w:noProof/>
        </w:rPr>
        <w:t>11</w:t>
      </w:r>
      <w:r w:rsidR="004B2B9F">
        <w:fldChar w:fldCharType="end"/>
      </w:r>
      <w:r w:rsidR="004B2B9F">
        <w:t>. Each number of clusters of the 2</w:t>
      </w:r>
      <w:r w:rsidR="004B2B9F" w:rsidRPr="009405C1">
        <w:rPr>
          <w:vertAlign w:val="superscript"/>
        </w:rPr>
        <w:t>nd</w:t>
      </w:r>
      <w:r w:rsidR="004B2B9F">
        <w:t xml:space="preserve"> layer N</w:t>
      </w:r>
      <w:del w:id="1547" w:author="陳雅虹" w:date="2015-07-17T02:57:00Z">
        <w:r w:rsidR="004B2B9F" w:rsidDel="00A84D06">
          <w:delText>HARM</w:delText>
        </w:r>
      </w:del>
      <w:ins w:id="1548" w:author="陳雅虹" w:date="2015-07-17T02:57:00Z">
        <w:r w:rsidR="004B2B9F">
          <w:t>HAC</w:t>
        </w:r>
      </w:ins>
      <w:r w:rsidR="004B2B9F">
        <w:t xml:space="preserve"> is 14, 13 and 17. It greatly reduces the burden of labeling instances. </w:t>
      </w:r>
    </w:p>
    <w:tbl>
      <w:tblPr>
        <w:tblStyle w:val="ae"/>
        <w:tblpPr w:leftFromText="181" w:rightFromText="181" w:tblpXSpec="center" w:tblpYSpec="top"/>
        <w:tblOverlap w:val="never"/>
        <w:tblW w:w="0" w:type="auto"/>
        <w:jc w:val="left"/>
        <w:tblLook w:val="04A0" w:firstRow="1" w:lastRow="0" w:firstColumn="1" w:lastColumn="0" w:noHBand="0" w:noVBand="1"/>
      </w:tblPr>
      <w:tblGrid>
        <w:gridCol w:w="8560"/>
      </w:tblGrid>
      <w:tr w:rsidR="00135F67" w14:paraId="11E1B4C2" w14:textId="77777777" w:rsidTr="00737178">
        <w:trPr>
          <w:jc w:val="left"/>
        </w:trPr>
        <w:tc>
          <w:tcPr>
            <w:tcW w:w="8560" w:type="dxa"/>
            <w:tcBorders>
              <w:top w:val="nil"/>
              <w:left w:val="nil"/>
              <w:bottom w:val="nil"/>
              <w:right w:val="nil"/>
            </w:tcBorders>
          </w:tcPr>
          <w:p w14:paraId="571E5896" w14:textId="75080207" w:rsidR="00135F67" w:rsidRPr="0035085A" w:rsidRDefault="00135F67" w:rsidP="00737178">
            <w:pPr>
              <w:pStyle w:val="afff5"/>
              <w:ind w:firstLine="0"/>
              <w:jc w:val="center"/>
            </w:pPr>
            <w:bookmarkStart w:id="1549" w:name="_Toc424905600"/>
            <w:r>
              <w:t xml:space="preserve">Table </w:t>
            </w:r>
            <w:fldSimple w:instr=" STYLEREF 1 \s ">
              <w:r w:rsidR="00394E54">
                <w:rPr>
                  <w:noProof/>
                </w:rPr>
                <w:t>5</w:t>
              </w:r>
            </w:fldSimple>
            <w:r>
              <w:noBreakHyphen/>
            </w:r>
            <w:fldSimple w:instr=" SEQ Table \* ARABIC \s 1 ">
              <w:r w:rsidR="00394E54">
                <w:rPr>
                  <w:noProof/>
                </w:rPr>
                <w:t>10</w:t>
              </w:r>
            </w:fldSimple>
            <w:r>
              <w:rPr>
                <w:noProof/>
              </w:rPr>
              <w:t xml:space="preserve"> </w:t>
            </w:r>
            <w:r>
              <w:t>the accuracy of the results from the proposed N</w:t>
            </w:r>
            <w:del w:id="1550" w:author="陳雅虹" w:date="2015-07-17T02:57:00Z">
              <w:r w:rsidDel="00A84D06">
                <w:delText>HARM</w:delText>
              </w:r>
            </w:del>
            <w:ins w:id="1551" w:author="陳雅虹" w:date="2015-07-17T02:57:00Z">
              <w:r w:rsidR="00A84D06">
                <w:t>HAC</w:t>
              </w:r>
            </w:ins>
            <w:r>
              <w:t xml:space="preserve"> for the subject 1</w:t>
            </w:r>
            <w:bookmarkEnd w:id="1549"/>
          </w:p>
          <w:tbl>
            <w:tblPr>
              <w:tblW w:w="825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28" w:type="dxa"/>
                <w:right w:w="28" w:type="dxa"/>
              </w:tblCellMar>
              <w:tblLook w:val="04A0" w:firstRow="1" w:lastRow="0" w:firstColumn="1" w:lastColumn="0" w:noHBand="0" w:noVBand="1"/>
            </w:tblPr>
            <w:tblGrid>
              <w:gridCol w:w="870"/>
              <w:gridCol w:w="708"/>
              <w:gridCol w:w="142"/>
              <w:gridCol w:w="851"/>
              <w:gridCol w:w="850"/>
              <w:gridCol w:w="510"/>
              <w:gridCol w:w="721"/>
              <w:gridCol w:w="754"/>
              <w:gridCol w:w="688"/>
              <w:gridCol w:w="721"/>
              <w:gridCol w:w="721"/>
              <w:gridCol w:w="722"/>
            </w:tblGrid>
            <w:tr w:rsidR="00135F67" w:rsidRPr="003B3579" w14:paraId="5FFDAB24" w14:textId="77777777" w:rsidTr="00461993">
              <w:trPr>
                <w:trHeight w:val="340"/>
                <w:jc w:val="center"/>
              </w:trPr>
              <w:tc>
                <w:tcPr>
                  <w:tcW w:w="870" w:type="dxa"/>
                  <w:shd w:val="clear" w:color="auto" w:fill="FFFF99"/>
                  <w:noWrap/>
                  <w:vAlign w:val="center"/>
                  <w:hideMark/>
                </w:tcPr>
                <w:p w14:paraId="4239632F"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Activity</w:t>
                  </w:r>
                </w:p>
              </w:tc>
              <w:tc>
                <w:tcPr>
                  <w:tcW w:w="708" w:type="dxa"/>
                  <w:shd w:val="clear" w:color="auto" w:fill="FFCC99"/>
                  <w:noWrap/>
                  <w:vAlign w:val="center"/>
                  <w:hideMark/>
                </w:tcPr>
                <w:p w14:paraId="2E9EE31C"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Watch</w:t>
                  </w:r>
                  <w:r>
                    <w:rPr>
                      <w:rFonts w:eastAsia="新細明體"/>
                      <w:color w:val="000000"/>
                      <w:kern w:val="0"/>
                      <w:sz w:val="20"/>
                      <w:szCs w:val="20"/>
                    </w:rPr>
                    <w:t xml:space="preserve"> </w:t>
                  </w:r>
                  <w:r w:rsidRPr="003B3579">
                    <w:rPr>
                      <w:rFonts w:eastAsia="新細明體"/>
                      <w:color w:val="000000"/>
                      <w:kern w:val="0"/>
                      <w:sz w:val="20"/>
                      <w:szCs w:val="20"/>
                    </w:rPr>
                    <w:t>TV</w:t>
                  </w:r>
                </w:p>
              </w:tc>
              <w:tc>
                <w:tcPr>
                  <w:tcW w:w="993" w:type="dxa"/>
                  <w:gridSpan w:val="2"/>
                  <w:shd w:val="clear" w:color="auto" w:fill="FFCC99"/>
                  <w:noWrap/>
                  <w:vAlign w:val="center"/>
                  <w:hideMark/>
                </w:tcPr>
                <w:p w14:paraId="207B6544"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Read</w:t>
                  </w:r>
                  <w:r>
                    <w:rPr>
                      <w:rFonts w:eastAsia="新細明體"/>
                      <w:color w:val="000000"/>
                      <w:kern w:val="0"/>
                      <w:sz w:val="20"/>
                      <w:szCs w:val="20"/>
                    </w:rPr>
                    <w:t xml:space="preserve"> Newspaper</w:t>
                  </w:r>
                </w:p>
              </w:tc>
              <w:tc>
                <w:tcPr>
                  <w:tcW w:w="850" w:type="dxa"/>
                  <w:shd w:val="clear" w:color="auto" w:fill="FFCC99"/>
                  <w:noWrap/>
                  <w:vAlign w:val="center"/>
                  <w:hideMark/>
                </w:tcPr>
                <w:p w14:paraId="38E8AF1B"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Exercise</w:t>
                  </w:r>
                </w:p>
              </w:tc>
              <w:tc>
                <w:tcPr>
                  <w:tcW w:w="510" w:type="dxa"/>
                  <w:shd w:val="clear" w:color="auto" w:fill="FFCC99"/>
                  <w:noWrap/>
                  <w:vAlign w:val="center"/>
                  <w:hideMark/>
                </w:tcPr>
                <w:p w14:paraId="51926AA3"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Meal</w:t>
                  </w:r>
                </w:p>
              </w:tc>
              <w:tc>
                <w:tcPr>
                  <w:tcW w:w="721" w:type="dxa"/>
                  <w:shd w:val="clear" w:color="auto" w:fill="FFCC99"/>
                  <w:noWrap/>
                  <w:vAlign w:val="center"/>
                  <w:hideMark/>
                </w:tcPr>
                <w:p w14:paraId="7911C228"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Play</w:t>
                  </w:r>
                  <w:r>
                    <w:rPr>
                      <w:rFonts w:eastAsia="新細明體"/>
                      <w:color w:val="000000"/>
                      <w:kern w:val="0"/>
                      <w:sz w:val="20"/>
                      <w:szCs w:val="20"/>
                    </w:rPr>
                    <w:t xml:space="preserve"> </w:t>
                  </w:r>
                  <w:r w:rsidRPr="003B3579">
                    <w:rPr>
                      <w:rFonts w:eastAsia="新細明體"/>
                      <w:color w:val="000000"/>
                      <w:kern w:val="0"/>
                      <w:sz w:val="20"/>
                      <w:szCs w:val="20"/>
                    </w:rPr>
                    <w:t>Pad</w:t>
                  </w:r>
                </w:p>
              </w:tc>
              <w:tc>
                <w:tcPr>
                  <w:tcW w:w="754" w:type="dxa"/>
                  <w:shd w:val="clear" w:color="auto" w:fill="FFCC99"/>
                  <w:noWrap/>
                  <w:vAlign w:val="center"/>
                  <w:hideMark/>
                </w:tcPr>
                <w:p w14:paraId="39527BA8"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Read</w:t>
                  </w:r>
                  <w:r>
                    <w:rPr>
                      <w:rFonts w:eastAsia="新細明體"/>
                      <w:color w:val="000000"/>
                      <w:kern w:val="0"/>
                      <w:sz w:val="20"/>
                      <w:szCs w:val="20"/>
                    </w:rPr>
                    <w:t xml:space="preserve"> Book</w:t>
                  </w:r>
                </w:p>
              </w:tc>
              <w:tc>
                <w:tcPr>
                  <w:tcW w:w="688" w:type="dxa"/>
                  <w:shd w:val="clear" w:color="auto" w:fill="FFCC99"/>
                  <w:noWrap/>
                  <w:vAlign w:val="center"/>
                  <w:hideMark/>
                </w:tcPr>
                <w:p w14:paraId="2C5EB114"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Sweep</w:t>
                  </w:r>
                </w:p>
              </w:tc>
              <w:tc>
                <w:tcPr>
                  <w:tcW w:w="721" w:type="dxa"/>
                  <w:shd w:val="clear" w:color="auto" w:fill="FFCC99"/>
                  <w:noWrap/>
                  <w:vAlign w:val="center"/>
                  <w:hideMark/>
                </w:tcPr>
                <w:p w14:paraId="47BC05F6"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Sleep</w:t>
                  </w:r>
                </w:p>
              </w:tc>
              <w:tc>
                <w:tcPr>
                  <w:tcW w:w="721" w:type="dxa"/>
                  <w:shd w:val="clear" w:color="auto" w:fill="FFCC99"/>
                  <w:noWrap/>
                  <w:vAlign w:val="center"/>
                  <w:hideMark/>
                </w:tcPr>
                <w:p w14:paraId="133D82F7"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Wash</w:t>
                  </w:r>
                  <w:r>
                    <w:rPr>
                      <w:rFonts w:eastAsia="新細明體"/>
                      <w:color w:val="000000"/>
                      <w:kern w:val="0"/>
                      <w:sz w:val="20"/>
                      <w:szCs w:val="20"/>
                    </w:rPr>
                    <w:t xml:space="preserve"> </w:t>
                  </w:r>
                  <w:r w:rsidRPr="003B3579">
                    <w:rPr>
                      <w:rFonts w:eastAsia="新細明體"/>
                      <w:color w:val="000000"/>
                      <w:kern w:val="0"/>
                      <w:sz w:val="20"/>
                      <w:szCs w:val="20"/>
                    </w:rPr>
                    <w:t>Dishes</w:t>
                  </w:r>
                </w:p>
              </w:tc>
              <w:tc>
                <w:tcPr>
                  <w:tcW w:w="722" w:type="dxa"/>
                  <w:shd w:val="clear" w:color="auto" w:fill="FFCC99"/>
                  <w:noWrap/>
                  <w:vAlign w:val="center"/>
                  <w:hideMark/>
                </w:tcPr>
                <w:p w14:paraId="39D5F3FB"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Go Out</w:t>
                  </w:r>
                </w:p>
              </w:tc>
            </w:tr>
            <w:tr w:rsidR="00135F67" w:rsidRPr="003B3579" w14:paraId="6EE46371" w14:textId="77777777" w:rsidTr="00461993">
              <w:trPr>
                <w:trHeight w:val="340"/>
                <w:jc w:val="center"/>
              </w:trPr>
              <w:tc>
                <w:tcPr>
                  <w:tcW w:w="870" w:type="dxa"/>
                  <w:shd w:val="clear" w:color="auto" w:fill="FFFF99"/>
                  <w:noWrap/>
                  <w:vAlign w:val="center"/>
                  <w:hideMark/>
                </w:tcPr>
                <w:p w14:paraId="219B5E72"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Accuracy</w:t>
                  </w:r>
                </w:p>
              </w:tc>
              <w:tc>
                <w:tcPr>
                  <w:tcW w:w="708" w:type="dxa"/>
                  <w:shd w:val="clear" w:color="auto" w:fill="auto"/>
                  <w:noWrap/>
                  <w:vAlign w:val="center"/>
                  <w:hideMark/>
                </w:tcPr>
                <w:p w14:paraId="6082F123"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0.984</w:t>
                  </w:r>
                  <w:r>
                    <w:rPr>
                      <w:rFonts w:eastAsia="新細明體"/>
                      <w:color w:val="000000"/>
                      <w:kern w:val="0"/>
                      <w:sz w:val="20"/>
                      <w:szCs w:val="20"/>
                    </w:rPr>
                    <w:t>4</w:t>
                  </w:r>
                </w:p>
              </w:tc>
              <w:tc>
                <w:tcPr>
                  <w:tcW w:w="993" w:type="dxa"/>
                  <w:gridSpan w:val="2"/>
                  <w:shd w:val="clear" w:color="auto" w:fill="auto"/>
                  <w:noWrap/>
                  <w:vAlign w:val="center"/>
                  <w:hideMark/>
                </w:tcPr>
                <w:p w14:paraId="1A69AE9F"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1</w:t>
                  </w:r>
                </w:p>
              </w:tc>
              <w:tc>
                <w:tcPr>
                  <w:tcW w:w="850" w:type="dxa"/>
                  <w:shd w:val="clear" w:color="auto" w:fill="auto"/>
                  <w:noWrap/>
                  <w:vAlign w:val="center"/>
                  <w:hideMark/>
                </w:tcPr>
                <w:p w14:paraId="635CDA9C"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0.983</w:t>
                  </w:r>
                  <w:r>
                    <w:rPr>
                      <w:rFonts w:eastAsia="新細明體"/>
                      <w:color w:val="000000"/>
                      <w:kern w:val="0"/>
                      <w:sz w:val="20"/>
                      <w:szCs w:val="20"/>
                    </w:rPr>
                    <w:t>4</w:t>
                  </w:r>
                </w:p>
              </w:tc>
              <w:tc>
                <w:tcPr>
                  <w:tcW w:w="510" w:type="dxa"/>
                  <w:shd w:val="clear" w:color="auto" w:fill="auto"/>
                  <w:noWrap/>
                  <w:vAlign w:val="center"/>
                  <w:hideMark/>
                </w:tcPr>
                <w:p w14:paraId="7C3B6C22"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1</w:t>
                  </w:r>
                </w:p>
              </w:tc>
              <w:tc>
                <w:tcPr>
                  <w:tcW w:w="721" w:type="dxa"/>
                  <w:shd w:val="clear" w:color="auto" w:fill="auto"/>
                  <w:noWrap/>
                  <w:vAlign w:val="center"/>
                  <w:hideMark/>
                </w:tcPr>
                <w:p w14:paraId="0EB04FE9"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0.9054</w:t>
                  </w:r>
                </w:p>
              </w:tc>
              <w:tc>
                <w:tcPr>
                  <w:tcW w:w="754" w:type="dxa"/>
                  <w:shd w:val="clear" w:color="auto" w:fill="auto"/>
                  <w:noWrap/>
                  <w:vAlign w:val="center"/>
                  <w:hideMark/>
                </w:tcPr>
                <w:p w14:paraId="1CF6655A"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0.976</w:t>
                  </w:r>
                  <w:r>
                    <w:rPr>
                      <w:rFonts w:eastAsia="新細明體"/>
                      <w:color w:val="000000"/>
                      <w:kern w:val="0"/>
                      <w:sz w:val="20"/>
                      <w:szCs w:val="20"/>
                    </w:rPr>
                    <w:t>4</w:t>
                  </w:r>
                </w:p>
              </w:tc>
              <w:tc>
                <w:tcPr>
                  <w:tcW w:w="688" w:type="dxa"/>
                  <w:shd w:val="clear" w:color="auto" w:fill="auto"/>
                  <w:noWrap/>
                  <w:vAlign w:val="center"/>
                  <w:hideMark/>
                </w:tcPr>
                <w:p w14:paraId="339B0104"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0.984</w:t>
                  </w:r>
                  <w:r>
                    <w:rPr>
                      <w:rFonts w:eastAsia="新細明體"/>
                      <w:color w:val="000000"/>
                      <w:kern w:val="0"/>
                      <w:sz w:val="20"/>
                      <w:szCs w:val="20"/>
                    </w:rPr>
                    <w:t>6</w:t>
                  </w:r>
                </w:p>
              </w:tc>
              <w:tc>
                <w:tcPr>
                  <w:tcW w:w="721" w:type="dxa"/>
                  <w:shd w:val="clear" w:color="auto" w:fill="auto"/>
                  <w:noWrap/>
                  <w:vAlign w:val="center"/>
                  <w:hideMark/>
                </w:tcPr>
                <w:p w14:paraId="5C82CFB1"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0.996</w:t>
                  </w:r>
                  <w:r>
                    <w:rPr>
                      <w:rFonts w:eastAsia="新細明體"/>
                      <w:color w:val="000000"/>
                      <w:kern w:val="0"/>
                      <w:sz w:val="20"/>
                      <w:szCs w:val="20"/>
                    </w:rPr>
                    <w:t>6</w:t>
                  </w:r>
                </w:p>
              </w:tc>
              <w:tc>
                <w:tcPr>
                  <w:tcW w:w="721" w:type="dxa"/>
                  <w:shd w:val="clear" w:color="auto" w:fill="auto"/>
                  <w:noWrap/>
                  <w:vAlign w:val="center"/>
                  <w:hideMark/>
                </w:tcPr>
                <w:p w14:paraId="21669FF4"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0.977</w:t>
                  </w:r>
                  <w:r>
                    <w:rPr>
                      <w:rFonts w:eastAsia="新細明體"/>
                      <w:color w:val="000000"/>
                      <w:kern w:val="0"/>
                      <w:sz w:val="20"/>
                      <w:szCs w:val="20"/>
                    </w:rPr>
                    <w:t>3</w:t>
                  </w:r>
                </w:p>
              </w:tc>
              <w:tc>
                <w:tcPr>
                  <w:tcW w:w="722" w:type="dxa"/>
                  <w:shd w:val="clear" w:color="auto" w:fill="auto"/>
                  <w:noWrap/>
                  <w:vAlign w:val="center"/>
                  <w:hideMark/>
                </w:tcPr>
                <w:p w14:paraId="791327A2"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0.940</w:t>
                  </w:r>
                  <w:r>
                    <w:rPr>
                      <w:rFonts w:eastAsia="新細明體"/>
                      <w:color w:val="000000"/>
                      <w:kern w:val="0"/>
                      <w:sz w:val="20"/>
                      <w:szCs w:val="20"/>
                    </w:rPr>
                    <w:t>3</w:t>
                  </w:r>
                </w:p>
              </w:tc>
            </w:tr>
            <w:tr w:rsidR="00135F67" w:rsidRPr="003B3579" w14:paraId="202A2E35" w14:textId="77777777" w:rsidTr="00461993">
              <w:trPr>
                <w:trHeight w:val="340"/>
                <w:jc w:val="center"/>
              </w:trPr>
              <w:tc>
                <w:tcPr>
                  <w:tcW w:w="1720" w:type="dxa"/>
                  <w:gridSpan w:val="3"/>
                  <w:shd w:val="clear" w:color="auto" w:fill="FFFF99"/>
                  <w:noWrap/>
                  <w:vAlign w:val="center"/>
                  <w:hideMark/>
                </w:tcPr>
                <w:p w14:paraId="4AC7CDFA" w14:textId="77777777" w:rsidR="00135F67" w:rsidRPr="003B3579" w:rsidRDefault="00135F67" w:rsidP="00394E54">
                  <w:pPr>
                    <w:framePr w:hSpace="181" w:wrap="around" w:hAnchor="text" w:xAlign="center" w:yAlign="top"/>
                    <w:widowControl/>
                    <w:spacing w:line="240" w:lineRule="auto"/>
                    <w:suppressOverlap/>
                    <w:jc w:val="center"/>
                    <w:rPr>
                      <w:rFonts w:eastAsia="新細明體"/>
                      <w:color w:val="000000"/>
                      <w:kern w:val="0"/>
                      <w:sz w:val="20"/>
                      <w:szCs w:val="20"/>
                    </w:rPr>
                  </w:pPr>
                  <w:r w:rsidRPr="003B3579">
                    <w:rPr>
                      <w:rFonts w:eastAsia="新細明體"/>
                      <w:color w:val="000000"/>
                      <w:kern w:val="0"/>
                      <w:sz w:val="20"/>
                      <w:szCs w:val="20"/>
                    </w:rPr>
                    <w:t>Average Accuracy</w:t>
                  </w:r>
                </w:p>
              </w:tc>
              <w:tc>
                <w:tcPr>
                  <w:tcW w:w="6538" w:type="dxa"/>
                  <w:gridSpan w:val="9"/>
                  <w:shd w:val="clear" w:color="000000" w:fill="FCFBFE"/>
                  <w:noWrap/>
                  <w:vAlign w:val="center"/>
                  <w:hideMark/>
                </w:tcPr>
                <w:p w14:paraId="6E35C742" w14:textId="77777777" w:rsidR="00135F67" w:rsidRPr="003B3579" w:rsidRDefault="00135F67" w:rsidP="00394E54">
                  <w:pPr>
                    <w:framePr w:hSpace="181" w:wrap="around" w:hAnchor="text" w:xAlign="center" w:yAlign="top"/>
                    <w:widowControl/>
                    <w:spacing w:line="240" w:lineRule="auto"/>
                    <w:ind w:firstLineChars="100" w:firstLine="200"/>
                    <w:suppressOverlap/>
                    <w:rPr>
                      <w:rFonts w:eastAsia="Times New Roman"/>
                      <w:kern w:val="0"/>
                      <w:sz w:val="20"/>
                      <w:szCs w:val="20"/>
                    </w:rPr>
                  </w:pPr>
                  <w:r w:rsidRPr="003B3579">
                    <w:rPr>
                      <w:rFonts w:eastAsia="新細明體"/>
                      <w:color w:val="000000"/>
                      <w:kern w:val="0"/>
                      <w:sz w:val="20"/>
                      <w:szCs w:val="20"/>
                    </w:rPr>
                    <w:t>0.974846</w:t>
                  </w:r>
                </w:p>
              </w:tc>
            </w:tr>
          </w:tbl>
          <w:p w14:paraId="33565403" w14:textId="77777777" w:rsidR="00135F67" w:rsidRDefault="00135F67" w:rsidP="00737178">
            <w:pPr>
              <w:pStyle w:val="afff5"/>
              <w:spacing w:beforeLines="100" w:before="240"/>
              <w:ind w:firstLine="0"/>
            </w:pPr>
          </w:p>
        </w:tc>
      </w:tr>
      <w:tr w:rsidR="00135F67" w14:paraId="7DE73919" w14:textId="77777777" w:rsidTr="00737178">
        <w:trPr>
          <w:jc w:val="left"/>
        </w:trPr>
        <w:tc>
          <w:tcPr>
            <w:tcW w:w="8560" w:type="dxa"/>
            <w:tcBorders>
              <w:top w:val="nil"/>
              <w:left w:val="nil"/>
              <w:bottom w:val="nil"/>
              <w:right w:val="nil"/>
            </w:tcBorders>
          </w:tcPr>
          <w:p w14:paraId="39696CCB" w14:textId="4B96E578" w:rsidR="00135F67" w:rsidRDefault="00135F67" w:rsidP="00737178">
            <w:pPr>
              <w:pStyle w:val="afff5"/>
              <w:spacing w:beforeLines="100" w:before="240"/>
              <w:jc w:val="center"/>
            </w:pPr>
            <w:bookmarkStart w:id="1552" w:name="_Ref424758162"/>
            <w:bookmarkStart w:id="1553" w:name="_Toc424905601"/>
            <w:r>
              <w:t xml:space="preserve">Table </w:t>
            </w:r>
            <w:fldSimple w:instr=" STYLEREF 1 \s ">
              <w:r w:rsidR="00394E54">
                <w:rPr>
                  <w:noProof/>
                </w:rPr>
                <w:t>5</w:t>
              </w:r>
            </w:fldSimple>
            <w:r>
              <w:noBreakHyphen/>
            </w:r>
            <w:fldSimple w:instr=" SEQ Table \* ARABIC \s 1 ">
              <w:r w:rsidR="00394E54">
                <w:rPr>
                  <w:noProof/>
                </w:rPr>
                <w:t>11</w:t>
              </w:r>
            </w:fldSimple>
            <w:bookmarkEnd w:id="1552"/>
            <w:r>
              <w:rPr>
                <w:noProof/>
              </w:rPr>
              <w:t xml:space="preserve"> </w:t>
            </w:r>
            <w:r>
              <w:rPr>
                <w:rFonts w:hint="eastAsia"/>
              </w:rPr>
              <w:t>The</w:t>
            </w:r>
            <w:r>
              <w:t xml:space="preserve"> number of clusters are found </w:t>
            </w:r>
            <w:proofErr w:type="spellStart"/>
            <w:r>
              <w:t>int</w:t>
            </w:r>
            <w:proofErr w:type="spellEnd"/>
            <w:r>
              <w:t xml:space="preserve"> the</w:t>
            </w:r>
            <w:r>
              <w:rPr>
                <w:rFonts w:hint="eastAsia"/>
              </w:rPr>
              <w:t xml:space="preserve"> </w:t>
            </w:r>
            <w:r>
              <w:t>N</w:t>
            </w:r>
            <w:del w:id="1554" w:author="陳雅虹" w:date="2015-07-17T02:57:00Z">
              <w:r w:rsidDel="00A84D06">
                <w:delText>HARM</w:delText>
              </w:r>
            </w:del>
            <w:ins w:id="1555" w:author="陳雅虹" w:date="2015-07-17T02:57:00Z">
              <w:r w:rsidR="00A84D06">
                <w:t>HAC</w:t>
              </w:r>
            </w:ins>
            <w:r>
              <w:t xml:space="preserve"> for all subjects</w:t>
            </w:r>
            <w:bookmarkEnd w:id="1553"/>
          </w:p>
          <w:tbl>
            <w:tblPr>
              <w:tblStyle w:val="46"/>
              <w:tblW w:w="0" w:type="auto"/>
              <w:jc w:val="center"/>
              <w:tblBorders>
                <w:top w:val="single" w:sz="4" w:space="0" w:color="auto"/>
                <w:bottom w:val="single" w:sz="4" w:space="0" w:color="auto"/>
              </w:tblBorders>
              <w:tblLook w:val="04A0" w:firstRow="1" w:lastRow="0" w:firstColumn="1" w:lastColumn="0" w:noHBand="0" w:noVBand="1"/>
            </w:tblPr>
            <w:tblGrid>
              <w:gridCol w:w="3163"/>
              <w:gridCol w:w="1170"/>
              <w:gridCol w:w="1170"/>
              <w:gridCol w:w="1170"/>
            </w:tblGrid>
            <w:tr w:rsidR="00135F67" w14:paraId="74A4057D" w14:textId="77777777" w:rsidTr="00461993">
              <w:trPr>
                <w:cnfStyle w:val="100000000000" w:firstRow="1" w:lastRow="0" w:firstColumn="0" w:lastColumn="0" w:oddVBand="0" w:evenVBand="0" w:oddHBand="0" w:evenHBand="0" w:firstRowFirstColumn="0" w:firstRowLastColumn="0" w:lastRowFirstColumn="0" w:lastRowLastColumn="0"/>
                <w:trHeight w:val="43"/>
                <w:jc w:val="center"/>
              </w:trPr>
              <w:tc>
                <w:tcPr>
                  <w:tcW w:w="0" w:type="auto"/>
                  <w:shd w:val="clear" w:color="auto" w:fill="FFFFFF" w:themeFill="background1"/>
                  <w:vAlign w:val="center"/>
                </w:tcPr>
                <w:p w14:paraId="1C7F6F61" w14:textId="77777777" w:rsidR="00135F67" w:rsidRPr="00CE09C4" w:rsidRDefault="00135F67" w:rsidP="00394E54">
                  <w:pPr>
                    <w:framePr w:hSpace="181" w:wrap="around" w:hAnchor="text" w:xAlign="center" w:yAlign="top"/>
                    <w:spacing w:line="240" w:lineRule="auto"/>
                    <w:suppressOverlap/>
                    <w:jc w:val="center"/>
                    <w:rPr>
                      <w:b/>
                    </w:rPr>
                  </w:pPr>
                </w:p>
              </w:tc>
              <w:tc>
                <w:tcPr>
                  <w:tcW w:w="0" w:type="auto"/>
                  <w:vAlign w:val="center"/>
                </w:tcPr>
                <w:p w14:paraId="5FE0A897" w14:textId="77777777" w:rsidR="00135F67" w:rsidRPr="00CE09C4" w:rsidRDefault="00135F67" w:rsidP="00394E54">
                  <w:pPr>
                    <w:framePr w:hSpace="181" w:wrap="around" w:hAnchor="text" w:xAlign="center" w:yAlign="top"/>
                    <w:spacing w:line="240" w:lineRule="auto"/>
                    <w:suppressOverlap/>
                    <w:jc w:val="center"/>
                    <w:rPr>
                      <w:b/>
                    </w:rPr>
                  </w:pPr>
                  <w:r>
                    <w:rPr>
                      <w:b/>
                    </w:rPr>
                    <w:t>Subject 1</w:t>
                  </w:r>
                </w:p>
              </w:tc>
              <w:tc>
                <w:tcPr>
                  <w:tcW w:w="0" w:type="auto"/>
                  <w:vAlign w:val="center"/>
                </w:tcPr>
                <w:p w14:paraId="48B08637" w14:textId="77777777" w:rsidR="00135F67" w:rsidRPr="00CE09C4" w:rsidRDefault="00135F67" w:rsidP="00394E54">
                  <w:pPr>
                    <w:framePr w:hSpace="181" w:wrap="around" w:hAnchor="text" w:xAlign="center" w:yAlign="top"/>
                    <w:spacing w:line="240" w:lineRule="auto"/>
                    <w:suppressOverlap/>
                    <w:jc w:val="center"/>
                    <w:rPr>
                      <w:b/>
                    </w:rPr>
                  </w:pPr>
                  <w:r w:rsidRPr="00590114">
                    <w:rPr>
                      <w:b/>
                    </w:rPr>
                    <w:t xml:space="preserve">Subject </w:t>
                  </w:r>
                  <w:r>
                    <w:rPr>
                      <w:b/>
                    </w:rPr>
                    <w:t>2</w:t>
                  </w:r>
                </w:p>
              </w:tc>
              <w:tc>
                <w:tcPr>
                  <w:tcW w:w="0" w:type="auto"/>
                  <w:vAlign w:val="center"/>
                </w:tcPr>
                <w:p w14:paraId="3719D242" w14:textId="77777777" w:rsidR="00135F67" w:rsidRPr="00CE09C4" w:rsidRDefault="00135F67" w:rsidP="00394E54">
                  <w:pPr>
                    <w:framePr w:hSpace="181" w:wrap="around" w:hAnchor="text" w:xAlign="center" w:yAlign="top"/>
                    <w:spacing w:line="240" w:lineRule="auto"/>
                    <w:suppressOverlap/>
                    <w:jc w:val="center"/>
                    <w:rPr>
                      <w:b/>
                    </w:rPr>
                  </w:pPr>
                  <w:r w:rsidRPr="00590114">
                    <w:rPr>
                      <w:b/>
                    </w:rPr>
                    <w:t xml:space="preserve">Subject </w:t>
                  </w:r>
                  <w:r>
                    <w:rPr>
                      <w:b/>
                    </w:rPr>
                    <w:t>3</w:t>
                  </w:r>
                </w:p>
              </w:tc>
            </w:tr>
            <w:tr w:rsidR="00135F67" w14:paraId="6EECE398" w14:textId="77777777" w:rsidTr="00461993">
              <w:trPr>
                <w:trHeight w:val="38"/>
                <w:jc w:val="center"/>
              </w:trPr>
              <w:tc>
                <w:tcPr>
                  <w:tcW w:w="0" w:type="auto"/>
                  <w:shd w:val="clear" w:color="auto" w:fill="F8DCB6"/>
                  <w:vAlign w:val="center"/>
                </w:tcPr>
                <w:p w14:paraId="5373929B" w14:textId="77777777" w:rsidR="00135F67" w:rsidRDefault="00135F67" w:rsidP="00394E54">
                  <w:pPr>
                    <w:framePr w:hSpace="181" w:wrap="around" w:hAnchor="text" w:xAlign="center" w:yAlign="top"/>
                    <w:spacing w:line="240" w:lineRule="auto"/>
                    <w:suppressOverlap/>
                    <w:jc w:val="center"/>
                  </w:pPr>
                  <w:r>
                    <w:t>Ambient observations</w:t>
                  </w:r>
                </w:p>
              </w:tc>
              <w:tc>
                <w:tcPr>
                  <w:tcW w:w="0" w:type="auto"/>
                  <w:vAlign w:val="center"/>
                </w:tcPr>
                <w:p w14:paraId="13CC2A70" w14:textId="77777777" w:rsidR="00135F67" w:rsidRDefault="00135F67" w:rsidP="00394E54">
                  <w:pPr>
                    <w:framePr w:hSpace="181" w:wrap="around" w:hAnchor="text" w:xAlign="center" w:yAlign="top"/>
                    <w:spacing w:line="240" w:lineRule="auto"/>
                    <w:suppressOverlap/>
                    <w:jc w:val="center"/>
                  </w:pPr>
                  <w:r>
                    <w:t>8</w:t>
                  </w:r>
                </w:p>
              </w:tc>
              <w:tc>
                <w:tcPr>
                  <w:tcW w:w="0" w:type="auto"/>
                  <w:shd w:val="clear" w:color="auto" w:fill="FFFFFF" w:themeFill="background1"/>
                  <w:vAlign w:val="center"/>
                </w:tcPr>
                <w:p w14:paraId="1A84D445" w14:textId="77777777" w:rsidR="00135F67" w:rsidRDefault="00135F67" w:rsidP="00394E54">
                  <w:pPr>
                    <w:framePr w:hSpace="181" w:wrap="around" w:hAnchor="text" w:xAlign="center" w:yAlign="top"/>
                    <w:spacing w:line="240" w:lineRule="auto"/>
                    <w:suppressOverlap/>
                    <w:jc w:val="center"/>
                  </w:pPr>
                  <w:r>
                    <w:t>7</w:t>
                  </w:r>
                </w:p>
              </w:tc>
              <w:tc>
                <w:tcPr>
                  <w:tcW w:w="0" w:type="auto"/>
                  <w:vAlign w:val="center"/>
                </w:tcPr>
                <w:p w14:paraId="74D01CC7" w14:textId="77777777" w:rsidR="00135F67" w:rsidRDefault="00135F67" w:rsidP="00394E54">
                  <w:pPr>
                    <w:framePr w:hSpace="181" w:wrap="around" w:hAnchor="text" w:xAlign="center" w:yAlign="top"/>
                    <w:spacing w:line="240" w:lineRule="auto"/>
                    <w:suppressOverlap/>
                    <w:jc w:val="center"/>
                  </w:pPr>
                  <w:r>
                    <w:t>8</w:t>
                  </w:r>
                </w:p>
              </w:tc>
            </w:tr>
            <w:tr w:rsidR="00135F67" w14:paraId="4EDF515E" w14:textId="77777777" w:rsidTr="00461993">
              <w:trPr>
                <w:trHeight w:val="164"/>
                <w:jc w:val="center"/>
              </w:trPr>
              <w:tc>
                <w:tcPr>
                  <w:tcW w:w="0" w:type="auto"/>
                  <w:shd w:val="clear" w:color="auto" w:fill="F8DCB6"/>
                  <w:vAlign w:val="center"/>
                </w:tcPr>
                <w:p w14:paraId="10E42E3D" w14:textId="77777777" w:rsidR="00135F67" w:rsidRDefault="00135F67" w:rsidP="00394E54">
                  <w:pPr>
                    <w:framePr w:hSpace="181" w:wrap="around" w:hAnchor="text" w:xAlign="center" w:yAlign="top"/>
                    <w:spacing w:line="240" w:lineRule="auto"/>
                    <w:suppressOverlap/>
                    <w:jc w:val="center"/>
                  </w:pPr>
                  <w:r>
                    <w:t>Hand’s behaviors</w:t>
                  </w:r>
                </w:p>
              </w:tc>
              <w:tc>
                <w:tcPr>
                  <w:tcW w:w="0" w:type="auto"/>
                  <w:vAlign w:val="center"/>
                </w:tcPr>
                <w:p w14:paraId="1CCEA2EB" w14:textId="77777777" w:rsidR="00135F67" w:rsidRDefault="00135F67" w:rsidP="00394E54">
                  <w:pPr>
                    <w:framePr w:hSpace="181" w:wrap="around" w:hAnchor="text" w:xAlign="center" w:yAlign="top"/>
                    <w:spacing w:line="240" w:lineRule="auto"/>
                    <w:suppressOverlap/>
                    <w:jc w:val="center"/>
                  </w:pPr>
                  <w:r>
                    <w:t>56</w:t>
                  </w:r>
                </w:p>
              </w:tc>
              <w:tc>
                <w:tcPr>
                  <w:tcW w:w="0" w:type="auto"/>
                  <w:shd w:val="clear" w:color="auto" w:fill="FFFFFF" w:themeFill="background1"/>
                  <w:vAlign w:val="center"/>
                </w:tcPr>
                <w:p w14:paraId="3E4CD329" w14:textId="77777777" w:rsidR="00135F67" w:rsidRDefault="00135F67" w:rsidP="00394E54">
                  <w:pPr>
                    <w:framePr w:hSpace="181" w:wrap="around" w:hAnchor="text" w:xAlign="center" w:yAlign="top"/>
                    <w:spacing w:line="240" w:lineRule="auto"/>
                    <w:suppressOverlap/>
                    <w:jc w:val="center"/>
                  </w:pPr>
                  <w:r>
                    <w:t>43</w:t>
                  </w:r>
                </w:p>
              </w:tc>
              <w:tc>
                <w:tcPr>
                  <w:tcW w:w="0" w:type="auto"/>
                  <w:vAlign w:val="center"/>
                </w:tcPr>
                <w:p w14:paraId="244D91CE" w14:textId="77777777" w:rsidR="00135F67" w:rsidRDefault="00135F67" w:rsidP="00394E54">
                  <w:pPr>
                    <w:framePr w:hSpace="181" w:wrap="around" w:hAnchor="text" w:xAlign="center" w:yAlign="top"/>
                    <w:spacing w:line="240" w:lineRule="auto"/>
                    <w:suppressOverlap/>
                    <w:jc w:val="center"/>
                  </w:pPr>
                  <w:r>
                    <w:t>21</w:t>
                  </w:r>
                </w:p>
              </w:tc>
            </w:tr>
            <w:tr w:rsidR="00135F67" w14:paraId="552D4E85" w14:textId="77777777" w:rsidTr="00461993">
              <w:trPr>
                <w:trHeight w:val="38"/>
                <w:jc w:val="center"/>
              </w:trPr>
              <w:tc>
                <w:tcPr>
                  <w:tcW w:w="0" w:type="auto"/>
                  <w:shd w:val="clear" w:color="auto" w:fill="F8DCB6"/>
                  <w:vAlign w:val="center"/>
                </w:tcPr>
                <w:p w14:paraId="68417291" w14:textId="77777777" w:rsidR="00135F67" w:rsidRDefault="00135F67" w:rsidP="00394E54">
                  <w:pPr>
                    <w:framePr w:hSpace="181" w:wrap="around" w:hAnchor="text" w:xAlign="center" w:yAlign="top"/>
                    <w:spacing w:line="240" w:lineRule="auto"/>
                    <w:suppressOverlap/>
                    <w:jc w:val="center"/>
                  </w:pPr>
                  <w:r>
                    <w:t>Vital sign observations</w:t>
                  </w:r>
                </w:p>
              </w:tc>
              <w:tc>
                <w:tcPr>
                  <w:tcW w:w="0" w:type="auto"/>
                  <w:vAlign w:val="center"/>
                </w:tcPr>
                <w:p w14:paraId="31D50256" w14:textId="77777777" w:rsidR="00135F67" w:rsidRDefault="00135F67" w:rsidP="00394E54">
                  <w:pPr>
                    <w:framePr w:hSpace="181" w:wrap="around" w:hAnchor="text" w:xAlign="center" w:yAlign="top"/>
                    <w:spacing w:line="240" w:lineRule="auto"/>
                    <w:suppressOverlap/>
                    <w:jc w:val="center"/>
                  </w:pPr>
                  <w:r>
                    <w:t>16</w:t>
                  </w:r>
                </w:p>
              </w:tc>
              <w:tc>
                <w:tcPr>
                  <w:tcW w:w="0" w:type="auto"/>
                  <w:shd w:val="clear" w:color="auto" w:fill="FFFFFF" w:themeFill="background1"/>
                  <w:vAlign w:val="center"/>
                </w:tcPr>
                <w:p w14:paraId="53C77907" w14:textId="77777777" w:rsidR="00135F67" w:rsidRDefault="00135F67" w:rsidP="00394E54">
                  <w:pPr>
                    <w:framePr w:hSpace="181" w:wrap="around" w:hAnchor="text" w:xAlign="center" w:yAlign="top"/>
                    <w:spacing w:line="240" w:lineRule="auto"/>
                    <w:suppressOverlap/>
                    <w:jc w:val="center"/>
                  </w:pPr>
                  <w:r>
                    <w:t>15</w:t>
                  </w:r>
                </w:p>
              </w:tc>
              <w:tc>
                <w:tcPr>
                  <w:tcW w:w="0" w:type="auto"/>
                  <w:vAlign w:val="center"/>
                </w:tcPr>
                <w:p w14:paraId="267AEEF1" w14:textId="77777777" w:rsidR="00135F67" w:rsidRDefault="00135F67" w:rsidP="00394E54">
                  <w:pPr>
                    <w:framePr w:hSpace="181" w:wrap="around" w:hAnchor="text" w:xAlign="center" w:yAlign="top"/>
                    <w:spacing w:line="240" w:lineRule="auto"/>
                    <w:suppressOverlap/>
                    <w:jc w:val="center"/>
                  </w:pPr>
                  <w:r>
                    <w:t>17</w:t>
                  </w:r>
                </w:p>
              </w:tc>
            </w:tr>
            <w:tr w:rsidR="00135F67" w14:paraId="4E23FD21" w14:textId="77777777" w:rsidTr="00461993">
              <w:trPr>
                <w:trHeight w:val="38"/>
                <w:jc w:val="center"/>
              </w:trPr>
              <w:tc>
                <w:tcPr>
                  <w:tcW w:w="0" w:type="auto"/>
                  <w:shd w:val="clear" w:color="auto" w:fill="F8DCB6"/>
                  <w:vAlign w:val="center"/>
                </w:tcPr>
                <w:p w14:paraId="462A1C48" w14:textId="77777777" w:rsidR="00135F67" w:rsidRDefault="00135F67" w:rsidP="00394E54">
                  <w:pPr>
                    <w:framePr w:hSpace="181" w:wrap="around" w:hAnchor="text" w:xAlign="center" w:yAlign="top"/>
                    <w:spacing w:line="240" w:lineRule="auto"/>
                    <w:suppressOverlap/>
                    <w:jc w:val="center"/>
                  </w:pPr>
                  <w:r>
                    <w:t xml:space="preserve">ADLs </w:t>
                  </w:r>
                  <w:r>
                    <w:br/>
                    <w:t>(fusing ambient and vital sign)</w:t>
                  </w:r>
                </w:p>
              </w:tc>
              <w:tc>
                <w:tcPr>
                  <w:tcW w:w="0" w:type="auto"/>
                  <w:vAlign w:val="center"/>
                </w:tcPr>
                <w:p w14:paraId="588BD96F" w14:textId="77777777" w:rsidR="00135F67" w:rsidRDefault="00135F67" w:rsidP="00394E54">
                  <w:pPr>
                    <w:framePr w:hSpace="181" w:wrap="around" w:hAnchor="text" w:xAlign="center" w:yAlign="top"/>
                    <w:spacing w:line="240" w:lineRule="auto"/>
                    <w:suppressOverlap/>
                    <w:jc w:val="center"/>
                  </w:pPr>
                  <w:r>
                    <w:t>14</w:t>
                  </w:r>
                </w:p>
              </w:tc>
              <w:tc>
                <w:tcPr>
                  <w:tcW w:w="0" w:type="auto"/>
                  <w:shd w:val="clear" w:color="auto" w:fill="FFFFFF" w:themeFill="background1"/>
                  <w:vAlign w:val="center"/>
                </w:tcPr>
                <w:p w14:paraId="08216B04" w14:textId="77777777" w:rsidR="00135F67" w:rsidRDefault="00135F67" w:rsidP="00394E54">
                  <w:pPr>
                    <w:framePr w:hSpace="181" w:wrap="around" w:hAnchor="text" w:xAlign="center" w:yAlign="top"/>
                    <w:spacing w:line="240" w:lineRule="auto"/>
                    <w:suppressOverlap/>
                    <w:jc w:val="center"/>
                  </w:pPr>
                  <w:r>
                    <w:t>13</w:t>
                  </w:r>
                </w:p>
              </w:tc>
              <w:tc>
                <w:tcPr>
                  <w:tcW w:w="0" w:type="auto"/>
                  <w:vAlign w:val="center"/>
                </w:tcPr>
                <w:p w14:paraId="05133D51" w14:textId="77777777" w:rsidR="00135F67" w:rsidRDefault="00135F67" w:rsidP="00394E54">
                  <w:pPr>
                    <w:framePr w:hSpace="181" w:wrap="around" w:hAnchor="text" w:xAlign="center" w:yAlign="top"/>
                    <w:spacing w:line="240" w:lineRule="auto"/>
                    <w:suppressOverlap/>
                    <w:jc w:val="center"/>
                  </w:pPr>
                  <w:r>
                    <w:t>17</w:t>
                  </w:r>
                </w:p>
              </w:tc>
            </w:tr>
            <w:tr w:rsidR="00135F67" w14:paraId="43D7D652" w14:textId="77777777" w:rsidTr="00461993">
              <w:trPr>
                <w:trHeight w:val="38"/>
                <w:jc w:val="center"/>
              </w:trPr>
              <w:tc>
                <w:tcPr>
                  <w:tcW w:w="0" w:type="auto"/>
                  <w:shd w:val="clear" w:color="auto" w:fill="F8DCB6"/>
                  <w:vAlign w:val="center"/>
                </w:tcPr>
                <w:p w14:paraId="55B2B760" w14:textId="77777777" w:rsidR="00135F67" w:rsidRDefault="00135F67" w:rsidP="00394E54">
                  <w:pPr>
                    <w:framePr w:hSpace="181" w:wrap="around" w:hAnchor="text" w:xAlign="center" w:yAlign="top"/>
                    <w:spacing w:line="240" w:lineRule="auto"/>
                    <w:suppressOverlap/>
                    <w:jc w:val="center"/>
                  </w:pPr>
                  <w:r>
                    <w:t>Accuracy</w:t>
                  </w:r>
                </w:p>
              </w:tc>
              <w:tc>
                <w:tcPr>
                  <w:tcW w:w="0" w:type="auto"/>
                  <w:vAlign w:val="center"/>
                </w:tcPr>
                <w:p w14:paraId="4431B64A" w14:textId="77777777" w:rsidR="00135F67" w:rsidRDefault="00135F67" w:rsidP="00394E54">
                  <w:pPr>
                    <w:framePr w:hSpace="181" w:wrap="around" w:hAnchor="text" w:xAlign="center" w:yAlign="top"/>
                    <w:spacing w:line="240" w:lineRule="auto"/>
                    <w:suppressOverlap/>
                    <w:jc w:val="center"/>
                  </w:pPr>
                  <w:r>
                    <w:t>97.485%</w:t>
                  </w:r>
                </w:p>
              </w:tc>
              <w:tc>
                <w:tcPr>
                  <w:tcW w:w="0" w:type="auto"/>
                  <w:shd w:val="clear" w:color="auto" w:fill="FFFFFF" w:themeFill="background1"/>
                  <w:vAlign w:val="center"/>
                </w:tcPr>
                <w:p w14:paraId="422B1B9C" w14:textId="77777777" w:rsidR="00135F67" w:rsidRDefault="00135F67" w:rsidP="00394E54">
                  <w:pPr>
                    <w:framePr w:hSpace="181" w:wrap="around" w:hAnchor="text" w:xAlign="center" w:yAlign="top"/>
                    <w:spacing w:line="240" w:lineRule="auto"/>
                    <w:suppressOverlap/>
                    <w:jc w:val="center"/>
                  </w:pPr>
                  <w:r>
                    <w:rPr>
                      <w:rFonts w:hint="eastAsia"/>
                    </w:rPr>
                    <w:t>98.707%</w:t>
                  </w:r>
                </w:p>
              </w:tc>
              <w:tc>
                <w:tcPr>
                  <w:tcW w:w="0" w:type="auto"/>
                  <w:vAlign w:val="center"/>
                </w:tcPr>
                <w:p w14:paraId="0ACF0AA3" w14:textId="77777777" w:rsidR="00135F67" w:rsidRDefault="00135F67" w:rsidP="00394E54">
                  <w:pPr>
                    <w:framePr w:hSpace="181" w:wrap="around" w:hAnchor="text" w:xAlign="center" w:yAlign="top"/>
                    <w:spacing w:line="240" w:lineRule="auto"/>
                    <w:suppressOverlap/>
                    <w:jc w:val="center"/>
                  </w:pPr>
                  <w:r>
                    <w:rPr>
                      <w:rFonts w:hint="eastAsia"/>
                    </w:rPr>
                    <w:t>97.049%</w:t>
                  </w:r>
                </w:p>
              </w:tc>
            </w:tr>
          </w:tbl>
          <w:p w14:paraId="121D0220" w14:textId="77777777" w:rsidR="00135F67" w:rsidRDefault="00135F67" w:rsidP="00737178">
            <w:pPr>
              <w:pStyle w:val="afff5"/>
              <w:ind w:firstLine="0"/>
              <w:jc w:val="center"/>
            </w:pPr>
          </w:p>
        </w:tc>
      </w:tr>
    </w:tbl>
    <w:p w14:paraId="3FD524B0" w14:textId="1625CB9E" w:rsidR="00802638" w:rsidRDefault="00802638" w:rsidP="00E831AF">
      <w:pPr>
        <w:pStyle w:val="21"/>
      </w:pPr>
      <w:bookmarkStart w:id="1556" w:name="_Toc424901476"/>
      <w:r>
        <w:t>Evaluation of Online Mode</w:t>
      </w:r>
      <w:bookmarkEnd w:id="1556"/>
    </w:p>
    <w:p w14:paraId="4D36F94E" w14:textId="36DB8FBF" w:rsidR="00802638" w:rsidRPr="00802638" w:rsidRDefault="00802638" w:rsidP="002405E7">
      <w:pPr>
        <w:pStyle w:val="31"/>
      </w:pPr>
      <w:bookmarkStart w:id="1557" w:name="_Toc424901477"/>
      <w:r w:rsidRPr="00802638">
        <w:t>Performance of Discovering New Activity</w:t>
      </w:r>
      <w:bookmarkEnd w:id="1557"/>
    </w:p>
    <w:p w14:paraId="413A4181" w14:textId="1453C50B" w:rsidR="009A6ACA" w:rsidRDefault="00284235" w:rsidP="009A6ACA">
      <w:pPr>
        <w:pStyle w:val="afff5"/>
      </w:pPr>
      <w:r>
        <w:rPr>
          <w:rFonts w:hint="eastAsia"/>
        </w:rPr>
        <w:t>The proposed system</w:t>
      </w:r>
      <w:r w:rsidR="00E35B77">
        <w:t xml:space="preserve"> in online mode is</w:t>
      </w:r>
      <w:r>
        <w:rPr>
          <w:rFonts w:hint="eastAsia"/>
        </w:rPr>
        <w:t xml:space="preserve"> </w:t>
      </w:r>
      <w:r w:rsidR="00E35B77">
        <w:t xml:space="preserve">not only </w:t>
      </w:r>
      <w:r w:rsidR="00F60B91">
        <w:t xml:space="preserve">recognizing activity, but also able to discover new activity from the input instance. This paragraph describes the performance of discovering new activity by the similarity function. </w:t>
      </w:r>
      <w:r w:rsidR="0033278B">
        <w:t>We demonstrates the similarity function by testing some daily activities that are not in training data.</w:t>
      </w:r>
      <w:r w:rsidR="0033278B">
        <w:tab/>
      </w:r>
      <w:r w:rsidR="00C529DF">
        <w:t xml:space="preserve">The new activity is the other form of “Play pad” that user play pad on bed in the bedroom. </w:t>
      </w:r>
      <w:r w:rsidR="005D5244">
        <w:t>We find that the input new activity is most similar to “Play Pad”.</w:t>
      </w:r>
      <w:r w:rsidR="003B7015">
        <w:t xml:space="preserve"> </w:t>
      </w:r>
      <w:r w:rsidR="006D1A82">
        <w:t xml:space="preserve">And this activity will be a temporal new cluster. </w:t>
      </w:r>
      <w:r w:rsidR="006D1A82">
        <w:rPr>
          <w:rFonts w:hint="eastAsia"/>
        </w:rPr>
        <w:t>S</w:t>
      </w:r>
      <w:r w:rsidR="006D1A82">
        <w:t>o</w:t>
      </w:r>
      <w:r w:rsidR="006D1A82">
        <w:rPr>
          <w:rFonts w:hint="eastAsia"/>
        </w:rPr>
        <w:t>,</w:t>
      </w:r>
      <w:r w:rsidR="006D1A82">
        <w:t xml:space="preserve"> if other activities are similar to this activity, they will belong to this new cluster. </w:t>
      </w:r>
      <w:r w:rsidR="006D1A82" w:rsidRPr="006D1A82">
        <w:rPr>
          <w:i/>
        </w:rPr>
        <w:t>e.g.</w:t>
      </w:r>
      <w:r w:rsidR="006D1A82">
        <w:t xml:space="preserve">, the successive input instance are usually the same activity, so the mechanism make sure the system will not generate more than two new clusters. </w:t>
      </w:r>
      <w:r w:rsidR="003B7015">
        <w:t xml:space="preserve">And because the service of “Play Pad” is do nothing, the system will not send alert message </w:t>
      </w:r>
      <w:r w:rsidR="003B7015">
        <w:lastRenderedPageBreak/>
        <w:t>to user’s caregiver. The system will ask user to confirm this new activity belong</w:t>
      </w:r>
      <w:r w:rsidR="0077390A">
        <w:t>ing</w:t>
      </w:r>
      <w:r w:rsidR="003B7015">
        <w:t xml:space="preserve"> to “</w:t>
      </w:r>
      <w:r w:rsidR="0077390A">
        <w:t>Play Pad</w:t>
      </w:r>
      <w:r w:rsidR="003B7015">
        <w:t>”</w:t>
      </w:r>
      <w:r w:rsidR="0077390A">
        <w:t xml:space="preserve"> or not, and</w:t>
      </w:r>
      <w:r w:rsidR="006D1A82">
        <w:t xml:space="preserve"> adding this data into the dataset. The</w:t>
      </w:r>
      <w:r w:rsidR="0077390A">
        <w:t xml:space="preserve"> online AR model</w:t>
      </w:r>
      <w:r w:rsidR="006D1A82">
        <w:t xml:space="preserve"> will re-train with the incremental dataset</w:t>
      </w:r>
      <w:r w:rsidR="0077390A">
        <w:t>.</w:t>
      </w:r>
    </w:p>
    <w:tbl>
      <w:tblPr>
        <w:tblStyle w:val="ae"/>
        <w:tblpPr w:leftFromText="181" w:rightFromText="181" w:tblpXSpec="center" w:tblpYSpec="bottom"/>
        <w:tblOverlap w:val="never"/>
        <w:tblW w:w="0" w:type="auto"/>
        <w:jc w:val="left"/>
        <w:tblLook w:val="04A0" w:firstRow="1" w:lastRow="0" w:firstColumn="1" w:lastColumn="0" w:noHBand="0" w:noVBand="1"/>
      </w:tblPr>
      <w:tblGrid>
        <w:gridCol w:w="8560"/>
      </w:tblGrid>
      <w:tr w:rsidR="00135F67" w14:paraId="28CC4C4E" w14:textId="77777777" w:rsidTr="001F0E27">
        <w:trPr>
          <w:jc w:val="left"/>
        </w:trPr>
        <w:tc>
          <w:tcPr>
            <w:tcW w:w="8560" w:type="dxa"/>
            <w:tcBorders>
              <w:top w:val="nil"/>
              <w:left w:val="nil"/>
              <w:bottom w:val="nil"/>
              <w:right w:val="nil"/>
            </w:tcBorders>
          </w:tcPr>
          <w:p w14:paraId="7D2C84EF" w14:textId="77777777" w:rsidR="00135F67" w:rsidRDefault="00135F67" w:rsidP="00737178">
            <w:pPr>
              <w:pStyle w:val="ad"/>
              <w:keepNext/>
              <w:spacing w:afterLines="50" w:after="120" w:line="240" w:lineRule="auto"/>
            </w:pPr>
            <w:bookmarkStart w:id="1558" w:name="_Toc424905602"/>
            <w:r>
              <w:t xml:space="preserve">Table </w:t>
            </w:r>
            <w:fldSimple w:instr=" STYLEREF 1 \s ">
              <w:r w:rsidR="00394E54">
                <w:rPr>
                  <w:noProof/>
                </w:rPr>
                <w:t>5</w:t>
              </w:r>
            </w:fldSimple>
            <w:r>
              <w:noBreakHyphen/>
            </w:r>
            <w:fldSimple w:instr=" SEQ Table \* ARABIC \s 1 ">
              <w:r w:rsidR="00394E54">
                <w:rPr>
                  <w:noProof/>
                </w:rPr>
                <w:t>12</w:t>
              </w:r>
            </w:fldSimple>
            <w:r>
              <w:t xml:space="preserve"> the distances between new activity and exist activities in the dataset</w:t>
            </w:r>
            <w:bookmarkEnd w:id="15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1417"/>
              <w:gridCol w:w="1239"/>
              <w:gridCol w:w="1066"/>
              <w:gridCol w:w="1066"/>
              <w:gridCol w:w="1067"/>
              <w:gridCol w:w="1067"/>
              <w:gridCol w:w="1406"/>
            </w:tblGrid>
            <w:tr w:rsidR="00135F67" w:rsidRPr="005D5244" w14:paraId="174040E8" w14:textId="77777777" w:rsidTr="00461993">
              <w:trPr>
                <w:trHeight w:val="350"/>
              </w:trPr>
              <w:tc>
                <w:tcPr>
                  <w:tcW w:w="835" w:type="pct"/>
                  <w:vMerge w:val="restart"/>
                  <w:shd w:val="clear" w:color="auto" w:fill="auto"/>
                  <w:noWrap/>
                  <w:vAlign w:val="center"/>
                  <w:hideMark/>
                </w:tcPr>
                <w:p w14:paraId="2FF4BF42" w14:textId="77777777" w:rsidR="00135F67" w:rsidRPr="005D5244" w:rsidRDefault="00135F67" w:rsidP="00394E54">
                  <w:pPr>
                    <w:framePr w:hSpace="181" w:wrap="around" w:hAnchor="text" w:xAlign="center" w:yAlign="bottom"/>
                    <w:widowControl/>
                    <w:spacing w:line="240" w:lineRule="auto"/>
                    <w:suppressOverlap/>
                    <w:jc w:val="center"/>
                    <w:rPr>
                      <w:rFonts w:eastAsia="Times New Roman"/>
                      <w:kern w:val="0"/>
                      <w:sz w:val="20"/>
                      <w:szCs w:val="20"/>
                    </w:rPr>
                  </w:pPr>
                </w:p>
              </w:tc>
              <w:tc>
                <w:tcPr>
                  <w:tcW w:w="2685" w:type="pct"/>
                  <w:gridSpan w:val="4"/>
                  <w:tcBorders>
                    <w:right w:val="single" w:sz="18" w:space="0" w:color="auto"/>
                  </w:tcBorders>
                  <w:shd w:val="clear" w:color="auto" w:fill="FFFF99"/>
                  <w:noWrap/>
                  <w:vAlign w:val="center"/>
                  <w:hideMark/>
                </w:tcPr>
                <w:p w14:paraId="5B5A1952"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Distance</w:t>
                  </w:r>
                </w:p>
              </w:tc>
              <w:tc>
                <w:tcPr>
                  <w:tcW w:w="1480" w:type="pct"/>
                  <w:gridSpan w:val="2"/>
                  <w:tcBorders>
                    <w:left w:val="single" w:sz="18" w:space="0" w:color="auto"/>
                  </w:tcBorders>
                  <w:shd w:val="clear" w:color="auto" w:fill="FFFF99"/>
                  <w:noWrap/>
                  <w:vAlign w:val="center"/>
                  <w:hideMark/>
                </w:tcPr>
                <w:p w14:paraId="2A8A5088"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Score</w:t>
                  </w:r>
                </w:p>
              </w:tc>
            </w:tr>
            <w:tr w:rsidR="00135F67" w:rsidRPr="005D5244" w14:paraId="020C0DB0" w14:textId="77777777" w:rsidTr="00461993">
              <w:trPr>
                <w:trHeight w:val="350"/>
              </w:trPr>
              <w:tc>
                <w:tcPr>
                  <w:tcW w:w="835" w:type="pct"/>
                  <w:vMerge/>
                  <w:shd w:val="clear" w:color="auto" w:fill="auto"/>
                  <w:noWrap/>
                  <w:vAlign w:val="center"/>
                </w:tcPr>
                <w:p w14:paraId="1706D369" w14:textId="77777777" w:rsidR="00135F67" w:rsidRPr="005D5244" w:rsidRDefault="00135F67" w:rsidP="00394E54">
                  <w:pPr>
                    <w:framePr w:hSpace="181" w:wrap="around" w:hAnchor="text" w:xAlign="center" w:yAlign="bottom"/>
                    <w:widowControl/>
                    <w:spacing w:line="240" w:lineRule="auto"/>
                    <w:suppressOverlap/>
                    <w:jc w:val="center"/>
                    <w:rPr>
                      <w:rFonts w:eastAsia="Times New Roman"/>
                      <w:kern w:val="0"/>
                      <w:sz w:val="20"/>
                      <w:szCs w:val="20"/>
                    </w:rPr>
                  </w:pPr>
                </w:p>
              </w:tc>
              <w:tc>
                <w:tcPr>
                  <w:tcW w:w="730" w:type="pct"/>
                  <w:shd w:val="clear" w:color="auto" w:fill="FFCC99"/>
                  <w:noWrap/>
                  <w:vAlign w:val="center"/>
                </w:tcPr>
                <w:p w14:paraId="7BE90F6C" w14:textId="77777777" w:rsidR="00135F67"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Hand behavior</w:t>
                  </w:r>
                </w:p>
              </w:tc>
              <w:tc>
                <w:tcPr>
                  <w:tcW w:w="652" w:type="pct"/>
                  <w:shd w:val="clear" w:color="auto" w:fill="FFCC99"/>
                  <w:noWrap/>
                  <w:vAlign w:val="center"/>
                </w:tcPr>
                <w:p w14:paraId="3701AFDA"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Light</w:t>
                  </w:r>
                </w:p>
              </w:tc>
              <w:tc>
                <w:tcPr>
                  <w:tcW w:w="652" w:type="pct"/>
                  <w:shd w:val="clear" w:color="auto" w:fill="FFCC99"/>
                  <w:noWrap/>
                  <w:vAlign w:val="center"/>
                </w:tcPr>
                <w:p w14:paraId="56C3FD5C"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Appliance</w:t>
                  </w:r>
                </w:p>
              </w:tc>
              <w:tc>
                <w:tcPr>
                  <w:tcW w:w="652" w:type="pct"/>
                  <w:tcBorders>
                    <w:right w:val="single" w:sz="18" w:space="0" w:color="auto"/>
                  </w:tcBorders>
                  <w:shd w:val="clear" w:color="auto" w:fill="FFCC99"/>
                  <w:noWrap/>
                  <w:vAlign w:val="center"/>
                </w:tcPr>
                <w:p w14:paraId="37DB90FB"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Pr>
                      <w:rFonts w:eastAsia="新細明體"/>
                      <w:color w:val="000000"/>
                      <w:kern w:val="0"/>
                      <w:sz w:val="20"/>
                      <w:szCs w:val="20"/>
                    </w:rPr>
                    <w:t xml:space="preserve">Total </w:t>
                  </w:r>
                  <w:proofErr w:type="spellStart"/>
                  <w:r>
                    <w:rPr>
                      <w:rFonts w:eastAsia="新細明體"/>
                      <w:color w:val="000000"/>
                      <w:kern w:val="0"/>
                      <w:sz w:val="20"/>
                      <w:szCs w:val="20"/>
                    </w:rPr>
                    <w:t>dist</w:t>
                  </w:r>
                  <w:proofErr w:type="spellEnd"/>
                </w:p>
              </w:tc>
              <w:tc>
                <w:tcPr>
                  <w:tcW w:w="652" w:type="pct"/>
                  <w:tcBorders>
                    <w:left w:val="single" w:sz="18" w:space="0" w:color="auto"/>
                  </w:tcBorders>
                  <w:shd w:val="clear" w:color="auto" w:fill="FFFF99"/>
                  <w:noWrap/>
                  <w:vAlign w:val="center"/>
                </w:tcPr>
                <w:p w14:paraId="7D55CFDC"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Score</w:t>
                  </w:r>
                </w:p>
              </w:tc>
              <w:tc>
                <w:tcPr>
                  <w:tcW w:w="828" w:type="pct"/>
                  <w:shd w:val="clear" w:color="auto" w:fill="FFFF99"/>
                  <w:noWrap/>
                  <w:vAlign w:val="center"/>
                </w:tcPr>
                <w:p w14:paraId="60143397"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Normalize Score</w:t>
                  </w:r>
                </w:p>
              </w:tc>
            </w:tr>
            <w:tr w:rsidR="00135F67" w:rsidRPr="005D5244" w14:paraId="113D988B" w14:textId="77777777" w:rsidTr="00461993">
              <w:trPr>
                <w:trHeight w:val="350"/>
              </w:trPr>
              <w:tc>
                <w:tcPr>
                  <w:tcW w:w="835" w:type="pct"/>
                  <w:shd w:val="clear" w:color="000000" w:fill="FFCC99"/>
                  <w:noWrap/>
                  <w:vAlign w:val="center"/>
                  <w:hideMark/>
                </w:tcPr>
                <w:p w14:paraId="2375C6A5"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Watch TV</w:t>
                  </w:r>
                </w:p>
              </w:tc>
              <w:tc>
                <w:tcPr>
                  <w:tcW w:w="730" w:type="pct"/>
                  <w:shd w:val="clear" w:color="000000" w:fill="F98C8E"/>
                  <w:noWrap/>
                  <w:vAlign w:val="center"/>
                  <w:hideMark/>
                </w:tcPr>
                <w:p w14:paraId="78527A23"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48.21</w:t>
                  </w:r>
                </w:p>
              </w:tc>
              <w:tc>
                <w:tcPr>
                  <w:tcW w:w="652" w:type="pct"/>
                  <w:shd w:val="clear" w:color="000000" w:fill="F97678"/>
                  <w:noWrap/>
                  <w:vAlign w:val="center"/>
                  <w:hideMark/>
                </w:tcPr>
                <w:p w14:paraId="0F248B87"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59.325</w:t>
                  </w:r>
                </w:p>
              </w:tc>
              <w:tc>
                <w:tcPr>
                  <w:tcW w:w="652" w:type="pct"/>
                  <w:shd w:val="clear" w:color="000000" w:fill="F8696B"/>
                  <w:noWrap/>
                  <w:vAlign w:val="center"/>
                  <w:hideMark/>
                </w:tcPr>
                <w:p w14:paraId="0809626F"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119.44</w:t>
                  </w:r>
                </w:p>
              </w:tc>
              <w:tc>
                <w:tcPr>
                  <w:tcW w:w="652" w:type="pct"/>
                  <w:tcBorders>
                    <w:right w:val="single" w:sz="18" w:space="0" w:color="auto"/>
                  </w:tcBorders>
                  <w:shd w:val="clear" w:color="000000" w:fill="F8696B"/>
                  <w:noWrap/>
                  <w:vAlign w:val="center"/>
                  <w:hideMark/>
                </w:tcPr>
                <w:p w14:paraId="6B11EC20"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226.9</w:t>
                  </w:r>
                  <w:r>
                    <w:rPr>
                      <w:rFonts w:eastAsia="新細明體"/>
                      <w:color w:val="000000"/>
                      <w:kern w:val="0"/>
                      <w:sz w:val="20"/>
                      <w:szCs w:val="20"/>
                    </w:rPr>
                    <w:t>8</w:t>
                  </w:r>
                </w:p>
              </w:tc>
              <w:tc>
                <w:tcPr>
                  <w:tcW w:w="652" w:type="pct"/>
                  <w:tcBorders>
                    <w:left w:val="single" w:sz="18" w:space="0" w:color="auto"/>
                  </w:tcBorders>
                  <w:shd w:val="clear" w:color="000000" w:fill="FCFCFF"/>
                  <w:noWrap/>
                  <w:vAlign w:val="center"/>
                  <w:hideMark/>
                </w:tcPr>
                <w:p w14:paraId="299C837C"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0.004386</w:t>
                  </w:r>
                </w:p>
              </w:tc>
              <w:tc>
                <w:tcPr>
                  <w:tcW w:w="828" w:type="pct"/>
                  <w:shd w:val="clear" w:color="000000" w:fill="FCFCFF"/>
                  <w:noWrap/>
                  <w:vAlign w:val="center"/>
                  <w:hideMark/>
                </w:tcPr>
                <w:p w14:paraId="746CE943"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0.308367</w:t>
                  </w:r>
                </w:p>
              </w:tc>
            </w:tr>
            <w:tr w:rsidR="00135F67" w:rsidRPr="005D5244" w14:paraId="69C4050F" w14:textId="77777777" w:rsidTr="00461993">
              <w:trPr>
                <w:trHeight w:val="350"/>
              </w:trPr>
              <w:tc>
                <w:tcPr>
                  <w:tcW w:w="835" w:type="pct"/>
                  <w:shd w:val="clear" w:color="000000" w:fill="FFCC99"/>
                  <w:noWrap/>
                  <w:vAlign w:val="center"/>
                  <w:hideMark/>
                </w:tcPr>
                <w:p w14:paraId="0311C0E0"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Read Newspaper</w:t>
                  </w:r>
                </w:p>
              </w:tc>
              <w:tc>
                <w:tcPr>
                  <w:tcW w:w="730" w:type="pct"/>
                  <w:shd w:val="clear" w:color="000000" w:fill="FCEBED"/>
                  <w:noWrap/>
                  <w:vAlign w:val="center"/>
                  <w:hideMark/>
                </w:tcPr>
                <w:p w14:paraId="5B210393"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16.33</w:t>
                  </w:r>
                </w:p>
              </w:tc>
              <w:tc>
                <w:tcPr>
                  <w:tcW w:w="652" w:type="pct"/>
                  <w:shd w:val="clear" w:color="000000" w:fill="FA9395"/>
                  <w:noWrap/>
                  <w:vAlign w:val="center"/>
                  <w:hideMark/>
                </w:tcPr>
                <w:p w14:paraId="1C931312"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58.66</w:t>
                  </w:r>
                </w:p>
              </w:tc>
              <w:tc>
                <w:tcPr>
                  <w:tcW w:w="652" w:type="pct"/>
                  <w:shd w:val="clear" w:color="000000" w:fill="F97072"/>
                  <w:noWrap/>
                  <w:vAlign w:val="center"/>
                  <w:hideMark/>
                </w:tcPr>
                <w:p w14:paraId="514F5CE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114.46</w:t>
                  </w:r>
                </w:p>
              </w:tc>
              <w:tc>
                <w:tcPr>
                  <w:tcW w:w="652" w:type="pct"/>
                  <w:tcBorders>
                    <w:right w:val="single" w:sz="18" w:space="0" w:color="auto"/>
                  </w:tcBorders>
                  <w:shd w:val="clear" w:color="000000" w:fill="F98C8F"/>
                  <w:noWrap/>
                  <w:vAlign w:val="center"/>
                  <w:hideMark/>
                </w:tcPr>
                <w:p w14:paraId="6CABC8B5"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189.45</w:t>
                  </w:r>
                </w:p>
              </w:tc>
              <w:tc>
                <w:tcPr>
                  <w:tcW w:w="652" w:type="pct"/>
                  <w:tcBorders>
                    <w:left w:val="single" w:sz="18" w:space="0" w:color="auto"/>
                  </w:tcBorders>
                  <w:shd w:val="clear" w:color="000000" w:fill="FCF0F2"/>
                  <w:noWrap/>
                  <w:vAlign w:val="center"/>
                  <w:hideMark/>
                </w:tcPr>
                <w:p w14:paraId="153FA9D7"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0.005251</w:t>
                  </w:r>
                </w:p>
              </w:tc>
              <w:tc>
                <w:tcPr>
                  <w:tcW w:w="828" w:type="pct"/>
                  <w:shd w:val="clear" w:color="000000" w:fill="FCF0F2"/>
                  <w:noWrap/>
                  <w:vAlign w:val="center"/>
                  <w:hideMark/>
                </w:tcPr>
                <w:p w14:paraId="466347BD"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0.369126</w:t>
                  </w:r>
                </w:p>
              </w:tc>
            </w:tr>
            <w:tr w:rsidR="00135F67" w:rsidRPr="005D5244" w14:paraId="104BE556" w14:textId="77777777" w:rsidTr="00461993">
              <w:trPr>
                <w:trHeight w:val="350"/>
              </w:trPr>
              <w:tc>
                <w:tcPr>
                  <w:tcW w:w="835" w:type="pct"/>
                  <w:shd w:val="clear" w:color="000000" w:fill="FFCC99"/>
                  <w:noWrap/>
                  <w:vAlign w:val="center"/>
                  <w:hideMark/>
                </w:tcPr>
                <w:p w14:paraId="200303C4"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Exercise</w:t>
                  </w:r>
                </w:p>
              </w:tc>
              <w:tc>
                <w:tcPr>
                  <w:tcW w:w="730" w:type="pct"/>
                  <w:shd w:val="clear" w:color="000000" w:fill="F97375"/>
                  <w:noWrap/>
                  <w:vAlign w:val="center"/>
                  <w:hideMark/>
                </w:tcPr>
                <w:p w14:paraId="2EB43E9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56.63</w:t>
                  </w:r>
                </w:p>
              </w:tc>
              <w:tc>
                <w:tcPr>
                  <w:tcW w:w="652" w:type="pct"/>
                  <w:shd w:val="clear" w:color="000000" w:fill="F8696B"/>
                  <w:noWrap/>
                  <w:vAlign w:val="center"/>
                  <w:hideMark/>
                </w:tcPr>
                <w:p w14:paraId="53D1C5CD"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59.61</w:t>
                  </w:r>
                </w:p>
              </w:tc>
              <w:tc>
                <w:tcPr>
                  <w:tcW w:w="652" w:type="pct"/>
                  <w:shd w:val="clear" w:color="000000" w:fill="FBB5B7"/>
                  <w:noWrap/>
                  <w:vAlign w:val="center"/>
                  <w:hideMark/>
                </w:tcPr>
                <w:p w14:paraId="319E23FD"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58.64</w:t>
                  </w:r>
                </w:p>
              </w:tc>
              <w:tc>
                <w:tcPr>
                  <w:tcW w:w="652" w:type="pct"/>
                  <w:tcBorders>
                    <w:right w:val="single" w:sz="18" w:space="0" w:color="auto"/>
                  </w:tcBorders>
                  <w:shd w:val="clear" w:color="000000" w:fill="FA9A9C"/>
                  <w:noWrap/>
                  <w:vAlign w:val="center"/>
                  <w:hideMark/>
                </w:tcPr>
                <w:p w14:paraId="1AD76493"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174.88</w:t>
                  </w:r>
                </w:p>
              </w:tc>
              <w:tc>
                <w:tcPr>
                  <w:tcW w:w="652" w:type="pct"/>
                  <w:tcBorders>
                    <w:left w:val="single" w:sz="18" w:space="0" w:color="auto"/>
                  </w:tcBorders>
                  <w:shd w:val="clear" w:color="000000" w:fill="FCE9EC"/>
                  <w:noWrap/>
                  <w:vAlign w:val="center"/>
                  <w:hideMark/>
                </w:tcPr>
                <w:p w14:paraId="543A0FB4"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0.005686</w:t>
                  </w:r>
                </w:p>
              </w:tc>
              <w:tc>
                <w:tcPr>
                  <w:tcW w:w="828" w:type="pct"/>
                  <w:shd w:val="clear" w:color="000000" w:fill="FCE9EC"/>
                  <w:noWrap/>
                  <w:vAlign w:val="center"/>
                  <w:hideMark/>
                </w:tcPr>
                <w:p w14:paraId="52793DFD"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0.399704</w:t>
                  </w:r>
                </w:p>
              </w:tc>
            </w:tr>
            <w:tr w:rsidR="00135F67" w:rsidRPr="005D5244" w14:paraId="6700A28E" w14:textId="77777777" w:rsidTr="00461993">
              <w:trPr>
                <w:trHeight w:val="350"/>
              </w:trPr>
              <w:tc>
                <w:tcPr>
                  <w:tcW w:w="835" w:type="pct"/>
                  <w:shd w:val="clear" w:color="000000" w:fill="FFCC99"/>
                  <w:noWrap/>
                  <w:vAlign w:val="center"/>
                  <w:hideMark/>
                </w:tcPr>
                <w:p w14:paraId="4AA9C03A"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Meal</w:t>
                  </w:r>
                </w:p>
              </w:tc>
              <w:tc>
                <w:tcPr>
                  <w:tcW w:w="730" w:type="pct"/>
                  <w:shd w:val="clear" w:color="000000" w:fill="FA9799"/>
                  <w:noWrap/>
                  <w:vAlign w:val="center"/>
                  <w:hideMark/>
                </w:tcPr>
                <w:p w14:paraId="6D403C72"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44.48</w:t>
                  </w:r>
                </w:p>
              </w:tc>
              <w:tc>
                <w:tcPr>
                  <w:tcW w:w="652" w:type="pct"/>
                  <w:shd w:val="clear" w:color="000000" w:fill="F98688"/>
                  <w:noWrap/>
                  <w:vAlign w:val="center"/>
                  <w:hideMark/>
                </w:tcPr>
                <w:p w14:paraId="545BD74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58.97</w:t>
                  </w:r>
                </w:p>
              </w:tc>
              <w:tc>
                <w:tcPr>
                  <w:tcW w:w="652" w:type="pct"/>
                  <w:shd w:val="clear" w:color="000000" w:fill="FBB4B6"/>
                  <w:noWrap/>
                  <w:vAlign w:val="center"/>
                  <w:hideMark/>
                </w:tcPr>
                <w:p w14:paraId="625E8DFE"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59.56</w:t>
                  </w:r>
                </w:p>
              </w:tc>
              <w:tc>
                <w:tcPr>
                  <w:tcW w:w="652" w:type="pct"/>
                  <w:tcBorders>
                    <w:right w:val="single" w:sz="18" w:space="0" w:color="auto"/>
                  </w:tcBorders>
                  <w:shd w:val="clear" w:color="000000" w:fill="FAA5A8"/>
                  <w:noWrap/>
                  <w:vAlign w:val="center"/>
                  <w:hideMark/>
                </w:tcPr>
                <w:p w14:paraId="607A22E3"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163.01</w:t>
                  </w:r>
                </w:p>
              </w:tc>
              <w:tc>
                <w:tcPr>
                  <w:tcW w:w="652" w:type="pct"/>
                  <w:tcBorders>
                    <w:left w:val="single" w:sz="18" w:space="0" w:color="auto"/>
                  </w:tcBorders>
                  <w:shd w:val="clear" w:color="000000" w:fill="FCE3E6"/>
                  <w:noWrap/>
                  <w:vAlign w:val="center"/>
                  <w:hideMark/>
                </w:tcPr>
                <w:p w14:paraId="48994198"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0.006097</w:t>
                  </w:r>
                </w:p>
              </w:tc>
              <w:tc>
                <w:tcPr>
                  <w:tcW w:w="828" w:type="pct"/>
                  <w:shd w:val="clear" w:color="000000" w:fill="FCE3E6"/>
                  <w:noWrap/>
                  <w:vAlign w:val="center"/>
                  <w:hideMark/>
                </w:tcPr>
                <w:p w14:paraId="3A7649F9"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0.428632</w:t>
                  </w:r>
                </w:p>
              </w:tc>
            </w:tr>
            <w:tr w:rsidR="00135F67" w:rsidRPr="005D5244" w14:paraId="411C8997" w14:textId="77777777" w:rsidTr="00461993">
              <w:trPr>
                <w:trHeight w:val="350"/>
              </w:trPr>
              <w:tc>
                <w:tcPr>
                  <w:tcW w:w="835" w:type="pct"/>
                  <w:shd w:val="clear" w:color="000000" w:fill="FFCC99"/>
                  <w:noWrap/>
                  <w:vAlign w:val="center"/>
                  <w:hideMark/>
                </w:tcPr>
                <w:p w14:paraId="1E691E45"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Play Pad</w:t>
                  </w:r>
                </w:p>
              </w:tc>
              <w:tc>
                <w:tcPr>
                  <w:tcW w:w="730" w:type="pct"/>
                  <w:shd w:val="clear" w:color="000000" w:fill="FCFCFF"/>
                  <w:noWrap/>
                  <w:vAlign w:val="center"/>
                  <w:hideMark/>
                </w:tcPr>
                <w:p w14:paraId="41BAFA22"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10.28</w:t>
                  </w:r>
                </w:p>
              </w:tc>
              <w:tc>
                <w:tcPr>
                  <w:tcW w:w="652" w:type="pct"/>
                  <w:shd w:val="clear" w:color="000000" w:fill="FAABAD"/>
                  <w:noWrap/>
                  <w:vAlign w:val="center"/>
                  <w:hideMark/>
                </w:tcPr>
                <w:p w14:paraId="3D1AC59D"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58.12</w:t>
                  </w:r>
                </w:p>
              </w:tc>
              <w:tc>
                <w:tcPr>
                  <w:tcW w:w="652" w:type="pct"/>
                  <w:shd w:val="clear" w:color="000000" w:fill="FCFCFF"/>
                  <w:noWrap/>
                  <w:vAlign w:val="center"/>
                  <w:hideMark/>
                </w:tcPr>
                <w:p w14:paraId="471BFB04"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0.9</w:t>
                  </w:r>
                </w:p>
              </w:tc>
              <w:tc>
                <w:tcPr>
                  <w:tcW w:w="652" w:type="pct"/>
                  <w:tcBorders>
                    <w:right w:val="single" w:sz="18" w:space="0" w:color="auto"/>
                  </w:tcBorders>
                  <w:shd w:val="clear" w:color="000000" w:fill="FCFCFF"/>
                  <w:noWrap/>
                  <w:vAlign w:val="center"/>
                  <w:hideMark/>
                </w:tcPr>
                <w:p w14:paraId="1779A04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69.3</w:t>
                  </w:r>
                </w:p>
              </w:tc>
              <w:tc>
                <w:tcPr>
                  <w:tcW w:w="652" w:type="pct"/>
                  <w:tcBorders>
                    <w:left w:val="single" w:sz="18" w:space="0" w:color="auto"/>
                  </w:tcBorders>
                  <w:shd w:val="clear" w:color="000000" w:fill="F8696B"/>
                  <w:noWrap/>
                  <w:vAlign w:val="center"/>
                  <w:hideMark/>
                </w:tcPr>
                <w:p w14:paraId="30064C69"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0.014225</w:t>
                  </w:r>
                </w:p>
              </w:tc>
              <w:tc>
                <w:tcPr>
                  <w:tcW w:w="828" w:type="pct"/>
                  <w:shd w:val="clear" w:color="000000" w:fill="F8696B"/>
                  <w:noWrap/>
                  <w:vAlign w:val="center"/>
                  <w:hideMark/>
                </w:tcPr>
                <w:p w14:paraId="7CAE2DB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w:t>
                  </w:r>
                </w:p>
              </w:tc>
            </w:tr>
            <w:tr w:rsidR="00135F67" w:rsidRPr="005D5244" w14:paraId="0ACD828D" w14:textId="77777777" w:rsidTr="00461993">
              <w:trPr>
                <w:trHeight w:val="350"/>
              </w:trPr>
              <w:tc>
                <w:tcPr>
                  <w:tcW w:w="835" w:type="pct"/>
                  <w:shd w:val="clear" w:color="000000" w:fill="FFCC99"/>
                  <w:noWrap/>
                  <w:vAlign w:val="center"/>
                  <w:hideMark/>
                </w:tcPr>
                <w:p w14:paraId="7ED74409"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Read Book</w:t>
                  </w:r>
                </w:p>
              </w:tc>
              <w:tc>
                <w:tcPr>
                  <w:tcW w:w="730" w:type="pct"/>
                  <w:shd w:val="clear" w:color="000000" w:fill="FCEFF2"/>
                  <w:noWrap/>
                  <w:vAlign w:val="center"/>
                  <w:hideMark/>
                </w:tcPr>
                <w:p w14:paraId="235A19D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14.73</w:t>
                  </w:r>
                </w:p>
              </w:tc>
              <w:tc>
                <w:tcPr>
                  <w:tcW w:w="652" w:type="pct"/>
                  <w:shd w:val="clear" w:color="000000" w:fill="FA9395"/>
                  <w:noWrap/>
                  <w:vAlign w:val="center"/>
                  <w:hideMark/>
                </w:tcPr>
                <w:p w14:paraId="529DF74A"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58.66</w:t>
                  </w:r>
                </w:p>
              </w:tc>
              <w:tc>
                <w:tcPr>
                  <w:tcW w:w="652" w:type="pct"/>
                  <w:shd w:val="clear" w:color="000000" w:fill="FBB5B8"/>
                  <w:noWrap/>
                  <w:vAlign w:val="center"/>
                  <w:hideMark/>
                </w:tcPr>
                <w:p w14:paraId="1124B5D7"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58.21</w:t>
                  </w:r>
                </w:p>
              </w:tc>
              <w:tc>
                <w:tcPr>
                  <w:tcW w:w="652" w:type="pct"/>
                  <w:tcBorders>
                    <w:right w:val="single" w:sz="18" w:space="0" w:color="auto"/>
                  </w:tcBorders>
                  <w:shd w:val="clear" w:color="000000" w:fill="FBC2C5"/>
                  <w:noWrap/>
                  <w:vAlign w:val="center"/>
                  <w:hideMark/>
                </w:tcPr>
                <w:p w14:paraId="4860B86B"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131.6</w:t>
                  </w:r>
                </w:p>
              </w:tc>
              <w:tc>
                <w:tcPr>
                  <w:tcW w:w="652" w:type="pct"/>
                  <w:tcBorders>
                    <w:left w:val="single" w:sz="18" w:space="0" w:color="auto"/>
                  </w:tcBorders>
                  <w:shd w:val="clear" w:color="000000" w:fill="FBCDD0"/>
                  <w:noWrap/>
                  <w:vAlign w:val="center"/>
                  <w:hideMark/>
                </w:tcPr>
                <w:p w14:paraId="418FCD5E"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0.007541</w:t>
                  </w:r>
                </w:p>
              </w:tc>
              <w:tc>
                <w:tcPr>
                  <w:tcW w:w="828" w:type="pct"/>
                  <w:shd w:val="clear" w:color="000000" w:fill="FBCDD0"/>
                  <w:noWrap/>
                  <w:vAlign w:val="center"/>
                  <w:hideMark/>
                </w:tcPr>
                <w:p w14:paraId="44C6699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0.530166</w:t>
                  </w:r>
                </w:p>
              </w:tc>
            </w:tr>
            <w:tr w:rsidR="00135F67" w:rsidRPr="005D5244" w14:paraId="45D33404" w14:textId="77777777" w:rsidTr="00461993">
              <w:trPr>
                <w:trHeight w:val="350"/>
              </w:trPr>
              <w:tc>
                <w:tcPr>
                  <w:tcW w:w="835" w:type="pct"/>
                  <w:shd w:val="clear" w:color="000000" w:fill="FFCC99"/>
                  <w:noWrap/>
                  <w:vAlign w:val="center"/>
                  <w:hideMark/>
                </w:tcPr>
                <w:p w14:paraId="091613A6"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Sweep</w:t>
                  </w:r>
                </w:p>
              </w:tc>
              <w:tc>
                <w:tcPr>
                  <w:tcW w:w="730" w:type="pct"/>
                  <w:shd w:val="clear" w:color="000000" w:fill="F8696B"/>
                  <w:noWrap/>
                  <w:vAlign w:val="center"/>
                  <w:hideMark/>
                </w:tcPr>
                <w:p w14:paraId="2EFC722A"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59.77</w:t>
                  </w:r>
                </w:p>
              </w:tc>
              <w:tc>
                <w:tcPr>
                  <w:tcW w:w="652" w:type="pct"/>
                  <w:shd w:val="clear" w:color="000000" w:fill="F97B7D"/>
                  <w:noWrap/>
                  <w:vAlign w:val="center"/>
                  <w:hideMark/>
                </w:tcPr>
                <w:p w14:paraId="25B48B34"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59.21</w:t>
                  </w:r>
                </w:p>
              </w:tc>
              <w:tc>
                <w:tcPr>
                  <w:tcW w:w="652" w:type="pct"/>
                  <w:shd w:val="clear" w:color="000000" w:fill="FBB4B7"/>
                  <w:noWrap/>
                  <w:vAlign w:val="center"/>
                  <w:hideMark/>
                </w:tcPr>
                <w:p w14:paraId="1A4D0A7B"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59.33</w:t>
                  </w:r>
                </w:p>
              </w:tc>
              <w:tc>
                <w:tcPr>
                  <w:tcW w:w="652" w:type="pct"/>
                  <w:tcBorders>
                    <w:right w:val="single" w:sz="18" w:space="0" w:color="auto"/>
                  </w:tcBorders>
                  <w:shd w:val="clear" w:color="000000" w:fill="FA9799"/>
                  <w:noWrap/>
                  <w:vAlign w:val="center"/>
                  <w:hideMark/>
                </w:tcPr>
                <w:p w14:paraId="1897DA31"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178.31</w:t>
                  </w:r>
                </w:p>
              </w:tc>
              <w:tc>
                <w:tcPr>
                  <w:tcW w:w="652" w:type="pct"/>
                  <w:tcBorders>
                    <w:left w:val="single" w:sz="18" w:space="0" w:color="auto"/>
                  </w:tcBorders>
                  <w:shd w:val="clear" w:color="000000" w:fill="FCEBEE"/>
                  <w:noWrap/>
                  <w:vAlign w:val="center"/>
                  <w:hideMark/>
                </w:tcPr>
                <w:p w14:paraId="149A448C"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0.005577</w:t>
                  </w:r>
                </w:p>
              </w:tc>
              <w:tc>
                <w:tcPr>
                  <w:tcW w:w="828" w:type="pct"/>
                  <w:shd w:val="clear" w:color="000000" w:fill="FCEBEE"/>
                  <w:noWrap/>
                  <w:vAlign w:val="center"/>
                  <w:hideMark/>
                </w:tcPr>
                <w:p w14:paraId="7D4471EB"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0.392058</w:t>
                  </w:r>
                </w:p>
              </w:tc>
            </w:tr>
            <w:tr w:rsidR="00135F67" w:rsidRPr="005D5244" w14:paraId="526DBCC5" w14:textId="77777777" w:rsidTr="00461993">
              <w:trPr>
                <w:trHeight w:val="350"/>
              </w:trPr>
              <w:tc>
                <w:tcPr>
                  <w:tcW w:w="835" w:type="pct"/>
                  <w:shd w:val="clear" w:color="000000" w:fill="FFCC99"/>
                  <w:noWrap/>
                  <w:vAlign w:val="center"/>
                  <w:hideMark/>
                </w:tcPr>
                <w:p w14:paraId="527F49CE"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Sleep</w:t>
                  </w:r>
                </w:p>
              </w:tc>
              <w:tc>
                <w:tcPr>
                  <w:tcW w:w="730" w:type="pct"/>
                  <w:shd w:val="clear" w:color="000000" w:fill="F96A6C"/>
                  <w:noWrap/>
                  <w:vAlign w:val="center"/>
                  <w:hideMark/>
                </w:tcPr>
                <w:p w14:paraId="783F4132"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59.61</w:t>
                  </w:r>
                </w:p>
              </w:tc>
              <w:tc>
                <w:tcPr>
                  <w:tcW w:w="652" w:type="pct"/>
                  <w:shd w:val="clear" w:color="000000" w:fill="FCFCFF"/>
                  <w:noWrap/>
                  <w:vAlign w:val="center"/>
                  <w:hideMark/>
                </w:tcPr>
                <w:p w14:paraId="2DB50171"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56.25</w:t>
                  </w:r>
                </w:p>
              </w:tc>
              <w:tc>
                <w:tcPr>
                  <w:tcW w:w="652" w:type="pct"/>
                  <w:shd w:val="clear" w:color="000000" w:fill="FBB3B6"/>
                  <w:noWrap/>
                  <w:vAlign w:val="center"/>
                  <w:hideMark/>
                </w:tcPr>
                <w:p w14:paraId="140523A5"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59.97</w:t>
                  </w:r>
                </w:p>
              </w:tc>
              <w:tc>
                <w:tcPr>
                  <w:tcW w:w="652" w:type="pct"/>
                  <w:tcBorders>
                    <w:right w:val="single" w:sz="18" w:space="0" w:color="auto"/>
                  </w:tcBorders>
                  <w:shd w:val="clear" w:color="000000" w:fill="FA999C"/>
                  <w:noWrap/>
                  <w:vAlign w:val="center"/>
                  <w:hideMark/>
                </w:tcPr>
                <w:p w14:paraId="24353162"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175.83</w:t>
                  </w:r>
                </w:p>
              </w:tc>
              <w:tc>
                <w:tcPr>
                  <w:tcW w:w="652" w:type="pct"/>
                  <w:tcBorders>
                    <w:left w:val="single" w:sz="18" w:space="0" w:color="auto"/>
                  </w:tcBorders>
                  <w:shd w:val="clear" w:color="000000" w:fill="FCEAEC"/>
                  <w:noWrap/>
                  <w:vAlign w:val="center"/>
                  <w:hideMark/>
                </w:tcPr>
                <w:p w14:paraId="27B4382C"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0.005655</w:t>
                  </w:r>
                </w:p>
              </w:tc>
              <w:tc>
                <w:tcPr>
                  <w:tcW w:w="828" w:type="pct"/>
                  <w:shd w:val="clear" w:color="000000" w:fill="FCEAEC"/>
                  <w:noWrap/>
                  <w:vAlign w:val="center"/>
                  <w:hideMark/>
                </w:tcPr>
                <w:p w14:paraId="47DBB2F8"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0.397557</w:t>
                  </w:r>
                </w:p>
              </w:tc>
            </w:tr>
            <w:tr w:rsidR="00135F67" w:rsidRPr="005D5244" w14:paraId="10B78BB5" w14:textId="77777777" w:rsidTr="00461993">
              <w:trPr>
                <w:trHeight w:val="350"/>
              </w:trPr>
              <w:tc>
                <w:tcPr>
                  <w:tcW w:w="835" w:type="pct"/>
                  <w:shd w:val="clear" w:color="000000" w:fill="FFCC99"/>
                  <w:noWrap/>
                  <w:vAlign w:val="center"/>
                  <w:hideMark/>
                </w:tcPr>
                <w:p w14:paraId="56EFA1E3"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Wash Dishes</w:t>
                  </w:r>
                </w:p>
              </w:tc>
              <w:tc>
                <w:tcPr>
                  <w:tcW w:w="730" w:type="pct"/>
                  <w:shd w:val="clear" w:color="000000" w:fill="F98082"/>
                  <w:noWrap/>
                  <w:vAlign w:val="center"/>
                  <w:hideMark/>
                </w:tcPr>
                <w:p w14:paraId="422276E1"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52.24</w:t>
                  </w:r>
                </w:p>
              </w:tc>
              <w:tc>
                <w:tcPr>
                  <w:tcW w:w="652" w:type="pct"/>
                  <w:shd w:val="clear" w:color="000000" w:fill="FBB7B9"/>
                  <w:noWrap/>
                  <w:vAlign w:val="center"/>
                  <w:hideMark/>
                </w:tcPr>
                <w:p w14:paraId="3F37616B"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57.84</w:t>
                  </w:r>
                </w:p>
              </w:tc>
              <w:tc>
                <w:tcPr>
                  <w:tcW w:w="652" w:type="pct"/>
                  <w:shd w:val="clear" w:color="000000" w:fill="FBB4B7"/>
                  <w:noWrap/>
                  <w:vAlign w:val="center"/>
                  <w:hideMark/>
                </w:tcPr>
                <w:p w14:paraId="4AA10AE1"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59.29</w:t>
                  </w:r>
                </w:p>
              </w:tc>
              <w:tc>
                <w:tcPr>
                  <w:tcW w:w="652" w:type="pct"/>
                  <w:tcBorders>
                    <w:right w:val="single" w:sz="18" w:space="0" w:color="auto"/>
                  </w:tcBorders>
                  <w:shd w:val="clear" w:color="000000" w:fill="FA9FA2"/>
                  <w:noWrap/>
                  <w:vAlign w:val="center"/>
                  <w:hideMark/>
                </w:tcPr>
                <w:p w14:paraId="1F2B3EBE"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169.37</w:t>
                  </w:r>
                </w:p>
              </w:tc>
              <w:tc>
                <w:tcPr>
                  <w:tcW w:w="652" w:type="pct"/>
                  <w:tcBorders>
                    <w:left w:val="single" w:sz="18" w:space="0" w:color="auto"/>
                  </w:tcBorders>
                  <w:shd w:val="clear" w:color="000000" w:fill="FCE6E9"/>
                  <w:noWrap/>
                  <w:vAlign w:val="center"/>
                  <w:hideMark/>
                </w:tcPr>
                <w:p w14:paraId="5912D32B"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0.00587</w:t>
                  </w:r>
                </w:p>
              </w:tc>
              <w:tc>
                <w:tcPr>
                  <w:tcW w:w="828" w:type="pct"/>
                  <w:shd w:val="clear" w:color="000000" w:fill="FCE6E9"/>
                  <w:noWrap/>
                  <w:vAlign w:val="center"/>
                  <w:hideMark/>
                </w:tcPr>
                <w:p w14:paraId="423BF1C9"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0.412631</w:t>
                  </w:r>
                </w:p>
              </w:tc>
            </w:tr>
            <w:tr w:rsidR="00135F67" w:rsidRPr="005D5244" w14:paraId="1AE124AF" w14:textId="77777777" w:rsidTr="00461993">
              <w:trPr>
                <w:trHeight w:val="350"/>
              </w:trPr>
              <w:tc>
                <w:tcPr>
                  <w:tcW w:w="835" w:type="pct"/>
                  <w:shd w:val="clear" w:color="000000" w:fill="FFCC99"/>
                  <w:noWrap/>
                  <w:vAlign w:val="center"/>
                  <w:hideMark/>
                </w:tcPr>
                <w:p w14:paraId="6C775081"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Go Out</w:t>
                  </w:r>
                </w:p>
              </w:tc>
              <w:tc>
                <w:tcPr>
                  <w:tcW w:w="730" w:type="pct"/>
                  <w:shd w:val="clear" w:color="000000" w:fill="F9787A"/>
                  <w:noWrap/>
                  <w:vAlign w:val="center"/>
                  <w:hideMark/>
                </w:tcPr>
                <w:p w14:paraId="38585615"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54.87</w:t>
                  </w:r>
                </w:p>
              </w:tc>
              <w:tc>
                <w:tcPr>
                  <w:tcW w:w="652" w:type="pct"/>
                  <w:shd w:val="clear" w:color="000000" w:fill="F97F81"/>
                  <w:noWrap/>
                  <w:vAlign w:val="center"/>
                  <w:hideMark/>
                </w:tcPr>
                <w:p w14:paraId="2FEB28CA"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59.12</w:t>
                  </w:r>
                </w:p>
              </w:tc>
              <w:tc>
                <w:tcPr>
                  <w:tcW w:w="652" w:type="pct"/>
                  <w:shd w:val="clear" w:color="000000" w:fill="FBB5B7"/>
                  <w:noWrap/>
                  <w:vAlign w:val="center"/>
                  <w:hideMark/>
                </w:tcPr>
                <w:p w14:paraId="6B8899F5"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58.95</w:t>
                  </w:r>
                </w:p>
              </w:tc>
              <w:tc>
                <w:tcPr>
                  <w:tcW w:w="652" w:type="pct"/>
                  <w:tcBorders>
                    <w:right w:val="single" w:sz="18" w:space="0" w:color="auto"/>
                  </w:tcBorders>
                  <w:shd w:val="clear" w:color="000000" w:fill="FA9C9E"/>
                  <w:noWrap/>
                  <w:vAlign w:val="center"/>
                  <w:hideMark/>
                </w:tcPr>
                <w:p w14:paraId="72873E44"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172.94</w:t>
                  </w:r>
                </w:p>
              </w:tc>
              <w:tc>
                <w:tcPr>
                  <w:tcW w:w="652" w:type="pct"/>
                  <w:tcBorders>
                    <w:left w:val="single" w:sz="18" w:space="0" w:color="auto"/>
                  </w:tcBorders>
                  <w:shd w:val="clear" w:color="000000" w:fill="FCE8EB"/>
                  <w:noWrap/>
                  <w:vAlign w:val="center"/>
                  <w:hideMark/>
                </w:tcPr>
                <w:p w14:paraId="496CB70E"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0.005749</w:t>
                  </w:r>
                </w:p>
              </w:tc>
              <w:tc>
                <w:tcPr>
                  <w:tcW w:w="828" w:type="pct"/>
                  <w:shd w:val="clear" w:color="000000" w:fill="FCE8EB"/>
                  <w:noWrap/>
                  <w:vAlign w:val="center"/>
                  <w:hideMark/>
                </w:tcPr>
                <w:p w14:paraId="6AB773C4" w14:textId="77777777" w:rsidR="00135F67" w:rsidRPr="005D5244" w:rsidRDefault="00135F67" w:rsidP="00394E54">
                  <w:pPr>
                    <w:framePr w:hSpace="181" w:wrap="around" w:hAnchor="text" w:xAlign="center" w:yAlign="bottom"/>
                    <w:widowControl/>
                    <w:spacing w:line="240" w:lineRule="auto"/>
                    <w:suppressOverlap/>
                    <w:jc w:val="center"/>
                    <w:rPr>
                      <w:rFonts w:eastAsia="新細明體"/>
                      <w:color w:val="000000"/>
                      <w:kern w:val="0"/>
                      <w:sz w:val="20"/>
                      <w:szCs w:val="20"/>
                    </w:rPr>
                  </w:pPr>
                  <w:r w:rsidRPr="005D5244">
                    <w:rPr>
                      <w:rFonts w:eastAsia="新細明體"/>
                      <w:color w:val="000000"/>
                      <w:kern w:val="0"/>
                      <w:sz w:val="20"/>
                      <w:szCs w:val="20"/>
                    </w:rPr>
                    <w:t>0.404162</w:t>
                  </w:r>
                </w:p>
              </w:tc>
            </w:tr>
          </w:tbl>
          <w:p w14:paraId="1155EF5C" w14:textId="77777777" w:rsidR="00135F67" w:rsidRDefault="00135F67" w:rsidP="001F0E27">
            <w:pPr>
              <w:pStyle w:val="afff5"/>
              <w:ind w:firstLine="0"/>
            </w:pPr>
          </w:p>
        </w:tc>
      </w:tr>
      <w:tr w:rsidR="00135F67" w14:paraId="248D50C5" w14:textId="77777777" w:rsidTr="001F0E27">
        <w:trPr>
          <w:jc w:val="left"/>
        </w:trPr>
        <w:tc>
          <w:tcPr>
            <w:tcW w:w="8560" w:type="dxa"/>
            <w:tcBorders>
              <w:top w:val="nil"/>
              <w:left w:val="nil"/>
              <w:bottom w:val="nil"/>
              <w:right w:val="nil"/>
            </w:tcBorders>
          </w:tcPr>
          <w:p w14:paraId="1AD2D049" w14:textId="29D7D6BF" w:rsidR="00135F67" w:rsidRDefault="00135F67">
            <w:pPr>
              <w:pStyle w:val="ad"/>
              <w:keepNext/>
              <w:spacing w:beforeLines="100" w:before="240" w:afterLines="50" w:after="120" w:line="240" w:lineRule="auto"/>
              <w:pPrChange w:id="1559" w:author="陳雅虹" w:date="2015-07-17T04:08:00Z">
                <w:pPr>
                  <w:pStyle w:val="ad"/>
                  <w:keepNext/>
                  <w:framePr w:hSpace="181" w:wrap="around" w:hAnchor="text" w:xAlign="center" w:yAlign="bottom"/>
                  <w:suppressOverlap/>
                </w:pPr>
              </w:pPrChange>
            </w:pPr>
            <w:r>
              <w:rPr>
                <w:noProof/>
              </w:rPr>
              <w:drawing>
                <wp:inline distT="0" distB="0" distL="0" distR="0" wp14:anchorId="58562DC9" wp14:editId="32CFA67E">
                  <wp:extent cx="3009507" cy="173498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5591" cy="1761549"/>
                          </a:xfrm>
                          <a:prstGeom prst="rect">
                            <a:avLst/>
                          </a:prstGeom>
                          <a:noFill/>
                        </pic:spPr>
                      </pic:pic>
                    </a:graphicData>
                  </a:graphic>
                </wp:inline>
              </w:drawing>
            </w:r>
          </w:p>
        </w:tc>
      </w:tr>
      <w:tr w:rsidR="00135F67" w14:paraId="0EB7522A" w14:textId="77777777" w:rsidTr="001F0E27">
        <w:trPr>
          <w:jc w:val="left"/>
        </w:trPr>
        <w:tc>
          <w:tcPr>
            <w:tcW w:w="8560" w:type="dxa"/>
            <w:tcBorders>
              <w:top w:val="nil"/>
              <w:left w:val="nil"/>
              <w:bottom w:val="nil"/>
              <w:right w:val="nil"/>
            </w:tcBorders>
          </w:tcPr>
          <w:p w14:paraId="5A9484CB" w14:textId="05192962" w:rsidR="00135F67" w:rsidRDefault="00135F67" w:rsidP="001F0E27">
            <w:pPr>
              <w:pStyle w:val="ad"/>
              <w:keepNext/>
              <w:spacing w:line="240" w:lineRule="auto"/>
            </w:pPr>
            <w:bookmarkStart w:id="1560" w:name="_Ref424360256"/>
            <w:bookmarkStart w:id="1561" w:name="_Toc424901508"/>
            <w:r w:rsidRPr="00C175B9">
              <w:t xml:space="preserve">Fig. </w:t>
            </w:r>
            <w:fldSimple w:instr=" STYLEREF 1 \s ">
              <w:r w:rsidR="00394E54">
                <w:rPr>
                  <w:noProof/>
                </w:rPr>
                <w:t>5</w:t>
              </w:r>
            </w:fldSimple>
            <w:r w:rsidRPr="00C175B9">
              <w:noBreakHyphen/>
            </w:r>
            <w:fldSimple w:instr=" SEQ Fig. \* ARABIC \s 1 ">
              <w:r w:rsidR="00394E54">
                <w:rPr>
                  <w:noProof/>
                </w:rPr>
                <w:t>8</w:t>
              </w:r>
            </w:fldSimple>
            <w:bookmarkEnd w:id="1560"/>
            <w:r w:rsidRPr="00C175B9">
              <w:rPr>
                <w:rFonts w:hint="eastAsia"/>
              </w:rPr>
              <w:t xml:space="preserve"> </w:t>
            </w:r>
            <w:r>
              <w:t>The graph of adaptive activity recognition for each activity</w:t>
            </w:r>
            <w:bookmarkEnd w:id="1561"/>
          </w:p>
        </w:tc>
      </w:tr>
    </w:tbl>
    <w:p w14:paraId="00544742" w14:textId="18AC1452" w:rsidR="002A016F" w:rsidRDefault="009C5C45" w:rsidP="001F0E27">
      <w:pPr>
        <w:pStyle w:val="afff5"/>
      </w:pPr>
      <w:r>
        <w:fldChar w:fldCharType="begin"/>
      </w:r>
      <w:r>
        <w:instrText xml:space="preserve"> REF _Ref424360256 \h </w:instrText>
      </w:r>
      <w:r>
        <w:fldChar w:fldCharType="separate"/>
      </w:r>
      <w:r w:rsidR="00394E54" w:rsidRPr="00C175B9">
        <w:t xml:space="preserve">Fig. </w:t>
      </w:r>
      <w:r w:rsidR="00394E54">
        <w:rPr>
          <w:noProof/>
        </w:rPr>
        <w:t>5</w:t>
      </w:r>
      <w:r w:rsidR="00394E54" w:rsidRPr="00C175B9">
        <w:noBreakHyphen/>
      </w:r>
      <w:r w:rsidR="00394E54">
        <w:rPr>
          <w:noProof/>
        </w:rPr>
        <w:t>8</w:t>
      </w:r>
      <w:r>
        <w:fldChar w:fldCharType="end"/>
      </w:r>
      <w:r>
        <w:t xml:space="preserve"> illustrates the </w:t>
      </w:r>
      <w:r w:rsidR="00737178">
        <w:t xml:space="preserve">similarity </w:t>
      </w:r>
      <w:r>
        <w:t xml:space="preserve">score for adaptive activity recognition. Because the similarity function </w:t>
      </w:r>
      <w:r w:rsidR="00737178">
        <w:t>can</w:t>
      </w:r>
      <w:r>
        <w:t xml:space="preserve"> find the most similar activity, we use the most similar activity to implement the case-based reasoning for the proposed healthcare system.</w:t>
      </w:r>
    </w:p>
    <w:p w14:paraId="157F1FD1" w14:textId="7A740CF7" w:rsidR="009C5C45" w:rsidRDefault="00802638" w:rsidP="002405E7">
      <w:pPr>
        <w:pStyle w:val="31"/>
      </w:pPr>
      <w:bookmarkStart w:id="1562" w:name="_Toc424901478"/>
      <w:r>
        <w:rPr>
          <w:rFonts w:hint="eastAsia"/>
        </w:rPr>
        <w:t>Performance of Online Activity Recognition Model</w:t>
      </w:r>
      <w:bookmarkEnd w:id="1562"/>
    </w:p>
    <w:p w14:paraId="11612480" w14:textId="56C20BDB" w:rsidR="00A454DD" w:rsidRDefault="00802638" w:rsidP="00A454DD">
      <w:pPr>
        <w:pStyle w:val="afff5"/>
      </w:pPr>
      <w:r>
        <w:t xml:space="preserve">In the training mode, the system categorized training data into a number of clusters, </w:t>
      </w:r>
      <w:r>
        <w:lastRenderedPageBreak/>
        <w:t>and users were labeling each cluster to an activity</w:t>
      </w:r>
      <w:r w:rsidR="00D8247A">
        <w:t xml:space="preserve">. The labeling data stored in a dataset in order to train the online AR model. The online AR model is a dynamic Bayesian network (DBN) classifier. To assess the results of the DBN, we adopt 10-folds cross-validation. The dataset has been separated to 10 parts. The system concatenates 9 parts as training data, and the rest part becomes the testing data. And the system will build 10 models for different constitutes datasets. </w:t>
      </w:r>
      <w:r w:rsidR="00DE0C1A">
        <w:rPr>
          <w:rFonts w:hint="eastAsia"/>
        </w:rPr>
        <w:t>The</w:t>
      </w:r>
      <w:r w:rsidR="00DE0C1A">
        <w:t xml:space="preserve"> following formulate is the</w:t>
      </w:r>
      <w:r w:rsidR="00DE0C1A">
        <w:rPr>
          <w:rFonts w:hint="eastAsia"/>
        </w:rPr>
        <w:t xml:space="preserve"> definition of</w:t>
      </w:r>
      <w:r w:rsidR="00DE0C1A">
        <w:t xml:space="preserve"> recall, precision and</w:t>
      </w:r>
      <w:r w:rsidR="00DE0C1A">
        <w:rPr>
          <w:rFonts w:hint="eastAsia"/>
        </w:rPr>
        <w:t xml:space="preserve"> F-measure:</w:t>
      </w:r>
    </w:p>
    <w:tbl>
      <w:tblPr>
        <w:tblStyle w:val="ae"/>
        <w:tblW w:w="0" w:type="auto"/>
        <w:tblLook w:val="04A0" w:firstRow="1" w:lastRow="0" w:firstColumn="1" w:lastColumn="0" w:noHBand="0" w:noVBand="1"/>
      </w:tblPr>
      <w:tblGrid>
        <w:gridCol w:w="7688"/>
        <w:gridCol w:w="816"/>
      </w:tblGrid>
      <w:tr w:rsidR="00C839D5" w14:paraId="6CB19B72" w14:textId="77777777" w:rsidTr="00C839D5">
        <w:tc>
          <w:tcPr>
            <w:tcW w:w="7688" w:type="dxa"/>
            <w:tcBorders>
              <w:top w:val="nil"/>
              <w:left w:val="nil"/>
              <w:bottom w:val="nil"/>
              <w:right w:val="nil"/>
            </w:tcBorders>
          </w:tcPr>
          <w:p w14:paraId="534A9B14" w14:textId="77777777" w:rsidR="00C839D5" w:rsidRPr="002C026E" w:rsidRDefault="00C839D5" w:rsidP="00C839D5">
            <w:pPr>
              <w:jc w:val="center"/>
            </w:pPr>
            <m:oMathPara>
              <m:oMath>
                <m:r>
                  <m:rPr>
                    <m:sty m:val="p"/>
                  </m:rPr>
                  <w:rPr>
                    <w:rFonts w:ascii="Cambria Math" w:hAnsi="Cambria Math"/>
                  </w:rPr>
                  <m:t xml:space="preserve">Recall= </m:t>
                </m:r>
                <m:f>
                  <m:fPr>
                    <m:ctrlPr>
                      <w:rPr>
                        <w:rFonts w:ascii="Cambria Math" w:hAnsi="Cambria Math"/>
                      </w:rPr>
                    </m:ctrlPr>
                  </m:fPr>
                  <m:num>
                    <m:r>
                      <w:rPr>
                        <w:rFonts w:ascii="Cambria Math" w:hAnsi="Cambria Math"/>
                      </w:rPr>
                      <m:t>TruePositive</m:t>
                    </m:r>
                  </m:num>
                  <m:den>
                    <m:r>
                      <w:rPr>
                        <w:rFonts w:ascii="Cambria Math" w:hAnsi="Cambria Math"/>
                      </w:rPr>
                      <m:t>(TruePositive+FalseNegative)</m:t>
                    </m:r>
                  </m:den>
                </m:f>
              </m:oMath>
            </m:oMathPara>
          </w:p>
        </w:tc>
        <w:tc>
          <w:tcPr>
            <w:tcW w:w="816" w:type="dxa"/>
            <w:tcBorders>
              <w:top w:val="nil"/>
              <w:left w:val="nil"/>
              <w:bottom w:val="nil"/>
              <w:right w:val="nil"/>
            </w:tcBorders>
          </w:tcPr>
          <w:p w14:paraId="702C4074" w14:textId="77777777" w:rsidR="00C839D5" w:rsidRDefault="00C839D5" w:rsidP="00C839D5">
            <w:pPr>
              <w:jc w:val="center"/>
            </w:pPr>
            <w:r>
              <w:rPr>
                <w:rFonts w:hint="eastAsia"/>
              </w:rPr>
              <w:t>(</w:t>
            </w:r>
            <w:fldSimple w:instr=" STYLEREF 1 \s ">
              <w:r w:rsidR="00394E54">
                <w:rPr>
                  <w:noProof/>
                </w:rPr>
                <w:t>5</w:t>
              </w:r>
            </w:fldSimple>
            <w:r>
              <w:noBreakHyphen/>
            </w:r>
            <w:fldSimple w:instr=" SEQ _ \* ARABIC \s 1 ">
              <w:r w:rsidR="00394E54">
                <w:rPr>
                  <w:noProof/>
                </w:rPr>
                <w:t>1</w:t>
              </w:r>
            </w:fldSimple>
            <w:r>
              <w:rPr>
                <w:rFonts w:hint="eastAsia"/>
              </w:rPr>
              <w:t>)</w:t>
            </w:r>
          </w:p>
        </w:tc>
      </w:tr>
      <w:tr w:rsidR="00C839D5" w14:paraId="69DE9E80" w14:textId="77777777" w:rsidTr="00C839D5">
        <w:tc>
          <w:tcPr>
            <w:tcW w:w="7688" w:type="dxa"/>
            <w:tcBorders>
              <w:top w:val="nil"/>
              <w:left w:val="nil"/>
              <w:bottom w:val="nil"/>
              <w:right w:val="nil"/>
            </w:tcBorders>
          </w:tcPr>
          <w:p w14:paraId="74A5679C" w14:textId="77777777" w:rsidR="00C839D5" w:rsidRPr="002C026E" w:rsidRDefault="00C839D5" w:rsidP="00C839D5">
            <w:pPr>
              <w:jc w:val="center"/>
            </w:pPr>
            <m:oMathPara>
              <m:oMath>
                <m:r>
                  <m:rPr>
                    <m:sty m:val="p"/>
                  </m:rPr>
                  <w:rPr>
                    <w:rFonts w:ascii="Cambria Math" w:hAnsi="Cambria Math"/>
                  </w:rPr>
                  <m:t>Precision=</m:t>
                </m:r>
                <m:f>
                  <m:fPr>
                    <m:ctrlPr>
                      <w:rPr>
                        <w:rFonts w:ascii="Cambria Math" w:hAnsi="Cambria Math"/>
                      </w:rPr>
                    </m:ctrlPr>
                  </m:fPr>
                  <m:num>
                    <m:r>
                      <w:rPr>
                        <w:rFonts w:ascii="Cambria Math" w:hAnsi="Cambria Math"/>
                      </w:rPr>
                      <m:t>TruePositive</m:t>
                    </m:r>
                  </m:num>
                  <m:den>
                    <m:r>
                      <w:rPr>
                        <w:rFonts w:ascii="Cambria Math" w:hAnsi="Cambria Math"/>
                      </w:rPr>
                      <m:t>(TruePositive+FalsePositive)</m:t>
                    </m:r>
                  </m:den>
                </m:f>
              </m:oMath>
            </m:oMathPara>
          </w:p>
        </w:tc>
        <w:tc>
          <w:tcPr>
            <w:tcW w:w="816" w:type="dxa"/>
            <w:tcBorders>
              <w:top w:val="nil"/>
              <w:left w:val="nil"/>
              <w:bottom w:val="nil"/>
              <w:right w:val="nil"/>
            </w:tcBorders>
          </w:tcPr>
          <w:p w14:paraId="0884CDFA" w14:textId="77777777" w:rsidR="00C839D5" w:rsidRDefault="00C839D5" w:rsidP="00C839D5">
            <w:pPr>
              <w:jc w:val="center"/>
            </w:pPr>
            <w:r>
              <w:rPr>
                <w:rFonts w:hint="eastAsia"/>
              </w:rPr>
              <w:t>(</w:t>
            </w:r>
            <w:fldSimple w:instr=" STYLEREF 1 \s ">
              <w:r w:rsidR="00394E54">
                <w:rPr>
                  <w:noProof/>
                </w:rPr>
                <w:t>5</w:t>
              </w:r>
            </w:fldSimple>
            <w:r>
              <w:noBreakHyphen/>
            </w:r>
            <w:fldSimple w:instr=" SEQ _ \* ARABIC \s 1 ">
              <w:r w:rsidR="00394E54">
                <w:rPr>
                  <w:noProof/>
                </w:rPr>
                <w:t>2</w:t>
              </w:r>
            </w:fldSimple>
            <w:r>
              <w:rPr>
                <w:rFonts w:hint="eastAsia"/>
              </w:rPr>
              <w:t>)</w:t>
            </w:r>
          </w:p>
        </w:tc>
      </w:tr>
      <w:tr w:rsidR="00C839D5" w14:paraId="2BA9BF1C" w14:textId="77777777" w:rsidTr="00C839D5">
        <w:tc>
          <w:tcPr>
            <w:tcW w:w="7688" w:type="dxa"/>
            <w:tcBorders>
              <w:top w:val="nil"/>
              <w:left w:val="nil"/>
              <w:bottom w:val="nil"/>
              <w:right w:val="nil"/>
            </w:tcBorders>
          </w:tcPr>
          <w:p w14:paraId="1C737490" w14:textId="0AB5E9D9" w:rsidR="00C839D5" w:rsidRPr="002C026E" w:rsidRDefault="00C839D5" w:rsidP="00C839D5">
            <w:pPr>
              <w:jc w:val="center"/>
            </w:pPr>
            <m:oMathPara>
              <m:oMath>
                <m:r>
                  <m:rPr>
                    <m:sty m:val="p"/>
                  </m:rPr>
                  <w:rPr>
                    <w:rFonts w:ascii="Cambria Math" w:hAnsi="Cambria Math"/>
                  </w:rPr>
                  <m:t>F1 measure=2×</m:t>
                </m:r>
                <m:f>
                  <m:fPr>
                    <m:ctrlPr>
                      <w:rPr>
                        <w:rFonts w:ascii="Cambria Math" w:hAnsi="Cambria Math"/>
                      </w:rPr>
                    </m:ctrlPr>
                  </m:fPr>
                  <m:num>
                    <m:r>
                      <m:rPr>
                        <m:sty m:val="p"/>
                      </m:rPr>
                      <w:rPr>
                        <w:rFonts w:ascii="Cambria Math" w:hAnsi="Cambria Math"/>
                      </w:rPr>
                      <m:t>Recall</m:t>
                    </m:r>
                    <m:r>
                      <w:rPr>
                        <w:rFonts w:ascii="Cambria Math" w:hAnsi="Cambria Math"/>
                      </w:rPr>
                      <m:t>×</m:t>
                    </m:r>
                    <m:r>
                      <m:rPr>
                        <m:sty m:val="p"/>
                      </m:rPr>
                      <w:rPr>
                        <w:rFonts w:ascii="Cambria Math" w:hAnsi="Cambria Math"/>
                      </w:rPr>
                      <m:t>Precision</m:t>
                    </m:r>
                  </m:num>
                  <m:den>
                    <m:r>
                      <m:rPr>
                        <m:sty m:val="p"/>
                      </m:rPr>
                      <w:rPr>
                        <w:rFonts w:ascii="Cambria Math" w:hAnsi="Cambria Math"/>
                      </w:rPr>
                      <m:t>Recall+Precision</m:t>
                    </m:r>
                  </m:den>
                </m:f>
              </m:oMath>
            </m:oMathPara>
          </w:p>
        </w:tc>
        <w:tc>
          <w:tcPr>
            <w:tcW w:w="816" w:type="dxa"/>
            <w:tcBorders>
              <w:top w:val="nil"/>
              <w:left w:val="nil"/>
              <w:bottom w:val="nil"/>
              <w:right w:val="nil"/>
            </w:tcBorders>
          </w:tcPr>
          <w:p w14:paraId="144B668C" w14:textId="77777777" w:rsidR="00C839D5" w:rsidRDefault="00C839D5" w:rsidP="00C839D5">
            <w:pPr>
              <w:jc w:val="center"/>
            </w:pPr>
            <w:r>
              <w:rPr>
                <w:rFonts w:hint="eastAsia"/>
              </w:rPr>
              <w:t>(</w:t>
            </w:r>
            <w:fldSimple w:instr=" STYLEREF 1 \s ">
              <w:r w:rsidR="00394E54">
                <w:rPr>
                  <w:noProof/>
                </w:rPr>
                <w:t>5</w:t>
              </w:r>
            </w:fldSimple>
            <w:r>
              <w:noBreakHyphen/>
            </w:r>
            <w:fldSimple w:instr=" SEQ _ \* ARABIC \s 1 ">
              <w:r w:rsidR="00394E54">
                <w:rPr>
                  <w:noProof/>
                </w:rPr>
                <w:t>3</w:t>
              </w:r>
            </w:fldSimple>
            <w:r>
              <w:rPr>
                <w:rFonts w:hint="eastAsia"/>
              </w:rPr>
              <w:t>)</w:t>
            </w:r>
          </w:p>
        </w:tc>
      </w:tr>
    </w:tbl>
    <w:p w14:paraId="725056AD" w14:textId="77777777" w:rsidR="00737178" w:rsidRDefault="00C839D5" w:rsidP="00737178">
      <w:pPr>
        <w:pStyle w:val="afff5"/>
      </w:pPr>
      <w:r>
        <w:rPr>
          <w:rFonts w:hint="eastAsia"/>
        </w:rPr>
        <w:t>For the online AR model</w:t>
      </w:r>
      <w:r>
        <w:t>,</w:t>
      </w:r>
      <w:r>
        <w:rPr>
          <w:rFonts w:hint="eastAsia"/>
        </w:rPr>
        <w:t xml:space="preserve"> the </w:t>
      </w:r>
      <w:r>
        <w:t>precision of each subject is 97.8%, 98.7% and 96.5% and the recall is 97.8%, 99.4% and 97.6% and the F1-measure is also 97.8%, 99.0% and 97.0%. The F1-measure is used to balance the contribution of precision and recall.</w:t>
      </w:r>
      <w:r w:rsidR="00737178">
        <w:t xml:space="preserve"> </w:t>
      </w:r>
      <w:r>
        <w:fldChar w:fldCharType="begin"/>
      </w:r>
      <w:r>
        <w:instrText xml:space="preserve"> REF _Ref424362987 \h </w:instrText>
      </w:r>
      <w:r>
        <w:fldChar w:fldCharType="separate"/>
      </w:r>
      <w:r w:rsidR="00394E54">
        <w:t xml:space="preserve">Table </w:t>
      </w:r>
      <w:r w:rsidR="00394E54">
        <w:rPr>
          <w:noProof/>
        </w:rPr>
        <w:t>5</w:t>
      </w:r>
      <w:r w:rsidR="00394E54">
        <w:noBreakHyphen/>
      </w:r>
      <w:r w:rsidR="00394E54">
        <w:rPr>
          <w:noProof/>
        </w:rPr>
        <w:t>13</w:t>
      </w:r>
      <w:r>
        <w:fldChar w:fldCharType="end"/>
      </w:r>
      <w:r>
        <w:t xml:space="preserve"> shows the DBN result of subject 1 and only the activity “Play Pad” has a worse performance on recall (84.6%), other activities have both precision and recall higher than 90%. The number of instances of “Play Pad” is 78, and only 66 instances are true positive. There are 8 instances of “Play Pad” are predicted as “Read Newspaper”, so the recall is descending. But the overall performance is up to 97.8%. The subject 2 had not done the activity of “Go out”. The overall performance of subject is better </w:t>
      </w:r>
      <w:proofErr w:type="spellStart"/>
      <w:r>
        <w:t>thanothers</w:t>
      </w:r>
      <w:proofErr w:type="spellEnd"/>
      <w:r>
        <w:t xml:space="preserve">. And the precision of each activity of the last subject is good, but the recall of “Read Book” is only 83.1%. Some instances of “Read Book” are predicted as “Play Pad” or “Meal”, because the subject 3 had a meal before reading book and played pad after reading book. DBN predicts activity by the current input data and the previous state, so </w:t>
      </w:r>
      <w:r>
        <w:lastRenderedPageBreak/>
        <w:t>the previous state may cause some mistakes. But the overall precision and recall for the subject 3 is still good. The average precision of all subjects is up to 97.67%. It demonstrates the activity-aware healthcare system is able to predict and recognize activity in real-time. And the evaluation of discovering activity shows the system has adaptive activity recognition mechanism by the appropriated similarity function and case-based reasoning approach.</w:t>
      </w:r>
    </w:p>
    <w:tbl>
      <w:tblPr>
        <w:tblStyle w:val="ae"/>
        <w:tblpPr w:leftFromText="181" w:rightFromText="181" w:tblpXSpec="center" w:tblpYSpec="bottom"/>
        <w:tblOverlap w:val="never"/>
        <w:tblW w:w="0" w:type="auto"/>
        <w:jc w:val="left"/>
        <w:tblLook w:val="04A0" w:firstRow="1" w:lastRow="0" w:firstColumn="1" w:lastColumn="0" w:noHBand="0" w:noVBand="1"/>
      </w:tblPr>
      <w:tblGrid>
        <w:gridCol w:w="8504"/>
        <w:gridCol w:w="56"/>
      </w:tblGrid>
      <w:tr w:rsidR="00737178" w14:paraId="776BA0A4" w14:textId="77777777" w:rsidTr="003B11B5">
        <w:trPr>
          <w:gridAfter w:val="1"/>
          <w:wAfter w:w="56" w:type="dxa"/>
          <w:jc w:val="left"/>
        </w:trPr>
        <w:tc>
          <w:tcPr>
            <w:tcW w:w="8504" w:type="dxa"/>
            <w:tcBorders>
              <w:top w:val="nil"/>
              <w:left w:val="nil"/>
              <w:bottom w:val="nil"/>
              <w:right w:val="nil"/>
            </w:tcBorders>
          </w:tcPr>
          <w:p w14:paraId="0F1A1A32" w14:textId="77777777" w:rsidR="00737178" w:rsidRDefault="00737178" w:rsidP="003B11B5">
            <w:pPr>
              <w:spacing w:afterLines="50" w:after="120" w:line="240" w:lineRule="auto"/>
              <w:jc w:val="center"/>
            </w:pPr>
            <w:bookmarkStart w:id="1563" w:name="_Ref424362987"/>
            <w:bookmarkStart w:id="1564" w:name="_Toc424905603"/>
            <w:r>
              <w:t xml:space="preserve">Table </w:t>
            </w:r>
            <w:fldSimple w:instr=" STYLEREF 1 \s ">
              <w:r w:rsidR="00394E54">
                <w:rPr>
                  <w:noProof/>
                </w:rPr>
                <w:t>5</w:t>
              </w:r>
            </w:fldSimple>
            <w:r>
              <w:noBreakHyphen/>
            </w:r>
            <w:fldSimple w:instr=" SEQ Table \* ARABIC \s 1 ">
              <w:r w:rsidR="00394E54">
                <w:rPr>
                  <w:noProof/>
                </w:rPr>
                <w:t>13</w:t>
              </w:r>
            </w:fldSimple>
            <w:bookmarkEnd w:id="1563"/>
            <w:r>
              <w:t xml:space="preserve"> the activity recognition rate of online AR model of subject 1</w:t>
            </w:r>
            <w:bookmarkEnd w:id="1564"/>
          </w:p>
        </w:tc>
      </w:tr>
      <w:tr w:rsidR="00737178" w14:paraId="052DA639" w14:textId="77777777" w:rsidTr="003B11B5">
        <w:trPr>
          <w:gridAfter w:val="1"/>
          <w:wAfter w:w="56" w:type="dxa"/>
          <w:jc w:val="left"/>
        </w:trPr>
        <w:tc>
          <w:tcPr>
            <w:tcW w:w="8504" w:type="dxa"/>
            <w:tcBorders>
              <w:top w:val="nil"/>
              <w:left w:val="nil"/>
              <w:bottom w:val="nil"/>
              <w:right w:val="nil"/>
            </w:tcBorders>
          </w:tcPr>
          <w:tbl>
            <w:tblPr>
              <w:tblStyle w:val="46"/>
              <w:tblW w:w="5000" w:type="pct"/>
              <w:tblBorders>
                <w:top w:val="single" w:sz="4" w:space="0" w:color="auto"/>
                <w:bottom w:val="single" w:sz="4" w:space="0" w:color="auto"/>
              </w:tblBorders>
              <w:tblLook w:val="04A0" w:firstRow="1" w:lastRow="0" w:firstColumn="1" w:lastColumn="0" w:noHBand="0" w:noVBand="1"/>
            </w:tblPr>
            <w:tblGrid>
              <w:gridCol w:w="1211"/>
              <w:gridCol w:w="961"/>
              <w:gridCol w:w="804"/>
              <w:gridCol w:w="1227"/>
              <w:gridCol w:w="1016"/>
              <w:gridCol w:w="1016"/>
              <w:gridCol w:w="819"/>
              <w:gridCol w:w="1204"/>
            </w:tblGrid>
            <w:tr w:rsidR="00737178" w:rsidRPr="00141011" w14:paraId="2183912A" w14:textId="77777777" w:rsidTr="003B11B5">
              <w:trPr>
                <w:cnfStyle w:val="100000000000" w:firstRow="1" w:lastRow="0" w:firstColumn="0" w:lastColumn="0" w:oddVBand="0" w:evenVBand="0" w:oddHBand="0" w:evenHBand="0" w:firstRowFirstColumn="0" w:firstRowLastColumn="0" w:lastRowFirstColumn="0" w:lastRowLastColumn="0"/>
              </w:trPr>
              <w:tc>
                <w:tcPr>
                  <w:tcW w:w="5000" w:type="pct"/>
                  <w:gridSpan w:val="8"/>
                  <w:vAlign w:val="center"/>
                </w:tcPr>
                <w:p w14:paraId="76FEA16C" w14:textId="77777777" w:rsidR="00737178" w:rsidRPr="00F93E85" w:rsidRDefault="00737178" w:rsidP="003B11B5">
                  <w:pPr>
                    <w:framePr w:hSpace="181" w:wrap="around" w:hAnchor="text" w:xAlign="center" w:yAlign="bottom"/>
                    <w:spacing w:line="240" w:lineRule="auto"/>
                    <w:suppressOverlap/>
                    <w:jc w:val="center"/>
                    <w:rPr>
                      <w:b/>
                      <w:sz w:val="20"/>
                      <w:szCs w:val="20"/>
                    </w:rPr>
                  </w:pPr>
                  <w:r w:rsidRPr="00F93E85">
                    <w:rPr>
                      <w:rFonts w:hint="eastAsia"/>
                      <w:b/>
                      <w:sz w:val="20"/>
                      <w:szCs w:val="20"/>
                    </w:rPr>
                    <w:t>Subject 1</w:t>
                  </w:r>
                </w:p>
              </w:tc>
            </w:tr>
            <w:tr w:rsidR="00737178" w:rsidRPr="00141011" w14:paraId="0272301E" w14:textId="77777777" w:rsidTr="003B11B5">
              <w:tc>
                <w:tcPr>
                  <w:tcW w:w="733" w:type="pct"/>
                  <w:shd w:val="clear" w:color="auto" w:fill="F8DCB6"/>
                  <w:vAlign w:val="center"/>
                </w:tcPr>
                <w:p w14:paraId="4F64C582" w14:textId="77777777" w:rsidR="00737178" w:rsidRPr="00141011" w:rsidRDefault="00737178" w:rsidP="003B11B5">
                  <w:pPr>
                    <w:framePr w:hSpace="181" w:wrap="around" w:hAnchor="text" w:xAlign="center" w:yAlign="bottom"/>
                    <w:spacing w:line="240" w:lineRule="auto"/>
                    <w:suppressOverlap/>
                    <w:jc w:val="center"/>
                    <w:rPr>
                      <w:b/>
                      <w:sz w:val="20"/>
                      <w:szCs w:val="20"/>
                    </w:rPr>
                  </w:pPr>
                  <w:r w:rsidRPr="00141011">
                    <w:rPr>
                      <w:b/>
                      <w:sz w:val="20"/>
                      <w:szCs w:val="20"/>
                    </w:rPr>
                    <w:t>Activity</w:t>
                  </w:r>
                </w:p>
              </w:tc>
              <w:tc>
                <w:tcPr>
                  <w:tcW w:w="582" w:type="pct"/>
                  <w:shd w:val="clear" w:color="auto" w:fill="FFFDB3"/>
                  <w:vAlign w:val="center"/>
                </w:tcPr>
                <w:p w14:paraId="67F9F07A"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Precision</w:t>
                  </w:r>
                </w:p>
              </w:tc>
              <w:tc>
                <w:tcPr>
                  <w:tcW w:w="487" w:type="pct"/>
                  <w:shd w:val="clear" w:color="auto" w:fill="FFFDB3"/>
                  <w:vAlign w:val="center"/>
                </w:tcPr>
                <w:p w14:paraId="7A8B79DE"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Recall</w:t>
                  </w:r>
                </w:p>
              </w:tc>
              <w:tc>
                <w:tcPr>
                  <w:tcW w:w="743" w:type="pct"/>
                  <w:shd w:val="clear" w:color="auto" w:fill="FFFDB3"/>
                  <w:vAlign w:val="center"/>
                </w:tcPr>
                <w:p w14:paraId="53CF3C06"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F</w:t>
                  </w:r>
                  <w:r>
                    <w:rPr>
                      <w:sz w:val="20"/>
                      <w:szCs w:val="20"/>
                    </w:rPr>
                    <w:t>1</w:t>
                  </w:r>
                  <w:r w:rsidRPr="00141011">
                    <w:rPr>
                      <w:sz w:val="20"/>
                      <w:szCs w:val="20"/>
                    </w:rPr>
                    <w:t>-measure</w:t>
                  </w:r>
                </w:p>
              </w:tc>
              <w:tc>
                <w:tcPr>
                  <w:tcW w:w="615" w:type="pct"/>
                  <w:shd w:val="clear" w:color="auto" w:fill="F8DCB6"/>
                  <w:vAlign w:val="center"/>
                </w:tcPr>
                <w:p w14:paraId="503E8E1E"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Activity</w:t>
                  </w:r>
                </w:p>
              </w:tc>
              <w:tc>
                <w:tcPr>
                  <w:tcW w:w="615" w:type="pct"/>
                  <w:shd w:val="clear" w:color="auto" w:fill="FFFDB3"/>
                  <w:vAlign w:val="center"/>
                </w:tcPr>
                <w:p w14:paraId="0ADEE9DF"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Precision</w:t>
                  </w:r>
                </w:p>
              </w:tc>
              <w:tc>
                <w:tcPr>
                  <w:tcW w:w="496" w:type="pct"/>
                  <w:shd w:val="clear" w:color="auto" w:fill="FFFDB3"/>
                  <w:vAlign w:val="center"/>
                </w:tcPr>
                <w:p w14:paraId="24BEC2BD"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Recall</w:t>
                  </w:r>
                </w:p>
              </w:tc>
              <w:tc>
                <w:tcPr>
                  <w:tcW w:w="730" w:type="pct"/>
                  <w:shd w:val="clear" w:color="auto" w:fill="FFFDB3"/>
                  <w:vAlign w:val="center"/>
                </w:tcPr>
                <w:p w14:paraId="4541A560"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F</w:t>
                  </w:r>
                  <w:r>
                    <w:rPr>
                      <w:sz w:val="20"/>
                      <w:szCs w:val="20"/>
                    </w:rPr>
                    <w:t>1</w:t>
                  </w:r>
                  <w:r w:rsidRPr="00141011">
                    <w:rPr>
                      <w:sz w:val="20"/>
                      <w:szCs w:val="20"/>
                    </w:rPr>
                    <w:t>-measure</w:t>
                  </w:r>
                </w:p>
              </w:tc>
            </w:tr>
            <w:tr w:rsidR="00737178" w:rsidRPr="00141011" w14:paraId="3F7C4DAA" w14:textId="77777777" w:rsidTr="003B11B5">
              <w:tc>
                <w:tcPr>
                  <w:tcW w:w="733" w:type="pct"/>
                  <w:shd w:val="clear" w:color="auto" w:fill="F8DCB6"/>
                  <w:vAlign w:val="center"/>
                </w:tcPr>
                <w:p w14:paraId="71AC930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Watch TV</w:t>
                  </w:r>
                </w:p>
              </w:tc>
              <w:tc>
                <w:tcPr>
                  <w:tcW w:w="582" w:type="pct"/>
                  <w:vAlign w:val="center"/>
                </w:tcPr>
                <w:p w14:paraId="0490C911"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100%</w:t>
                  </w:r>
                </w:p>
              </w:tc>
              <w:tc>
                <w:tcPr>
                  <w:tcW w:w="487" w:type="pct"/>
                  <w:vAlign w:val="center"/>
                </w:tcPr>
                <w:p w14:paraId="417E35AB"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97.6%</w:t>
                  </w:r>
                </w:p>
              </w:tc>
              <w:tc>
                <w:tcPr>
                  <w:tcW w:w="743" w:type="pct"/>
                  <w:vAlign w:val="center"/>
                </w:tcPr>
                <w:p w14:paraId="21DDA635"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98.8%</w:t>
                  </w:r>
                </w:p>
              </w:tc>
              <w:tc>
                <w:tcPr>
                  <w:tcW w:w="615" w:type="pct"/>
                  <w:shd w:val="clear" w:color="auto" w:fill="F8DCB6"/>
                  <w:vAlign w:val="center"/>
                </w:tcPr>
                <w:p w14:paraId="4F3E04DD"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Go out</w:t>
                  </w:r>
                </w:p>
              </w:tc>
              <w:tc>
                <w:tcPr>
                  <w:tcW w:w="615" w:type="pct"/>
                  <w:vAlign w:val="center"/>
                </w:tcPr>
                <w:p w14:paraId="194D6250"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91.5%</w:t>
                  </w:r>
                </w:p>
              </w:tc>
              <w:tc>
                <w:tcPr>
                  <w:tcW w:w="496" w:type="pct"/>
                  <w:vAlign w:val="center"/>
                </w:tcPr>
                <w:p w14:paraId="48C14A3D"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w:t>
                  </w:r>
                </w:p>
              </w:tc>
              <w:tc>
                <w:tcPr>
                  <w:tcW w:w="730" w:type="pct"/>
                  <w:vAlign w:val="center"/>
                </w:tcPr>
                <w:p w14:paraId="3A49E25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94.2%</w:t>
                  </w:r>
                </w:p>
              </w:tc>
            </w:tr>
            <w:tr w:rsidR="00737178" w:rsidRPr="00141011" w14:paraId="23C7F207" w14:textId="77777777" w:rsidTr="003B11B5">
              <w:tc>
                <w:tcPr>
                  <w:tcW w:w="733" w:type="pct"/>
                  <w:shd w:val="clear" w:color="auto" w:fill="F8DCB6"/>
                  <w:vAlign w:val="center"/>
                </w:tcPr>
                <w:p w14:paraId="1EBC3F7D"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Play Pad</w:t>
                  </w:r>
                </w:p>
              </w:tc>
              <w:tc>
                <w:tcPr>
                  <w:tcW w:w="582" w:type="pct"/>
                  <w:vAlign w:val="center"/>
                </w:tcPr>
                <w:p w14:paraId="36DC51E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95.7%</w:t>
                  </w:r>
                </w:p>
              </w:tc>
              <w:tc>
                <w:tcPr>
                  <w:tcW w:w="487" w:type="pct"/>
                  <w:vAlign w:val="center"/>
                </w:tcPr>
                <w:p w14:paraId="3D3E432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84.6%</w:t>
                  </w:r>
                </w:p>
              </w:tc>
              <w:tc>
                <w:tcPr>
                  <w:tcW w:w="743" w:type="pct"/>
                  <w:vAlign w:val="center"/>
                </w:tcPr>
                <w:p w14:paraId="18A26F1B"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89.8%</w:t>
                  </w:r>
                </w:p>
              </w:tc>
              <w:tc>
                <w:tcPr>
                  <w:tcW w:w="615" w:type="pct"/>
                  <w:shd w:val="clear" w:color="auto" w:fill="F8DCB6"/>
                  <w:vAlign w:val="center"/>
                </w:tcPr>
                <w:p w14:paraId="2A8D2D09"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Exercise</w:t>
                  </w:r>
                </w:p>
              </w:tc>
              <w:tc>
                <w:tcPr>
                  <w:tcW w:w="615" w:type="pct"/>
                  <w:vAlign w:val="center"/>
                </w:tcPr>
                <w:p w14:paraId="05057E07"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w:t>
                  </w:r>
                </w:p>
              </w:tc>
              <w:tc>
                <w:tcPr>
                  <w:tcW w:w="496" w:type="pct"/>
                  <w:vAlign w:val="center"/>
                </w:tcPr>
                <w:p w14:paraId="3EC07828"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100%</w:t>
                  </w:r>
                </w:p>
              </w:tc>
              <w:tc>
                <w:tcPr>
                  <w:tcW w:w="730" w:type="pct"/>
                  <w:vAlign w:val="center"/>
                </w:tcPr>
                <w:p w14:paraId="78CE7769"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98.5%</w:t>
                  </w:r>
                </w:p>
              </w:tc>
            </w:tr>
            <w:tr w:rsidR="00737178" w:rsidRPr="00141011" w14:paraId="40CBF108" w14:textId="77777777" w:rsidTr="003B11B5">
              <w:tc>
                <w:tcPr>
                  <w:tcW w:w="733" w:type="pct"/>
                  <w:shd w:val="clear" w:color="auto" w:fill="F8DCB6"/>
                  <w:vAlign w:val="center"/>
                </w:tcPr>
                <w:p w14:paraId="489CCC30"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Meal</w:t>
                  </w:r>
                </w:p>
              </w:tc>
              <w:tc>
                <w:tcPr>
                  <w:tcW w:w="582" w:type="pct"/>
                  <w:vAlign w:val="center"/>
                </w:tcPr>
                <w:p w14:paraId="42521884"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100%</w:t>
                  </w:r>
                </w:p>
              </w:tc>
              <w:tc>
                <w:tcPr>
                  <w:tcW w:w="487" w:type="pct"/>
                  <w:vAlign w:val="center"/>
                </w:tcPr>
                <w:p w14:paraId="628359F1"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99.6%</w:t>
                  </w:r>
                </w:p>
              </w:tc>
              <w:tc>
                <w:tcPr>
                  <w:tcW w:w="743" w:type="pct"/>
                  <w:vAlign w:val="center"/>
                </w:tcPr>
                <w:p w14:paraId="641E5228"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99.8%</w:t>
                  </w:r>
                </w:p>
              </w:tc>
              <w:tc>
                <w:tcPr>
                  <w:tcW w:w="615" w:type="pct"/>
                  <w:shd w:val="clear" w:color="auto" w:fill="F8DCB6"/>
                  <w:vAlign w:val="center"/>
                </w:tcPr>
                <w:p w14:paraId="7A42C00A"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Sweep</w:t>
                  </w:r>
                </w:p>
              </w:tc>
              <w:tc>
                <w:tcPr>
                  <w:tcW w:w="615" w:type="pct"/>
                  <w:vAlign w:val="center"/>
                </w:tcPr>
                <w:p w14:paraId="6DCE34F8"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97.6%</w:t>
                  </w:r>
                </w:p>
              </w:tc>
              <w:tc>
                <w:tcPr>
                  <w:tcW w:w="496" w:type="pct"/>
                  <w:vAlign w:val="center"/>
                </w:tcPr>
                <w:p w14:paraId="1AD2F952"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99.2%</w:t>
                  </w:r>
                </w:p>
              </w:tc>
              <w:tc>
                <w:tcPr>
                  <w:tcW w:w="730" w:type="pct"/>
                  <w:vAlign w:val="center"/>
                </w:tcPr>
                <w:p w14:paraId="2AB36F92"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98.4%</w:t>
                  </w:r>
                </w:p>
              </w:tc>
            </w:tr>
            <w:tr w:rsidR="00737178" w:rsidRPr="00141011" w14:paraId="2A2780B6" w14:textId="77777777" w:rsidTr="003B11B5">
              <w:tc>
                <w:tcPr>
                  <w:tcW w:w="733" w:type="pct"/>
                  <w:shd w:val="clear" w:color="auto" w:fill="F8DCB6"/>
                  <w:vAlign w:val="center"/>
                </w:tcPr>
                <w:p w14:paraId="6AEA943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Read Book</w:t>
                  </w:r>
                </w:p>
              </w:tc>
              <w:tc>
                <w:tcPr>
                  <w:tcW w:w="582" w:type="pct"/>
                  <w:vAlign w:val="center"/>
                </w:tcPr>
                <w:p w14:paraId="44444FA1"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98.4%</w:t>
                  </w:r>
                </w:p>
              </w:tc>
              <w:tc>
                <w:tcPr>
                  <w:tcW w:w="487" w:type="pct"/>
                  <w:vAlign w:val="center"/>
                </w:tcPr>
                <w:p w14:paraId="0BAFAAEF"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97.4%</w:t>
                  </w:r>
                </w:p>
              </w:tc>
              <w:tc>
                <w:tcPr>
                  <w:tcW w:w="743" w:type="pct"/>
                  <w:vAlign w:val="center"/>
                </w:tcPr>
                <w:p w14:paraId="6D3D455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97.9%</w:t>
                  </w:r>
                </w:p>
              </w:tc>
              <w:tc>
                <w:tcPr>
                  <w:tcW w:w="615" w:type="pct"/>
                  <w:shd w:val="clear" w:color="auto" w:fill="F8DCB6"/>
                  <w:vAlign w:val="center"/>
                </w:tcPr>
                <w:p w14:paraId="62996B5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Sleep</w:t>
                  </w:r>
                </w:p>
              </w:tc>
              <w:tc>
                <w:tcPr>
                  <w:tcW w:w="615" w:type="pct"/>
                  <w:vAlign w:val="center"/>
                </w:tcPr>
                <w:p w14:paraId="32B737D4"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100%</w:t>
                  </w:r>
                </w:p>
              </w:tc>
              <w:tc>
                <w:tcPr>
                  <w:tcW w:w="496" w:type="pct"/>
                  <w:vAlign w:val="center"/>
                </w:tcPr>
                <w:p w14:paraId="39E59057"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99%</w:t>
                  </w:r>
                </w:p>
              </w:tc>
              <w:tc>
                <w:tcPr>
                  <w:tcW w:w="730" w:type="pct"/>
                  <w:vAlign w:val="center"/>
                </w:tcPr>
                <w:p w14:paraId="36DF28A8"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99.5%</w:t>
                  </w:r>
                </w:p>
              </w:tc>
            </w:tr>
            <w:tr w:rsidR="00737178" w:rsidRPr="00141011" w14:paraId="6E404508" w14:textId="77777777" w:rsidTr="003B11B5">
              <w:tc>
                <w:tcPr>
                  <w:tcW w:w="733" w:type="pct"/>
                  <w:shd w:val="clear" w:color="auto" w:fill="F8DCB6"/>
                  <w:vAlign w:val="center"/>
                </w:tcPr>
                <w:p w14:paraId="48818B20" w14:textId="77777777" w:rsidR="00737178" w:rsidRDefault="00737178" w:rsidP="003B11B5">
                  <w:pPr>
                    <w:framePr w:hSpace="181" w:wrap="around" w:hAnchor="text" w:xAlign="center" w:yAlign="bottom"/>
                    <w:spacing w:line="240" w:lineRule="auto"/>
                    <w:suppressOverlap/>
                    <w:jc w:val="center"/>
                    <w:rPr>
                      <w:sz w:val="20"/>
                      <w:szCs w:val="20"/>
                    </w:rPr>
                  </w:pPr>
                  <w:r w:rsidRPr="00141011">
                    <w:rPr>
                      <w:sz w:val="20"/>
                      <w:szCs w:val="20"/>
                    </w:rPr>
                    <w:t xml:space="preserve">Read </w:t>
                  </w:r>
                </w:p>
                <w:p w14:paraId="2CC32FA1"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Newspaper</w:t>
                  </w:r>
                </w:p>
              </w:tc>
              <w:tc>
                <w:tcPr>
                  <w:tcW w:w="582" w:type="pct"/>
                  <w:vAlign w:val="center"/>
                </w:tcPr>
                <w:p w14:paraId="570707A2"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91.4%</w:t>
                  </w:r>
                </w:p>
              </w:tc>
              <w:tc>
                <w:tcPr>
                  <w:tcW w:w="487" w:type="pct"/>
                  <w:vAlign w:val="center"/>
                </w:tcPr>
                <w:p w14:paraId="43BCAB04"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94.4%</w:t>
                  </w:r>
                </w:p>
              </w:tc>
              <w:tc>
                <w:tcPr>
                  <w:tcW w:w="743" w:type="pct"/>
                  <w:vAlign w:val="center"/>
                </w:tcPr>
                <w:p w14:paraId="37F99823"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92.9%</w:t>
                  </w:r>
                </w:p>
              </w:tc>
              <w:tc>
                <w:tcPr>
                  <w:tcW w:w="615" w:type="pct"/>
                  <w:shd w:val="clear" w:color="auto" w:fill="F8DCB6"/>
                  <w:vAlign w:val="center"/>
                </w:tcPr>
                <w:p w14:paraId="7D4E4ED4"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141011">
                    <w:rPr>
                      <w:sz w:val="20"/>
                      <w:szCs w:val="20"/>
                    </w:rPr>
                    <w:t>Wash Dishes</w:t>
                  </w:r>
                </w:p>
              </w:tc>
              <w:tc>
                <w:tcPr>
                  <w:tcW w:w="615" w:type="pct"/>
                  <w:vAlign w:val="center"/>
                </w:tcPr>
                <w:p w14:paraId="40330C3C"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97.2%</w:t>
                  </w:r>
                </w:p>
              </w:tc>
              <w:tc>
                <w:tcPr>
                  <w:tcW w:w="496" w:type="pct"/>
                  <w:vAlign w:val="center"/>
                </w:tcPr>
                <w:p w14:paraId="01691EF6" w14:textId="77777777" w:rsidR="00737178" w:rsidRPr="00141011" w:rsidRDefault="00737178" w:rsidP="003B11B5">
                  <w:pPr>
                    <w:framePr w:hSpace="181" w:wrap="around" w:hAnchor="text" w:xAlign="center" w:yAlign="bottom"/>
                    <w:spacing w:line="240" w:lineRule="auto"/>
                    <w:suppressOverlap/>
                    <w:jc w:val="center"/>
                    <w:rPr>
                      <w:sz w:val="20"/>
                      <w:szCs w:val="20"/>
                    </w:rPr>
                  </w:pPr>
                  <w:r w:rsidRPr="00A5765B">
                    <w:rPr>
                      <w:sz w:val="20"/>
                      <w:szCs w:val="20"/>
                    </w:rPr>
                    <w:t>100%</w:t>
                  </w:r>
                </w:p>
              </w:tc>
              <w:tc>
                <w:tcPr>
                  <w:tcW w:w="730" w:type="pct"/>
                  <w:vAlign w:val="center"/>
                </w:tcPr>
                <w:p w14:paraId="38D56995" w14:textId="77777777" w:rsidR="00737178" w:rsidRPr="00A5765B" w:rsidRDefault="00737178" w:rsidP="003B11B5">
                  <w:pPr>
                    <w:framePr w:hSpace="181" w:wrap="around" w:hAnchor="text" w:xAlign="center" w:yAlign="bottom"/>
                    <w:spacing w:line="240" w:lineRule="auto"/>
                    <w:suppressOverlap/>
                    <w:jc w:val="center"/>
                    <w:rPr>
                      <w:sz w:val="20"/>
                      <w:szCs w:val="20"/>
                    </w:rPr>
                  </w:pPr>
                  <w:r w:rsidRPr="00A5765B">
                    <w:rPr>
                      <w:sz w:val="20"/>
                      <w:szCs w:val="20"/>
                    </w:rPr>
                    <w:t>98.6%</w:t>
                  </w:r>
                </w:p>
              </w:tc>
            </w:tr>
          </w:tbl>
          <w:p w14:paraId="32A52949" w14:textId="77777777" w:rsidR="00737178" w:rsidRDefault="00737178" w:rsidP="003B11B5"/>
        </w:tc>
      </w:tr>
      <w:tr w:rsidR="00737178" w14:paraId="6BA2C6A2" w14:textId="77777777" w:rsidTr="003B11B5">
        <w:trPr>
          <w:gridAfter w:val="1"/>
          <w:wAfter w:w="56" w:type="dxa"/>
          <w:jc w:val="left"/>
        </w:trPr>
        <w:tc>
          <w:tcPr>
            <w:tcW w:w="8504" w:type="dxa"/>
            <w:tcBorders>
              <w:top w:val="nil"/>
              <w:left w:val="nil"/>
              <w:bottom w:val="nil"/>
              <w:right w:val="nil"/>
            </w:tcBorders>
          </w:tcPr>
          <w:p w14:paraId="434E7DDF" w14:textId="77777777" w:rsidR="00737178" w:rsidRDefault="00737178" w:rsidP="003B11B5">
            <w:pPr>
              <w:spacing w:beforeLines="50" w:before="120" w:afterLines="50" w:after="120" w:line="240" w:lineRule="auto"/>
              <w:jc w:val="center"/>
            </w:pPr>
            <w:bookmarkStart w:id="1565" w:name="_Toc424905604"/>
            <w:r>
              <w:t xml:space="preserve">Table </w:t>
            </w:r>
            <w:fldSimple w:instr=" STYLEREF 1 \s ">
              <w:r w:rsidR="00394E54">
                <w:rPr>
                  <w:noProof/>
                </w:rPr>
                <w:t>5</w:t>
              </w:r>
            </w:fldSimple>
            <w:r>
              <w:noBreakHyphen/>
            </w:r>
            <w:fldSimple w:instr=" SEQ Table \* ARABIC \s 1 ">
              <w:r w:rsidR="00394E54">
                <w:rPr>
                  <w:noProof/>
                </w:rPr>
                <w:t>14</w:t>
              </w:r>
            </w:fldSimple>
            <w:r>
              <w:t xml:space="preserve"> the activity recognition rate of online AR model of subject 2</w:t>
            </w:r>
            <w:bookmarkEnd w:id="1565"/>
          </w:p>
          <w:tbl>
            <w:tblPr>
              <w:tblStyle w:val="46"/>
              <w:tblW w:w="5000" w:type="pct"/>
              <w:tblBorders>
                <w:top w:val="single" w:sz="4" w:space="0" w:color="auto"/>
                <w:bottom w:val="single" w:sz="4" w:space="0" w:color="auto"/>
              </w:tblBorders>
              <w:tblLook w:val="04A0" w:firstRow="1" w:lastRow="0" w:firstColumn="1" w:lastColumn="0" w:noHBand="0" w:noVBand="1"/>
            </w:tblPr>
            <w:tblGrid>
              <w:gridCol w:w="1208"/>
              <w:gridCol w:w="961"/>
              <w:gridCol w:w="803"/>
              <w:gridCol w:w="1227"/>
              <w:gridCol w:w="1015"/>
              <w:gridCol w:w="1015"/>
              <w:gridCol w:w="820"/>
              <w:gridCol w:w="1209"/>
            </w:tblGrid>
            <w:tr w:rsidR="00737178" w:rsidRPr="00F93E85" w14:paraId="67874FA8" w14:textId="77777777" w:rsidTr="003B11B5">
              <w:trPr>
                <w:cnfStyle w:val="100000000000" w:firstRow="1" w:lastRow="0" w:firstColumn="0" w:lastColumn="0" w:oddVBand="0" w:evenVBand="0" w:oddHBand="0" w:evenHBand="0" w:firstRowFirstColumn="0" w:firstRowLastColumn="0" w:lastRowFirstColumn="0" w:lastRowLastColumn="0"/>
              </w:trPr>
              <w:tc>
                <w:tcPr>
                  <w:tcW w:w="5000" w:type="pct"/>
                  <w:gridSpan w:val="8"/>
                  <w:vAlign w:val="center"/>
                </w:tcPr>
                <w:p w14:paraId="353FB173" w14:textId="77777777" w:rsidR="00737178" w:rsidRPr="00F93E85" w:rsidRDefault="00737178" w:rsidP="00394E54">
                  <w:pPr>
                    <w:framePr w:hSpace="181" w:wrap="around" w:hAnchor="text" w:xAlign="center" w:yAlign="bottom"/>
                    <w:spacing w:line="240" w:lineRule="auto"/>
                    <w:suppressOverlap/>
                    <w:jc w:val="center"/>
                    <w:rPr>
                      <w:b/>
                      <w:sz w:val="20"/>
                      <w:szCs w:val="20"/>
                    </w:rPr>
                  </w:pPr>
                  <w:r w:rsidRPr="00F93E85">
                    <w:rPr>
                      <w:rFonts w:hint="eastAsia"/>
                      <w:b/>
                      <w:sz w:val="20"/>
                      <w:szCs w:val="20"/>
                    </w:rPr>
                    <w:t xml:space="preserve">Subject </w:t>
                  </w:r>
                  <w:r>
                    <w:rPr>
                      <w:rFonts w:hint="eastAsia"/>
                      <w:b/>
                      <w:sz w:val="20"/>
                      <w:szCs w:val="20"/>
                    </w:rPr>
                    <w:t>2</w:t>
                  </w:r>
                </w:p>
              </w:tc>
            </w:tr>
            <w:tr w:rsidR="00737178" w:rsidRPr="00141011" w14:paraId="0ED8378C" w14:textId="77777777" w:rsidTr="003B11B5">
              <w:tc>
                <w:tcPr>
                  <w:tcW w:w="736" w:type="pct"/>
                  <w:shd w:val="clear" w:color="auto" w:fill="F8DCB6"/>
                  <w:vAlign w:val="center"/>
                </w:tcPr>
                <w:p w14:paraId="4D07D9CA" w14:textId="77777777" w:rsidR="00737178" w:rsidRPr="00141011" w:rsidRDefault="00737178" w:rsidP="00394E54">
                  <w:pPr>
                    <w:framePr w:hSpace="181" w:wrap="around" w:hAnchor="text" w:xAlign="center" w:yAlign="bottom"/>
                    <w:spacing w:line="240" w:lineRule="auto"/>
                    <w:suppressOverlap/>
                    <w:jc w:val="center"/>
                    <w:rPr>
                      <w:b/>
                      <w:sz w:val="20"/>
                      <w:szCs w:val="20"/>
                    </w:rPr>
                  </w:pPr>
                  <w:r w:rsidRPr="00141011">
                    <w:rPr>
                      <w:b/>
                      <w:sz w:val="20"/>
                      <w:szCs w:val="20"/>
                    </w:rPr>
                    <w:t>Activity</w:t>
                  </w:r>
                </w:p>
              </w:tc>
              <w:tc>
                <w:tcPr>
                  <w:tcW w:w="551" w:type="pct"/>
                  <w:shd w:val="clear" w:color="auto" w:fill="FFFDB3"/>
                  <w:vAlign w:val="center"/>
                </w:tcPr>
                <w:p w14:paraId="413AFA97"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Precision</w:t>
                  </w:r>
                </w:p>
              </w:tc>
              <w:tc>
                <w:tcPr>
                  <w:tcW w:w="491" w:type="pct"/>
                  <w:shd w:val="clear" w:color="auto" w:fill="FFFDB3"/>
                  <w:vAlign w:val="center"/>
                </w:tcPr>
                <w:p w14:paraId="0EAC5564"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Recall</w:t>
                  </w:r>
                </w:p>
              </w:tc>
              <w:tc>
                <w:tcPr>
                  <w:tcW w:w="747" w:type="pct"/>
                  <w:shd w:val="clear" w:color="auto" w:fill="FFFDB3"/>
                  <w:vAlign w:val="center"/>
                </w:tcPr>
                <w:p w14:paraId="04548B57"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F</w:t>
                  </w:r>
                  <w:r>
                    <w:rPr>
                      <w:sz w:val="20"/>
                      <w:szCs w:val="20"/>
                    </w:rPr>
                    <w:t>1</w:t>
                  </w:r>
                  <w:r w:rsidRPr="00141011">
                    <w:rPr>
                      <w:sz w:val="20"/>
                      <w:szCs w:val="20"/>
                    </w:rPr>
                    <w:t>-measure</w:t>
                  </w:r>
                </w:p>
              </w:tc>
              <w:tc>
                <w:tcPr>
                  <w:tcW w:w="619" w:type="pct"/>
                  <w:shd w:val="clear" w:color="auto" w:fill="F8DCB6"/>
                  <w:vAlign w:val="center"/>
                </w:tcPr>
                <w:p w14:paraId="3A7229F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Activity</w:t>
                  </w:r>
                </w:p>
              </w:tc>
              <w:tc>
                <w:tcPr>
                  <w:tcW w:w="619" w:type="pct"/>
                  <w:shd w:val="clear" w:color="auto" w:fill="FFFDB3"/>
                  <w:vAlign w:val="center"/>
                </w:tcPr>
                <w:p w14:paraId="48C02299"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Precision</w:t>
                  </w:r>
                </w:p>
              </w:tc>
              <w:tc>
                <w:tcPr>
                  <w:tcW w:w="501" w:type="pct"/>
                  <w:shd w:val="clear" w:color="auto" w:fill="FFFDB3"/>
                  <w:vAlign w:val="center"/>
                </w:tcPr>
                <w:p w14:paraId="0DFC20D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Recall</w:t>
                  </w:r>
                </w:p>
              </w:tc>
              <w:tc>
                <w:tcPr>
                  <w:tcW w:w="735" w:type="pct"/>
                  <w:shd w:val="clear" w:color="auto" w:fill="FFFDB3"/>
                  <w:vAlign w:val="center"/>
                </w:tcPr>
                <w:p w14:paraId="1C83FEF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F</w:t>
                  </w:r>
                  <w:r>
                    <w:rPr>
                      <w:sz w:val="20"/>
                      <w:szCs w:val="20"/>
                    </w:rPr>
                    <w:t>1</w:t>
                  </w:r>
                  <w:r w:rsidRPr="00141011">
                    <w:rPr>
                      <w:sz w:val="20"/>
                      <w:szCs w:val="20"/>
                    </w:rPr>
                    <w:t>-measure</w:t>
                  </w:r>
                </w:p>
              </w:tc>
            </w:tr>
            <w:tr w:rsidR="00737178" w:rsidRPr="00141011" w14:paraId="45C1CB50" w14:textId="77777777" w:rsidTr="003B11B5">
              <w:tc>
                <w:tcPr>
                  <w:tcW w:w="736" w:type="pct"/>
                  <w:shd w:val="clear" w:color="auto" w:fill="F8DCB6"/>
                  <w:vAlign w:val="center"/>
                </w:tcPr>
                <w:p w14:paraId="17D7C117"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Watch TV</w:t>
                  </w:r>
                </w:p>
              </w:tc>
              <w:tc>
                <w:tcPr>
                  <w:tcW w:w="551" w:type="pct"/>
                  <w:vAlign w:val="center"/>
                </w:tcPr>
                <w:p w14:paraId="4B1750EB"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99.4%</w:t>
                  </w:r>
                </w:p>
              </w:tc>
              <w:tc>
                <w:tcPr>
                  <w:tcW w:w="491" w:type="pct"/>
                  <w:vAlign w:val="center"/>
                </w:tcPr>
                <w:p w14:paraId="58881EB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98.9%</w:t>
                  </w:r>
                </w:p>
              </w:tc>
              <w:tc>
                <w:tcPr>
                  <w:tcW w:w="747" w:type="pct"/>
                  <w:vAlign w:val="center"/>
                </w:tcPr>
                <w:p w14:paraId="79100A8E"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99.3</w:t>
                  </w:r>
                  <w:r>
                    <w:rPr>
                      <w:sz w:val="20"/>
                      <w:szCs w:val="20"/>
                    </w:rPr>
                    <w:t>%</w:t>
                  </w:r>
                </w:p>
              </w:tc>
              <w:tc>
                <w:tcPr>
                  <w:tcW w:w="619" w:type="pct"/>
                  <w:shd w:val="clear" w:color="auto" w:fill="F8DCB6"/>
                  <w:vAlign w:val="center"/>
                </w:tcPr>
                <w:p w14:paraId="7771D7E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Go out</w:t>
                  </w:r>
                </w:p>
              </w:tc>
              <w:tc>
                <w:tcPr>
                  <w:tcW w:w="619" w:type="pct"/>
                  <w:vAlign w:val="center"/>
                </w:tcPr>
                <w:p w14:paraId="6573BAF6"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w:t>
                  </w:r>
                </w:p>
              </w:tc>
              <w:tc>
                <w:tcPr>
                  <w:tcW w:w="501" w:type="pct"/>
                  <w:vAlign w:val="center"/>
                </w:tcPr>
                <w:p w14:paraId="23D862AF"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w:t>
                  </w:r>
                </w:p>
              </w:tc>
              <w:tc>
                <w:tcPr>
                  <w:tcW w:w="735" w:type="pct"/>
                  <w:vAlign w:val="center"/>
                </w:tcPr>
                <w:p w14:paraId="3F4E9BF5"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w:t>
                  </w:r>
                </w:p>
              </w:tc>
            </w:tr>
            <w:tr w:rsidR="00737178" w:rsidRPr="00141011" w14:paraId="22848CB2" w14:textId="77777777" w:rsidTr="003B11B5">
              <w:tc>
                <w:tcPr>
                  <w:tcW w:w="736" w:type="pct"/>
                  <w:shd w:val="clear" w:color="auto" w:fill="F8DCB6"/>
                  <w:vAlign w:val="center"/>
                </w:tcPr>
                <w:p w14:paraId="36A19694"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Play Pad</w:t>
                  </w:r>
                </w:p>
              </w:tc>
              <w:tc>
                <w:tcPr>
                  <w:tcW w:w="551" w:type="pct"/>
                  <w:vAlign w:val="center"/>
                </w:tcPr>
                <w:p w14:paraId="701A6F6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99.7%</w:t>
                  </w:r>
                </w:p>
              </w:tc>
              <w:tc>
                <w:tcPr>
                  <w:tcW w:w="491" w:type="pct"/>
                  <w:vAlign w:val="center"/>
                </w:tcPr>
                <w:p w14:paraId="4131834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99.2%</w:t>
                  </w:r>
                </w:p>
              </w:tc>
              <w:tc>
                <w:tcPr>
                  <w:tcW w:w="747" w:type="pct"/>
                  <w:vAlign w:val="center"/>
                </w:tcPr>
                <w:p w14:paraId="23857317"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99.5</w:t>
                  </w:r>
                  <w:r>
                    <w:rPr>
                      <w:sz w:val="20"/>
                      <w:szCs w:val="20"/>
                    </w:rPr>
                    <w:t>%</w:t>
                  </w:r>
                </w:p>
              </w:tc>
              <w:tc>
                <w:tcPr>
                  <w:tcW w:w="619" w:type="pct"/>
                  <w:shd w:val="clear" w:color="auto" w:fill="F8DCB6"/>
                  <w:vAlign w:val="center"/>
                </w:tcPr>
                <w:p w14:paraId="519CF359"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Exercise</w:t>
                  </w:r>
                </w:p>
              </w:tc>
              <w:tc>
                <w:tcPr>
                  <w:tcW w:w="619" w:type="pct"/>
                  <w:vAlign w:val="center"/>
                </w:tcPr>
                <w:p w14:paraId="0D308DCE"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95.2%</w:t>
                  </w:r>
                </w:p>
              </w:tc>
              <w:tc>
                <w:tcPr>
                  <w:tcW w:w="501" w:type="pct"/>
                  <w:vAlign w:val="center"/>
                </w:tcPr>
                <w:p w14:paraId="1ABCBD9A"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55C28566"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97.6</w:t>
                  </w:r>
                  <w:r>
                    <w:rPr>
                      <w:sz w:val="20"/>
                      <w:szCs w:val="20"/>
                    </w:rPr>
                    <w:t>%</w:t>
                  </w:r>
                </w:p>
              </w:tc>
            </w:tr>
            <w:tr w:rsidR="00737178" w:rsidRPr="00141011" w14:paraId="62ED32D8" w14:textId="77777777" w:rsidTr="003B11B5">
              <w:tc>
                <w:tcPr>
                  <w:tcW w:w="736" w:type="pct"/>
                  <w:shd w:val="clear" w:color="auto" w:fill="F8DCB6"/>
                  <w:vAlign w:val="center"/>
                </w:tcPr>
                <w:p w14:paraId="52165F0E"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Meal</w:t>
                  </w:r>
                </w:p>
              </w:tc>
              <w:tc>
                <w:tcPr>
                  <w:tcW w:w="551" w:type="pct"/>
                  <w:vAlign w:val="center"/>
                </w:tcPr>
                <w:p w14:paraId="3F49867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97.7%</w:t>
                  </w:r>
                </w:p>
              </w:tc>
              <w:tc>
                <w:tcPr>
                  <w:tcW w:w="491" w:type="pct"/>
                  <w:vAlign w:val="center"/>
                </w:tcPr>
                <w:p w14:paraId="02B91A3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47" w:type="pct"/>
                  <w:vAlign w:val="center"/>
                </w:tcPr>
                <w:p w14:paraId="122E86CC"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98.8</w:t>
                  </w:r>
                  <w:r>
                    <w:rPr>
                      <w:sz w:val="20"/>
                      <w:szCs w:val="20"/>
                    </w:rPr>
                    <w:t>%</w:t>
                  </w:r>
                </w:p>
              </w:tc>
              <w:tc>
                <w:tcPr>
                  <w:tcW w:w="619" w:type="pct"/>
                  <w:shd w:val="clear" w:color="auto" w:fill="F8DCB6"/>
                  <w:vAlign w:val="center"/>
                </w:tcPr>
                <w:p w14:paraId="1DF5EE0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Sweep</w:t>
                  </w:r>
                </w:p>
              </w:tc>
              <w:tc>
                <w:tcPr>
                  <w:tcW w:w="619" w:type="pct"/>
                  <w:vAlign w:val="center"/>
                </w:tcPr>
                <w:p w14:paraId="7EB9F3B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99.4%</w:t>
                  </w:r>
                </w:p>
              </w:tc>
              <w:tc>
                <w:tcPr>
                  <w:tcW w:w="501" w:type="pct"/>
                  <w:vAlign w:val="center"/>
                </w:tcPr>
                <w:p w14:paraId="3EC86809"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98.9%</w:t>
                  </w:r>
                </w:p>
              </w:tc>
              <w:tc>
                <w:tcPr>
                  <w:tcW w:w="735" w:type="pct"/>
                  <w:vAlign w:val="center"/>
                </w:tcPr>
                <w:p w14:paraId="294BFB1C"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99.2</w:t>
                  </w:r>
                  <w:r>
                    <w:rPr>
                      <w:sz w:val="20"/>
                      <w:szCs w:val="20"/>
                    </w:rPr>
                    <w:t>%</w:t>
                  </w:r>
                </w:p>
              </w:tc>
            </w:tr>
            <w:tr w:rsidR="00737178" w:rsidRPr="00141011" w14:paraId="160A8C10" w14:textId="77777777" w:rsidTr="003B11B5">
              <w:tc>
                <w:tcPr>
                  <w:tcW w:w="736" w:type="pct"/>
                  <w:shd w:val="clear" w:color="auto" w:fill="F8DCB6"/>
                  <w:vAlign w:val="center"/>
                </w:tcPr>
                <w:p w14:paraId="40C461D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Read Book</w:t>
                  </w:r>
                </w:p>
              </w:tc>
              <w:tc>
                <w:tcPr>
                  <w:tcW w:w="551" w:type="pct"/>
                  <w:vAlign w:val="center"/>
                </w:tcPr>
                <w:p w14:paraId="48EB0326"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491" w:type="pct"/>
                  <w:vAlign w:val="center"/>
                </w:tcPr>
                <w:p w14:paraId="7AE4948E"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47" w:type="pct"/>
                  <w:vAlign w:val="center"/>
                </w:tcPr>
                <w:p w14:paraId="2E23FDEE"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100</w:t>
                  </w:r>
                  <w:r>
                    <w:rPr>
                      <w:sz w:val="20"/>
                      <w:szCs w:val="20"/>
                    </w:rPr>
                    <w:t>%</w:t>
                  </w:r>
                </w:p>
              </w:tc>
              <w:tc>
                <w:tcPr>
                  <w:tcW w:w="619" w:type="pct"/>
                  <w:shd w:val="clear" w:color="auto" w:fill="F8DCB6"/>
                  <w:vAlign w:val="center"/>
                </w:tcPr>
                <w:p w14:paraId="35D14E2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Sleep</w:t>
                  </w:r>
                </w:p>
              </w:tc>
              <w:tc>
                <w:tcPr>
                  <w:tcW w:w="619" w:type="pct"/>
                  <w:vAlign w:val="center"/>
                </w:tcPr>
                <w:p w14:paraId="39AF2A72"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99.0%</w:t>
                  </w:r>
                </w:p>
              </w:tc>
              <w:tc>
                <w:tcPr>
                  <w:tcW w:w="501" w:type="pct"/>
                  <w:vAlign w:val="center"/>
                </w:tcPr>
                <w:p w14:paraId="0FFC24D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99.8%</w:t>
                  </w:r>
                </w:p>
              </w:tc>
              <w:tc>
                <w:tcPr>
                  <w:tcW w:w="735" w:type="pct"/>
                  <w:vAlign w:val="center"/>
                </w:tcPr>
                <w:p w14:paraId="571D31C1"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99.4</w:t>
                  </w:r>
                  <w:r>
                    <w:rPr>
                      <w:sz w:val="20"/>
                      <w:szCs w:val="20"/>
                    </w:rPr>
                    <w:t>%</w:t>
                  </w:r>
                </w:p>
              </w:tc>
            </w:tr>
            <w:tr w:rsidR="00737178" w:rsidRPr="00A5765B" w14:paraId="06E33BDB" w14:textId="77777777" w:rsidTr="003B11B5">
              <w:tc>
                <w:tcPr>
                  <w:tcW w:w="736" w:type="pct"/>
                  <w:shd w:val="clear" w:color="auto" w:fill="F8DCB6"/>
                  <w:vAlign w:val="center"/>
                </w:tcPr>
                <w:p w14:paraId="2DABF836" w14:textId="77777777" w:rsidR="00737178" w:rsidRDefault="00737178" w:rsidP="00394E54">
                  <w:pPr>
                    <w:framePr w:hSpace="181" w:wrap="around" w:hAnchor="text" w:xAlign="center" w:yAlign="bottom"/>
                    <w:spacing w:line="240" w:lineRule="auto"/>
                    <w:suppressOverlap/>
                    <w:jc w:val="center"/>
                    <w:rPr>
                      <w:sz w:val="20"/>
                      <w:szCs w:val="20"/>
                    </w:rPr>
                  </w:pPr>
                  <w:r w:rsidRPr="00141011">
                    <w:rPr>
                      <w:sz w:val="20"/>
                      <w:szCs w:val="20"/>
                    </w:rPr>
                    <w:t xml:space="preserve">Read </w:t>
                  </w:r>
                </w:p>
                <w:p w14:paraId="395E048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Newspaper</w:t>
                  </w:r>
                </w:p>
              </w:tc>
              <w:tc>
                <w:tcPr>
                  <w:tcW w:w="551" w:type="pct"/>
                  <w:vAlign w:val="center"/>
                </w:tcPr>
                <w:p w14:paraId="66DFE7B6"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91.7%</w:t>
                  </w:r>
                </w:p>
              </w:tc>
              <w:tc>
                <w:tcPr>
                  <w:tcW w:w="491" w:type="pct"/>
                  <w:vAlign w:val="center"/>
                </w:tcPr>
                <w:p w14:paraId="36C90DF4"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47" w:type="pct"/>
                  <w:vAlign w:val="center"/>
                </w:tcPr>
                <w:p w14:paraId="5A292580"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95.7</w:t>
                  </w:r>
                  <w:r>
                    <w:rPr>
                      <w:sz w:val="20"/>
                      <w:szCs w:val="20"/>
                    </w:rPr>
                    <w:t>%</w:t>
                  </w:r>
                </w:p>
              </w:tc>
              <w:tc>
                <w:tcPr>
                  <w:tcW w:w="619" w:type="pct"/>
                  <w:shd w:val="clear" w:color="auto" w:fill="F8DCB6"/>
                  <w:vAlign w:val="center"/>
                </w:tcPr>
                <w:p w14:paraId="779093D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Wash Dishes</w:t>
                  </w:r>
                </w:p>
              </w:tc>
              <w:tc>
                <w:tcPr>
                  <w:tcW w:w="619" w:type="pct"/>
                  <w:vAlign w:val="center"/>
                </w:tcPr>
                <w:p w14:paraId="00856280"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97.6%</w:t>
                  </w:r>
                </w:p>
              </w:tc>
              <w:tc>
                <w:tcPr>
                  <w:tcW w:w="501" w:type="pct"/>
                  <w:vAlign w:val="center"/>
                </w:tcPr>
                <w:p w14:paraId="18207A7B"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31077A15" w14:textId="77777777" w:rsidR="00737178" w:rsidRPr="00A5765B"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98.8</w:t>
                  </w:r>
                  <w:r>
                    <w:rPr>
                      <w:sz w:val="20"/>
                      <w:szCs w:val="20"/>
                    </w:rPr>
                    <w:t>%</w:t>
                  </w:r>
                </w:p>
              </w:tc>
            </w:tr>
          </w:tbl>
          <w:p w14:paraId="567BEF93" w14:textId="77777777" w:rsidR="00737178" w:rsidRPr="00F93E85" w:rsidRDefault="00737178" w:rsidP="003B11B5">
            <w:pPr>
              <w:spacing w:line="240" w:lineRule="auto"/>
              <w:jc w:val="center"/>
              <w:rPr>
                <w:b/>
                <w:sz w:val="20"/>
                <w:szCs w:val="20"/>
              </w:rPr>
            </w:pPr>
          </w:p>
        </w:tc>
      </w:tr>
      <w:tr w:rsidR="00737178" w14:paraId="686FD3CB" w14:textId="77777777" w:rsidTr="003B11B5">
        <w:trPr>
          <w:gridAfter w:val="1"/>
          <w:wAfter w:w="56" w:type="dxa"/>
          <w:jc w:val="left"/>
        </w:trPr>
        <w:tc>
          <w:tcPr>
            <w:tcW w:w="8504" w:type="dxa"/>
            <w:tcBorders>
              <w:top w:val="nil"/>
              <w:left w:val="nil"/>
              <w:bottom w:val="nil"/>
              <w:right w:val="nil"/>
            </w:tcBorders>
          </w:tcPr>
          <w:p w14:paraId="5EAB307B" w14:textId="77777777" w:rsidR="00737178" w:rsidRDefault="00737178" w:rsidP="003B11B5">
            <w:pPr>
              <w:spacing w:line="240" w:lineRule="auto"/>
            </w:pPr>
          </w:p>
        </w:tc>
      </w:tr>
      <w:tr w:rsidR="00737178" w14:paraId="0B4D59B8" w14:textId="77777777" w:rsidTr="003B11B5">
        <w:trPr>
          <w:jc w:val="left"/>
        </w:trPr>
        <w:tc>
          <w:tcPr>
            <w:tcW w:w="8560" w:type="dxa"/>
            <w:gridSpan w:val="2"/>
            <w:tcBorders>
              <w:top w:val="nil"/>
              <w:left w:val="nil"/>
              <w:bottom w:val="nil"/>
              <w:right w:val="nil"/>
            </w:tcBorders>
          </w:tcPr>
          <w:p w14:paraId="251D0F47" w14:textId="77777777" w:rsidR="00737178" w:rsidRDefault="00737178" w:rsidP="003B11B5">
            <w:pPr>
              <w:pStyle w:val="ad"/>
              <w:keepNext/>
              <w:spacing w:afterLines="50" w:after="120" w:line="240" w:lineRule="auto"/>
            </w:pPr>
            <w:bookmarkStart w:id="1566" w:name="_Toc424905605"/>
            <w:r>
              <w:t xml:space="preserve">Table </w:t>
            </w:r>
            <w:fldSimple w:instr=" STYLEREF 1 \s ">
              <w:r w:rsidR="00394E54">
                <w:rPr>
                  <w:noProof/>
                </w:rPr>
                <w:t>5</w:t>
              </w:r>
            </w:fldSimple>
            <w:r>
              <w:noBreakHyphen/>
            </w:r>
            <w:fldSimple w:instr=" SEQ Table \* ARABIC \s 1 ">
              <w:r w:rsidR="00394E54">
                <w:rPr>
                  <w:noProof/>
                </w:rPr>
                <w:t>15</w:t>
              </w:r>
            </w:fldSimple>
            <w:r>
              <w:t xml:space="preserve"> the activity recognition rate of online AR model of subject 3</w:t>
            </w:r>
            <w:bookmarkEnd w:id="1566"/>
          </w:p>
          <w:tbl>
            <w:tblPr>
              <w:tblStyle w:val="46"/>
              <w:tblW w:w="5000" w:type="pct"/>
              <w:tblBorders>
                <w:top w:val="single" w:sz="4" w:space="0" w:color="auto"/>
                <w:bottom w:val="single" w:sz="4" w:space="0" w:color="auto"/>
              </w:tblBorders>
              <w:tblLook w:val="04A0" w:firstRow="1" w:lastRow="0" w:firstColumn="1" w:lastColumn="0" w:noHBand="0" w:noVBand="1"/>
            </w:tblPr>
            <w:tblGrid>
              <w:gridCol w:w="1217"/>
              <w:gridCol w:w="961"/>
              <w:gridCol w:w="809"/>
              <w:gridCol w:w="1236"/>
              <w:gridCol w:w="1023"/>
              <w:gridCol w:w="1023"/>
              <w:gridCol w:w="827"/>
              <w:gridCol w:w="1218"/>
            </w:tblGrid>
            <w:tr w:rsidR="00737178" w:rsidRPr="00141011" w14:paraId="37789006" w14:textId="77777777" w:rsidTr="003B11B5">
              <w:trPr>
                <w:cnfStyle w:val="100000000000" w:firstRow="1" w:lastRow="0" w:firstColumn="0" w:lastColumn="0" w:oddVBand="0" w:evenVBand="0" w:oddHBand="0" w:evenHBand="0" w:firstRowFirstColumn="0" w:firstRowLastColumn="0" w:lastRowFirstColumn="0" w:lastRowLastColumn="0"/>
              </w:trPr>
              <w:tc>
                <w:tcPr>
                  <w:tcW w:w="5000" w:type="pct"/>
                  <w:gridSpan w:val="8"/>
                  <w:vAlign w:val="center"/>
                </w:tcPr>
                <w:p w14:paraId="66DFEC49" w14:textId="77777777" w:rsidR="00737178" w:rsidRPr="00F93E85" w:rsidRDefault="00737178" w:rsidP="00394E54">
                  <w:pPr>
                    <w:framePr w:hSpace="181" w:wrap="around" w:hAnchor="text" w:xAlign="center" w:yAlign="bottom"/>
                    <w:spacing w:line="240" w:lineRule="auto"/>
                    <w:suppressOverlap/>
                    <w:jc w:val="center"/>
                    <w:rPr>
                      <w:b/>
                      <w:sz w:val="20"/>
                      <w:szCs w:val="20"/>
                    </w:rPr>
                  </w:pPr>
                  <w:r w:rsidRPr="00F93E85">
                    <w:rPr>
                      <w:rFonts w:hint="eastAsia"/>
                      <w:b/>
                      <w:sz w:val="20"/>
                      <w:szCs w:val="20"/>
                    </w:rPr>
                    <w:t xml:space="preserve">Subject </w:t>
                  </w:r>
                  <w:r>
                    <w:rPr>
                      <w:rFonts w:hint="eastAsia"/>
                      <w:b/>
                      <w:sz w:val="20"/>
                      <w:szCs w:val="20"/>
                    </w:rPr>
                    <w:t>3</w:t>
                  </w:r>
                </w:p>
              </w:tc>
            </w:tr>
            <w:tr w:rsidR="00737178" w:rsidRPr="00141011" w14:paraId="34DADBD5" w14:textId="77777777" w:rsidTr="003B11B5">
              <w:tc>
                <w:tcPr>
                  <w:tcW w:w="736" w:type="pct"/>
                  <w:shd w:val="clear" w:color="auto" w:fill="F8DCB6"/>
                  <w:vAlign w:val="center"/>
                </w:tcPr>
                <w:p w14:paraId="273A186A" w14:textId="77777777" w:rsidR="00737178" w:rsidRPr="00141011" w:rsidRDefault="00737178" w:rsidP="00394E54">
                  <w:pPr>
                    <w:framePr w:hSpace="181" w:wrap="around" w:hAnchor="text" w:xAlign="center" w:yAlign="bottom"/>
                    <w:spacing w:line="240" w:lineRule="auto"/>
                    <w:suppressOverlap/>
                    <w:jc w:val="center"/>
                    <w:rPr>
                      <w:b/>
                      <w:sz w:val="20"/>
                      <w:szCs w:val="20"/>
                    </w:rPr>
                  </w:pPr>
                  <w:r w:rsidRPr="00141011">
                    <w:rPr>
                      <w:b/>
                      <w:sz w:val="20"/>
                      <w:szCs w:val="20"/>
                    </w:rPr>
                    <w:t>Activity</w:t>
                  </w:r>
                </w:p>
              </w:tc>
              <w:tc>
                <w:tcPr>
                  <w:tcW w:w="551" w:type="pct"/>
                  <w:shd w:val="clear" w:color="auto" w:fill="FFFDB3"/>
                  <w:vAlign w:val="center"/>
                </w:tcPr>
                <w:p w14:paraId="7AC75300"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Precision</w:t>
                  </w:r>
                </w:p>
              </w:tc>
              <w:tc>
                <w:tcPr>
                  <w:tcW w:w="491" w:type="pct"/>
                  <w:shd w:val="clear" w:color="auto" w:fill="FFFDB3"/>
                  <w:vAlign w:val="center"/>
                </w:tcPr>
                <w:p w14:paraId="4BC8258E"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Recall</w:t>
                  </w:r>
                </w:p>
              </w:tc>
              <w:tc>
                <w:tcPr>
                  <w:tcW w:w="747" w:type="pct"/>
                  <w:shd w:val="clear" w:color="auto" w:fill="FFFDB3"/>
                  <w:vAlign w:val="center"/>
                </w:tcPr>
                <w:p w14:paraId="58558A7B"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F</w:t>
                  </w:r>
                  <w:r>
                    <w:rPr>
                      <w:sz w:val="20"/>
                      <w:szCs w:val="20"/>
                    </w:rPr>
                    <w:t>1</w:t>
                  </w:r>
                  <w:r w:rsidRPr="00141011">
                    <w:rPr>
                      <w:sz w:val="20"/>
                      <w:szCs w:val="20"/>
                    </w:rPr>
                    <w:t>-measure</w:t>
                  </w:r>
                </w:p>
              </w:tc>
              <w:tc>
                <w:tcPr>
                  <w:tcW w:w="619" w:type="pct"/>
                  <w:shd w:val="clear" w:color="auto" w:fill="F8DCB6"/>
                  <w:vAlign w:val="center"/>
                </w:tcPr>
                <w:p w14:paraId="64AE7EFA"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Activity</w:t>
                  </w:r>
                </w:p>
              </w:tc>
              <w:tc>
                <w:tcPr>
                  <w:tcW w:w="619" w:type="pct"/>
                  <w:shd w:val="clear" w:color="auto" w:fill="FFFDB3"/>
                  <w:vAlign w:val="center"/>
                </w:tcPr>
                <w:p w14:paraId="154A250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Precision</w:t>
                  </w:r>
                </w:p>
              </w:tc>
              <w:tc>
                <w:tcPr>
                  <w:tcW w:w="501" w:type="pct"/>
                  <w:shd w:val="clear" w:color="auto" w:fill="FFFDB3"/>
                  <w:vAlign w:val="center"/>
                </w:tcPr>
                <w:p w14:paraId="587C0A3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Recall</w:t>
                  </w:r>
                </w:p>
              </w:tc>
              <w:tc>
                <w:tcPr>
                  <w:tcW w:w="735" w:type="pct"/>
                  <w:shd w:val="clear" w:color="auto" w:fill="FFFDB3"/>
                  <w:vAlign w:val="center"/>
                </w:tcPr>
                <w:p w14:paraId="29A1879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F</w:t>
                  </w:r>
                  <w:r>
                    <w:rPr>
                      <w:sz w:val="20"/>
                      <w:szCs w:val="20"/>
                    </w:rPr>
                    <w:t>1</w:t>
                  </w:r>
                  <w:r w:rsidRPr="00141011">
                    <w:rPr>
                      <w:sz w:val="20"/>
                      <w:szCs w:val="20"/>
                    </w:rPr>
                    <w:t>-measure</w:t>
                  </w:r>
                </w:p>
              </w:tc>
            </w:tr>
            <w:tr w:rsidR="00737178" w:rsidRPr="00141011" w14:paraId="4BF7669E" w14:textId="77777777" w:rsidTr="003B11B5">
              <w:tc>
                <w:tcPr>
                  <w:tcW w:w="736" w:type="pct"/>
                  <w:shd w:val="clear" w:color="auto" w:fill="F8DCB6"/>
                  <w:vAlign w:val="center"/>
                </w:tcPr>
                <w:p w14:paraId="4B305484"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Watch TV</w:t>
                  </w:r>
                </w:p>
              </w:tc>
              <w:tc>
                <w:tcPr>
                  <w:tcW w:w="551" w:type="pct"/>
                  <w:vAlign w:val="center"/>
                </w:tcPr>
                <w:p w14:paraId="18273980"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99.3%</w:t>
                  </w:r>
                </w:p>
              </w:tc>
              <w:tc>
                <w:tcPr>
                  <w:tcW w:w="491" w:type="pct"/>
                  <w:vAlign w:val="center"/>
                </w:tcPr>
                <w:p w14:paraId="33D5AC68"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47" w:type="pct"/>
                  <w:vAlign w:val="center"/>
                </w:tcPr>
                <w:p w14:paraId="2743E182"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99.6</w:t>
                  </w:r>
                  <w:r>
                    <w:rPr>
                      <w:sz w:val="20"/>
                      <w:szCs w:val="20"/>
                    </w:rPr>
                    <w:t>%</w:t>
                  </w:r>
                </w:p>
              </w:tc>
              <w:tc>
                <w:tcPr>
                  <w:tcW w:w="619" w:type="pct"/>
                  <w:shd w:val="clear" w:color="auto" w:fill="F8DCB6"/>
                  <w:vAlign w:val="center"/>
                </w:tcPr>
                <w:p w14:paraId="722EF5E4"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Go out</w:t>
                  </w:r>
                </w:p>
              </w:tc>
              <w:tc>
                <w:tcPr>
                  <w:tcW w:w="619" w:type="pct"/>
                  <w:vAlign w:val="center"/>
                </w:tcPr>
                <w:p w14:paraId="0E9C187A"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87.1%</w:t>
                  </w:r>
                </w:p>
              </w:tc>
              <w:tc>
                <w:tcPr>
                  <w:tcW w:w="501" w:type="pct"/>
                  <w:vAlign w:val="center"/>
                </w:tcPr>
                <w:p w14:paraId="1563C27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2F28D16F"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93.1</w:t>
                  </w:r>
                  <w:r>
                    <w:rPr>
                      <w:sz w:val="20"/>
                      <w:szCs w:val="20"/>
                    </w:rPr>
                    <w:t>%</w:t>
                  </w:r>
                </w:p>
              </w:tc>
            </w:tr>
            <w:tr w:rsidR="00737178" w:rsidRPr="00141011" w14:paraId="25DB8661" w14:textId="77777777" w:rsidTr="003B11B5">
              <w:tc>
                <w:tcPr>
                  <w:tcW w:w="736" w:type="pct"/>
                  <w:shd w:val="clear" w:color="auto" w:fill="F8DCB6"/>
                  <w:vAlign w:val="center"/>
                </w:tcPr>
                <w:p w14:paraId="6D28865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Play Pad</w:t>
                  </w:r>
                </w:p>
              </w:tc>
              <w:tc>
                <w:tcPr>
                  <w:tcW w:w="551" w:type="pct"/>
                  <w:vAlign w:val="center"/>
                </w:tcPr>
                <w:p w14:paraId="46B6109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88.9%</w:t>
                  </w:r>
                </w:p>
              </w:tc>
              <w:tc>
                <w:tcPr>
                  <w:tcW w:w="491" w:type="pct"/>
                  <w:vAlign w:val="center"/>
                </w:tcPr>
                <w:p w14:paraId="51A6729A"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99.0%</w:t>
                  </w:r>
                </w:p>
              </w:tc>
              <w:tc>
                <w:tcPr>
                  <w:tcW w:w="747" w:type="pct"/>
                  <w:vAlign w:val="center"/>
                </w:tcPr>
                <w:p w14:paraId="7987554F"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93.7</w:t>
                  </w:r>
                  <w:r>
                    <w:rPr>
                      <w:sz w:val="20"/>
                      <w:szCs w:val="20"/>
                    </w:rPr>
                    <w:t>%</w:t>
                  </w:r>
                </w:p>
              </w:tc>
              <w:tc>
                <w:tcPr>
                  <w:tcW w:w="619" w:type="pct"/>
                  <w:shd w:val="clear" w:color="auto" w:fill="F8DCB6"/>
                  <w:vAlign w:val="center"/>
                </w:tcPr>
                <w:p w14:paraId="57E0AFF5"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Exercise</w:t>
                  </w:r>
                </w:p>
              </w:tc>
              <w:tc>
                <w:tcPr>
                  <w:tcW w:w="619" w:type="pct"/>
                  <w:vAlign w:val="center"/>
                </w:tcPr>
                <w:p w14:paraId="61CB385F"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95.9%</w:t>
                  </w:r>
                </w:p>
              </w:tc>
              <w:tc>
                <w:tcPr>
                  <w:tcW w:w="501" w:type="pct"/>
                  <w:vAlign w:val="center"/>
                </w:tcPr>
                <w:p w14:paraId="4C3E83B4"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154F7F83"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97.9</w:t>
                  </w:r>
                  <w:r>
                    <w:rPr>
                      <w:sz w:val="20"/>
                      <w:szCs w:val="20"/>
                    </w:rPr>
                    <w:t>%</w:t>
                  </w:r>
                </w:p>
              </w:tc>
            </w:tr>
            <w:tr w:rsidR="00737178" w:rsidRPr="00141011" w14:paraId="390D7BBA" w14:textId="77777777" w:rsidTr="003B11B5">
              <w:tc>
                <w:tcPr>
                  <w:tcW w:w="736" w:type="pct"/>
                  <w:shd w:val="clear" w:color="auto" w:fill="F8DCB6"/>
                  <w:vAlign w:val="center"/>
                </w:tcPr>
                <w:p w14:paraId="71BEFD25"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Meal</w:t>
                  </w:r>
                </w:p>
              </w:tc>
              <w:tc>
                <w:tcPr>
                  <w:tcW w:w="551" w:type="pct"/>
                  <w:vAlign w:val="center"/>
                </w:tcPr>
                <w:p w14:paraId="47026057"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94.6%</w:t>
                  </w:r>
                </w:p>
              </w:tc>
              <w:tc>
                <w:tcPr>
                  <w:tcW w:w="491" w:type="pct"/>
                  <w:vAlign w:val="center"/>
                </w:tcPr>
                <w:p w14:paraId="4136B2A9"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99.0%</w:t>
                  </w:r>
                </w:p>
              </w:tc>
              <w:tc>
                <w:tcPr>
                  <w:tcW w:w="747" w:type="pct"/>
                  <w:vAlign w:val="center"/>
                </w:tcPr>
                <w:p w14:paraId="6A70DB0D"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96.7</w:t>
                  </w:r>
                  <w:r>
                    <w:rPr>
                      <w:sz w:val="20"/>
                      <w:szCs w:val="20"/>
                    </w:rPr>
                    <w:t>%</w:t>
                  </w:r>
                </w:p>
              </w:tc>
              <w:tc>
                <w:tcPr>
                  <w:tcW w:w="619" w:type="pct"/>
                  <w:shd w:val="clear" w:color="auto" w:fill="F8DCB6"/>
                  <w:vAlign w:val="center"/>
                </w:tcPr>
                <w:p w14:paraId="069083E0"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Sweep</w:t>
                  </w:r>
                </w:p>
              </w:tc>
              <w:tc>
                <w:tcPr>
                  <w:tcW w:w="619" w:type="pct"/>
                  <w:vAlign w:val="center"/>
                </w:tcPr>
                <w:p w14:paraId="711FEF68"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98.1%</w:t>
                  </w:r>
                </w:p>
              </w:tc>
              <w:tc>
                <w:tcPr>
                  <w:tcW w:w="501" w:type="pct"/>
                  <w:vAlign w:val="center"/>
                </w:tcPr>
                <w:p w14:paraId="71304A1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64981293"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99.0</w:t>
                  </w:r>
                  <w:r>
                    <w:rPr>
                      <w:sz w:val="20"/>
                      <w:szCs w:val="20"/>
                    </w:rPr>
                    <w:t>%</w:t>
                  </w:r>
                </w:p>
              </w:tc>
            </w:tr>
            <w:tr w:rsidR="00737178" w:rsidRPr="00141011" w14:paraId="2A663A8B" w14:textId="77777777" w:rsidTr="003B11B5">
              <w:tc>
                <w:tcPr>
                  <w:tcW w:w="736" w:type="pct"/>
                  <w:shd w:val="clear" w:color="auto" w:fill="F8DCB6"/>
                  <w:vAlign w:val="center"/>
                </w:tcPr>
                <w:p w14:paraId="55505EBE"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Read Book</w:t>
                  </w:r>
                </w:p>
              </w:tc>
              <w:tc>
                <w:tcPr>
                  <w:tcW w:w="551" w:type="pct"/>
                  <w:vAlign w:val="center"/>
                </w:tcPr>
                <w:p w14:paraId="074F868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491" w:type="pct"/>
                  <w:vAlign w:val="center"/>
                </w:tcPr>
                <w:p w14:paraId="10E7B06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83.1%</w:t>
                  </w:r>
                </w:p>
              </w:tc>
              <w:tc>
                <w:tcPr>
                  <w:tcW w:w="747" w:type="pct"/>
                  <w:vAlign w:val="center"/>
                </w:tcPr>
                <w:p w14:paraId="2367E37F"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90.8</w:t>
                  </w:r>
                  <w:r>
                    <w:rPr>
                      <w:sz w:val="20"/>
                      <w:szCs w:val="20"/>
                    </w:rPr>
                    <w:t>%</w:t>
                  </w:r>
                </w:p>
              </w:tc>
              <w:tc>
                <w:tcPr>
                  <w:tcW w:w="619" w:type="pct"/>
                  <w:shd w:val="clear" w:color="auto" w:fill="F8DCB6"/>
                  <w:vAlign w:val="center"/>
                </w:tcPr>
                <w:p w14:paraId="638F44D1"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Sleep</w:t>
                  </w:r>
                </w:p>
              </w:tc>
              <w:tc>
                <w:tcPr>
                  <w:tcW w:w="619" w:type="pct"/>
                  <w:vAlign w:val="center"/>
                </w:tcPr>
                <w:p w14:paraId="0A500349"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501" w:type="pct"/>
                  <w:vAlign w:val="center"/>
                </w:tcPr>
                <w:p w14:paraId="3A9AB693"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5C5B01F0"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100</w:t>
                  </w:r>
                  <w:r>
                    <w:rPr>
                      <w:sz w:val="20"/>
                      <w:szCs w:val="20"/>
                    </w:rPr>
                    <w:t>%</w:t>
                  </w:r>
                </w:p>
              </w:tc>
            </w:tr>
            <w:tr w:rsidR="00737178" w:rsidRPr="00141011" w14:paraId="2444F118" w14:textId="77777777" w:rsidTr="003B11B5">
              <w:tc>
                <w:tcPr>
                  <w:tcW w:w="736" w:type="pct"/>
                  <w:shd w:val="clear" w:color="auto" w:fill="F8DCB6"/>
                  <w:vAlign w:val="center"/>
                </w:tcPr>
                <w:p w14:paraId="2EE09E9E" w14:textId="77777777" w:rsidR="00737178" w:rsidRDefault="00737178" w:rsidP="00394E54">
                  <w:pPr>
                    <w:framePr w:hSpace="181" w:wrap="around" w:hAnchor="text" w:xAlign="center" w:yAlign="bottom"/>
                    <w:spacing w:line="240" w:lineRule="auto"/>
                    <w:suppressOverlap/>
                    <w:jc w:val="center"/>
                    <w:rPr>
                      <w:sz w:val="20"/>
                      <w:szCs w:val="20"/>
                    </w:rPr>
                  </w:pPr>
                  <w:r w:rsidRPr="00141011">
                    <w:rPr>
                      <w:sz w:val="20"/>
                      <w:szCs w:val="20"/>
                    </w:rPr>
                    <w:t xml:space="preserve">Read </w:t>
                  </w:r>
                </w:p>
                <w:p w14:paraId="7A31EF1C"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Newspaper</w:t>
                  </w:r>
                </w:p>
              </w:tc>
              <w:tc>
                <w:tcPr>
                  <w:tcW w:w="551" w:type="pct"/>
                  <w:vAlign w:val="center"/>
                </w:tcPr>
                <w:p w14:paraId="68AEEB99"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97.3%</w:t>
                  </w:r>
                </w:p>
              </w:tc>
              <w:tc>
                <w:tcPr>
                  <w:tcW w:w="491" w:type="pct"/>
                  <w:vAlign w:val="center"/>
                </w:tcPr>
                <w:p w14:paraId="1991321D"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47" w:type="pct"/>
                  <w:vAlign w:val="center"/>
                </w:tcPr>
                <w:p w14:paraId="723C3ABB" w14:textId="77777777" w:rsidR="00737178" w:rsidRPr="00141011"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98.6</w:t>
                  </w:r>
                  <w:r>
                    <w:rPr>
                      <w:sz w:val="20"/>
                      <w:szCs w:val="20"/>
                    </w:rPr>
                    <w:t>%</w:t>
                  </w:r>
                </w:p>
              </w:tc>
              <w:tc>
                <w:tcPr>
                  <w:tcW w:w="619" w:type="pct"/>
                  <w:shd w:val="clear" w:color="auto" w:fill="F8DCB6"/>
                  <w:vAlign w:val="center"/>
                </w:tcPr>
                <w:p w14:paraId="0BA5FA9E"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141011">
                    <w:rPr>
                      <w:sz w:val="20"/>
                      <w:szCs w:val="20"/>
                    </w:rPr>
                    <w:t>Wash Dishes</w:t>
                  </w:r>
                </w:p>
              </w:tc>
              <w:tc>
                <w:tcPr>
                  <w:tcW w:w="619" w:type="pct"/>
                  <w:vAlign w:val="center"/>
                </w:tcPr>
                <w:p w14:paraId="798C3B6A"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96.9%</w:t>
                  </w:r>
                </w:p>
              </w:tc>
              <w:tc>
                <w:tcPr>
                  <w:tcW w:w="501" w:type="pct"/>
                  <w:vAlign w:val="center"/>
                </w:tcPr>
                <w:p w14:paraId="13D03E4F" w14:textId="77777777" w:rsidR="00737178" w:rsidRPr="00141011" w:rsidRDefault="00737178" w:rsidP="00394E54">
                  <w:pPr>
                    <w:framePr w:hSpace="181" w:wrap="around" w:hAnchor="text" w:xAlign="center" w:yAlign="bottom"/>
                    <w:spacing w:line="240" w:lineRule="auto"/>
                    <w:suppressOverlap/>
                    <w:jc w:val="center"/>
                    <w:rPr>
                      <w:sz w:val="20"/>
                      <w:szCs w:val="20"/>
                    </w:rPr>
                  </w:pPr>
                  <w:r w:rsidRPr="007B5D01">
                    <w:rPr>
                      <w:sz w:val="20"/>
                      <w:szCs w:val="20"/>
                    </w:rPr>
                    <w:t>100%</w:t>
                  </w:r>
                </w:p>
              </w:tc>
              <w:tc>
                <w:tcPr>
                  <w:tcW w:w="735" w:type="pct"/>
                  <w:vAlign w:val="center"/>
                </w:tcPr>
                <w:p w14:paraId="36F30649" w14:textId="77777777" w:rsidR="00737178" w:rsidRPr="00A5765B" w:rsidRDefault="00737178" w:rsidP="00394E54">
                  <w:pPr>
                    <w:framePr w:hSpace="181" w:wrap="around" w:hAnchor="text" w:xAlign="center" w:yAlign="bottom"/>
                    <w:spacing w:line="240" w:lineRule="auto"/>
                    <w:suppressOverlap/>
                    <w:jc w:val="center"/>
                    <w:rPr>
                      <w:sz w:val="20"/>
                      <w:szCs w:val="20"/>
                    </w:rPr>
                  </w:pPr>
                  <w:r>
                    <w:rPr>
                      <w:rFonts w:hint="eastAsia"/>
                      <w:sz w:val="20"/>
                      <w:szCs w:val="20"/>
                    </w:rPr>
                    <w:t>98.4</w:t>
                  </w:r>
                  <w:r>
                    <w:rPr>
                      <w:sz w:val="20"/>
                      <w:szCs w:val="20"/>
                    </w:rPr>
                    <w:t>%</w:t>
                  </w:r>
                </w:p>
              </w:tc>
            </w:tr>
          </w:tbl>
          <w:p w14:paraId="03E1DFA4" w14:textId="77777777" w:rsidR="00737178" w:rsidRDefault="00737178" w:rsidP="003B11B5">
            <w:pPr>
              <w:pStyle w:val="ad"/>
              <w:keepNext/>
            </w:pPr>
          </w:p>
        </w:tc>
      </w:tr>
    </w:tbl>
    <w:p w14:paraId="159AB0D9" w14:textId="4551E879" w:rsidR="00F93E85" w:rsidRDefault="00F93E85" w:rsidP="00737178">
      <w:pPr>
        <w:pStyle w:val="afff5"/>
        <w:ind w:firstLine="0"/>
      </w:pPr>
    </w:p>
    <w:p w14:paraId="50810BFD" w14:textId="3DF6E728" w:rsidR="00E905CC" w:rsidRDefault="00E905CC" w:rsidP="00E831AF">
      <w:pPr>
        <w:pStyle w:val="1"/>
      </w:pPr>
      <w:r>
        <w:lastRenderedPageBreak/>
        <w:br/>
      </w:r>
      <w:bookmarkStart w:id="1567" w:name="_Toc424901479"/>
      <w:r>
        <w:t>Conclusion</w:t>
      </w:r>
      <w:bookmarkEnd w:id="1567"/>
    </w:p>
    <w:p w14:paraId="1D3CBBA2" w14:textId="7CDCB9F6" w:rsidR="00E905CC" w:rsidRDefault="00E905CC" w:rsidP="00E831AF">
      <w:pPr>
        <w:pStyle w:val="21"/>
      </w:pPr>
      <w:bookmarkStart w:id="1568" w:name="_Toc424901480"/>
      <w:r>
        <w:rPr>
          <w:rFonts w:hint="eastAsia"/>
        </w:rPr>
        <w:t>Summary</w:t>
      </w:r>
      <w:bookmarkEnd w:id="1568"/>
    </w:p>
    <w:p w14:paraId="1140C546" w14:textId="5F43920C" w:rsidR="00E905CC" w:rsidRDefault="00A23B5F" w:rsidP="00A23B5F">
      <w:pPr>
        <w:pStyle w:val="afff5"/>
      </w:pPr>
      <w:r w:rsidRPr="00A23B5F">
        <w:t>We hereby proposed a</w:t>
      </w:r>
      <w:r>
        <w:rPr>
          <w:rFonts w:hint="eastAsia"/>
        </w:rPr>
        <w:t xml:space="preserve"> healthcare system</w:t>
      </w:r>
      <w:r w:rsidRPr="00A23B5F">
        <w:t xml:space="preserve"> to monitor the activities of daily living for elders in their home environments. The material sensors for the model are roughly divided into two groups: one is used to monitor the</w:t>
      </w:r>
      <w:r>
        <w:t xml:space="preserve"> environment called ambient sen</w:t>
      </w:r>
      <w:r w:rsidRPr="00A23B5F">
        <w:t xml:space="preserve">sors, whereas the other is used to monitor the human body called body sensors. The monitoring model has fused these two different types of sensors by using a hierarchical activity recognition model. The first layer of the activity recognition model is built by two </w:t>
      </w:r>
      <w:r>
        <w:t>separated AR model, each is KNN for ambient sensors and a topic model: two Layer</w:t>
      </w:r>
      <w:r w:rsidRPr="00A23B5F">
        <w:t xml:space="preserve"> </w:t>
      </w:r>
      <w:proofErr w:type="spellStart"/>
      <w:r w:rsidRPr="00A23B5F">
        <w:t>Dirichlet</w:t>
      </w:r>
      <w:proofErr w:type="spellEnd"/>
      <w:r w:rsidRPr="00A23B5F">
        <w:t xml:space="preserve"> Process Mixture Model</w:t>
      </w:r>
      <w:r>
        <w:t xml:space="preserve"> (2LDPMM)</w:t>
      </w:r>
      <w:r w:rsidRPr="00A23B5F">
        <w:t xml:space="preserve"> </w:t>
      </w:r>
      <w:r>
        <w:t>for body sensors.</w:t>
      </w:r>
      <w:r w:rsidRPr="00A23B5F">
        <w:t xml:space="preserve"> </w:t>
      </w:r>
      <w:r>
        <w:t>For 2LDPMM, t</w:t>
      </w:r>
      <w:r w:rsidRPr="00A23B5F">
        <w:t>he first layer results represent some meaningful actions, such as sitting, standing or swinging hands</w:t>
      </w:r>
      <w:r>
        <w:t>;</w:t>
      </w:r>
      <w:r w:rsidRPr="00A23B5F">
        <w:t xml:space="preserve"> </w:t>
      </w:r>
      <w:r>
        <w:t>t</w:t>
      </w:r>
      <w:r w:rsidRPr="00A23B5F">
        <w:t xml:space="preserve">he second layer of the activity recognition model </w:t>
      </w:r>
      <w:r>
        <w:t xml:space="preserve">shows the results of living activity, </w:t>
      </w:r>
      <w:r w:rsidRPr="00A23B5F">
        <w:rPr>
          <w:i/>
        </w:rPr>
        <w:t>e.g.</w:t>
      </w:r>
      <w:r>
        <w:t>,</w:t>
      </w:r>
      <w:r w:rsidRPr="00A23B5F">
        <w:t xml:space="preserve"> </w:t>
      </w:r>
      <w:r>
        <w:t>watching TV, sweeping. And we fuse the results of KNN and 2LDPMM to build</w:t>
      </w:r>
      <w:r w:rsidRPr="00A23B5F">
        <w:t xml:space="preserve"> </w:t>
      </w:r>
      <w:r>
        <w:t>an activity recognition mode</w:t>
      </w:r>
      <w:r w:rsidRPr="00A23B5F">
        <w:t xml:space="preserve">, such as meal, reading, sleeping or sweeping. </w:t>
      </w:r>
      <w:r>
        <w:t xml:space="preserve">In this stage, some activities that is hard to recognize by only ambient sensor or only body sensors are able to be identify. </w:t>
      </w:r>
      <w:r w:rsidRPr="00A23B5F">
        <w:t>Our activity monitoring model is more a</w:t>
      </w:r>
      <w:r>
        <w:t xml:space="preserve">ppropriate for </w:t>
      </w:r>
      <w:r>
        <w:lastRenderedPageBreak/>
        <w:t>real living envi</w:t>
      </w:r>
      <w:r w:rsidRPr="00A23B5F">
        <w:t>ronment because our activity recognition model does not need to specify priory the number of the cluster in order to train the model. The experiment has demonstrated the system’s ability to build in real living environment. It can recognize more activities using both ambient and body sensors than using only one type of sensor</w:t>
      </w:r>
      <w:r w:rsidR="0033278B">
        <w:t xml:space="preserve"> and the accuracy is up to 97.48%</w:t>
      </w:r>
      <w:r w:rsidRPr="00A23B5F">
        <w:t xml:space="preserve">. </w:t>
      </w:r>
      <w:r w:rsidR="00BD6958">
        <w:t>The activity-aware system is not only recognizing those learned activities, but also has ability to discovery unseen activity automatically and retrains the AR model. Even the elderly people has new life style that is caused by aging, the activity-aware system can monitor and learn those new behaviors automatically. That the proposed activity of daily living-aware elderly healthcare system</w:t>
      </w:r>
      <w:r w:rsidRPr="00A23B5F">
        <w:t xml:space="preserve"> is feasible to monitor elders’ living activity in a smart home environment</w:t>
      </w:r>
      <w:r w:rsidR="00BD6958">
        <w:t xml:space="preserve"> for the realization of the con</w:t>
      </w:r>
      <w:r w:rsidRPr="00A23B5F">
        <w:t>cept: “Aging in Place”.</w:t>
      </w:r>
    </w:p>
    <w:p w14:paraId="3AD700AA" w14:textId="14F9C7FE" w:rsidR="00E905CC" w:rsidRDefault="00E905CC" w:rsidP="00E831AF">
      <w:pPr>
        <w:pStyle w:val="21"/>
      </w:pPr>
      <w:bookmarkStart w:id="1569" w:name="_Toc424901481"/>
      <w:r>
        <w:rPr>
          <w:rFonts w:hint="eastAsia"/>
        </w:rPr>
        <w:t>Future Work</w:t>
      </w:r>
      <w:bookmarkEnd w:id="1569"/>
    </w:p>
    <w:p w14:paraId="7D27D212" w14:textId="28BBDFDB" w:rsidR="00FD4313" w:rsidRDefault="00FD4313" w:rsidP="00FD4313">
      <w:pPr>
        <w:pStyle w:val="afff5"/>
      </w:pPr>
      <w:r>
        <w:rPr>
          <w:rFonts w:hint="eastAsia"/>
        </w:rPr>
        <w:t xml:space="preserve">For the proposed healthcare system can be </w:t>
      </w:r>
      <w:r>
        <w:t>done to improve in the future. Some of which are listed below:</w:t>
      </w:r>
    </w:p>
    <w:p w14:paraId="1D83EA95" w14:textId="3692156F" w:rsidR="00FD4313" w:rsidRDefault="00FD4313" w:rsidP="00FD4313">
      <w:pPr>
        <w:numPr>
          <w:ilvl w:val="0"/>
          <w:numId w:val="13"/>
        </w:numPr>
        <w:adjustRightInd w:val="0"/>
        <w:textAlignment w:val="baseline"/>
        <w:rPr>
          <w:b/>
        </w:rPr>
      </w:pPr>
      <w:r>
        <w:rPr>
          <w:rFonts w:hint="eastAsia"/>
          <w:b/>
        </w:rPr>
        <w:t>A more friendly interface</w:t>
      </w:r>
      <w:r>
        <w:rPr>
          <w:b/>
        </w:rPr>
        <w:t xml:space="preserve"> for elderly user</w:t>
      </w:r>
    </w:p>
    <w:p w14:paraId="1654E93C" w14:textId="0E7FD680" w:rsidR="00B51D55" w:rsidRDefault="00B51D55" w:rsidP="00B51D55">
      <w:pPr>
        <w:pStyle w:val="afff5"/>
      </w:pPr>
      <w:r>
        <w:rPr>
          <w:rFonts w:hint="eastAsia"/>
        </w:rPr>
        <w:t xml:space="preserve">The labeling interface is roughly in the work. </w:t>
      </w:r>
      <w:r>
        <w:t xml:space="preserve">It can be developed on mobile pad as App application. And we can invite some elderly people use our system and give some feedbacks. We can base on those feedbacks to improve the labeling interface. And for the case-based reasoning function, we also built an interface for given alert message and ask user to identify the unknown activity. This interface also needs to be improve, and we can give some </w:t>
      </w:r>
      <w:r w:rsidRPr="00B51D55">
        <w:t>questionnaire</w:t>
      </w:r>
      <w:r>
        <w:t xml:space="preserve"> for caregivers to realize how to design a</w:t>
      </w:r>
      <w:r w:rsidR="00ED3E91">
        <w:t>n</w:t>
      </w:r>
      <w:r>
        <w:t xml:space="preserve"> </w:t>
      </w:r>
      <w:r w:rsidR="00ED3E91">
        <w:t>appropriated</w:t>
      </w:r>
      <w:r>
        <w:t xml:space="preserve"> interface of alert message.</w:t>
      </w:r>
    </w:p>
    <w:p w14:paraId="793E8D15" w14:textId="77777777" w:rsidR="004B2B9F" w:rsidRDefault="004B2B9F" w:rsidP="00B51D55">
      <w:pPr>
        <w:pStyle w:val="afff5"/>
      </w:pPr>
    </w:p>
    <w:p w14:paraId="5131707F" w14:textId="581E1D3F" w:rsidR="00B51D55" w:rsidRPr="00B51D55" w:rsidRDefault="00FD4313" w:rsidP="00B51D55">
      <w:pPr>
        <w:numPr>
          <w:ilvl w:val="0"/>
          <w:numId w:val="13"/>
        </w:numPr>
        <w:adjustRightInd w:val="0"/>
        <w:textAlignment w:val="baseline"/>
        <w:rPr>
          <w:b/>
        </w:rPr>
      </w:pPr>
      <w:r>
        <w:rPr>
          <w:b/>
        </w:rPr>
        <w:lastRenderedPageBreak/>
        <w:t xml:space="preserve">Developing more </w:t>
      </w:r>
      <w:r w:rsidR="00B51D55">
        <w:rPr>
          <w:b/>
        </w:rPr>
        <w:t>applications based on the activity-aware system</w:t>
      </w:r>
    </w:p>
    <w:p w14:paraId="4A87AB7A" w14:textId="408B1D74" w:rsidR="00FD4313" w:rsidRPr="00FD4313" w:rsidRDefault="00E30FD7" w:rsidP="00FD4313">
      <w:pPr>
        <w:pStyle w:val="afff5"/>
      </w:pPr>
      <w:r>
        <w:rPr>
          <w:rFonts w:hint="eastAsia"/>
        </w:rPr>
        <w:t>In our system, the service is simple that w</w:t>
      </w:r>
      <w:r>
        <w:t xml:space="preserve">e only give alert message when the system monitors </w:t>
      </w:r>
      <w:r w:rsidR="0050403E">
        <w:t>the odd</w:t>
      </w:r>
      <w:r>
        <w:t xml:space="preserve"> activity </w:t>
      </w:r>
      <w:r w:rsidR="0050403E">
        <w:t xml:space="preserve">that labeled by user. There are more useful applications can imply in the smart healthcare environment based on the real-time monitoring user’s activity. </w:t>
      </w:r>
      <w:r w:rsidR="002C2C37">
        <w:t>For example, an automatically detecting anomaly activity system or automatically reminding calendar system for dementia people.</w:t>
      </w:r>
    </w:p>
    <w:p w14:paraId="3952C144" w14:textId="72761AAD" w:rsidR="00D0272B" w:rsidRDefault="00906C85" w:rsidP="00E831AF">
      <w:pPr>
        <w:pStyle w:val="1"/>
        <w:numPr>
          <w:ilvl w:val="0"/>
          <w:numId w:val="0"/>
        </w:numPr>
      </w:pPr>
      <w:bookmarkStart w:id="1570" w:name="_Toc206744065"/>
      <w:bookmarkStart w:id="1571" w:name="_Toc235582463"/>
      <w:bookmarkStart w:id="1572" w:name="_Toc302255603"/>
      <w:bookmarkStart w:id="1573" w:name="_Toc424901482"/>
      <w:bookmarkEnd w:id="364"/>
      <w:bookmarkEnd w:id="365"/>
      <w:bookmarkEnd w:id="366"/>
      <w:bookmarkEnd w:id="367"/>
      <w:bookmarkEnd w:id="368"/>
      <w:r>
        <w:rPr>
          <w:rFonts w:hint="eastAsia"/>
        </w:rPr>
        <w:lastRenderedPageBreak/>
        <w:t>REFERENCE</w:t>
      </w:r>
      <w:bookmarkEnd w:id="1570"/>
      <w:bookmarkEnd w:id="1571"/>
      <w:bookmarkEnd w:id="1572"/>
      <w:bookmarkEnd w:id="1573"/>
    </w:p>
    <w:p w14:paraId="25AEF2F5" w14:textId="77777777" w:rsidR="006F41DF" w:rsidRPr="006F41DF" w:rsidRDefault="002C4B44" w:rsidP="006F41DF">
      <w:pPr>
        <w:pStyle w:val="EndNoteBibliography"/>
        <w:ind w:left="560" w:hanging="560"/>
      </w:pPr>
      <w:r>
        <w:fldChar w:fldCharType="begin"/>
      </w:r>
      <w:r>
        <w:instrText xml:space="preserve"> ADDIN EN.REFLIST </w:instrText>
      </w:r>
      <w:r>
        <w:fldChar w:fldCharType="separate"/>
      </w:r>
      <w:bookmarkStart w:id="1574" w:name="_ENREF_1"/>
      <w:r w:rsidR="006F41DF" w:rsidRPr="006F41DF">
        <w:t>[1]</w:t>
      </w:r>
      <w:r w:rsidR="006F41DF" w:rsidRPr="006F41DF">
        <w:tab/>
        <w:t xml:space="preserve">H. Banaee, M. U. Ahmed, and A. Loutfi, "Data mining for wearable sensors in health monitoring systems: a review of recent trends and challenges," </w:t>
      </w:r>
      <w:r w:rsidR="006F41DF" w:rsidRPr="006F41DF">
        <w:rPr>
          <w:i/>
        </w:rPr>
        <w:t xml:space="preserve">Sensors, </w:t>
      </w:r>
      <w:r w:rsidR="006F41DF" w:rsidRPr="006F41DF">
        <w:t>vol. 13, pp. 17472-17500, 2013.</w:t>
      </w:r>
      <w:bookmarkEnd w:id="1574"/>
    </w:p>
    <w:p w14:paraId="23F4AE0E" w14:textId="77777777" w:rsidR="006F41DF" w:rsidRPr="006F41DF" w:rsidRDefault="006F41DF" w:rsidP="006F41DF">
      <w:pPr>
        <w:pStyle w:val="EndNoteBibliography"/>
        <w:ind w:left="560" w:hanging="560"/>
      </w:pPr>
      <w:bookmarkStart w:id="1575" w:name="_ENREF_2"/>
      <w:r w:rsidRPr="006F41DF">
        <w:t>[2]</w:t>
      </w:r>
      <w:r w:rsidRPr="006F41DF">
        <w:tab/>
        <w:t xml:space="preserve">A. Pantelopoulos and N. G. Bourbakis, "A survey on wearable sensor-based systems for health monitoring and prognosis," </w:t>
      </w:r>
      <w:r w:rsidRPr="006F41DF">
        <w:rPr>
          <w:i/>
        </w:rPr>
        <w:t xml:space="preserve">Systems, Man, and Cybernetics, Part C: Applications and Reviews, IEEE Transactions on, </w:t>
      </w:r>
      <w:r w:rsidRPr="006F41DF">
        <w:t>vol. 40, pp. 1-12, 2010.</w:t>
      </w:r>
      <w:bookmarkEnd w:id="1575"/>
    </w:p>
    <w:p w14:paraId="1AAA26F2" w14:textId="77777777" w:rsidR="006F41DF" w:rsidRPr="006F41DF" w:rsidRDefault="006F41DF" w:rsidP="006F41DF">
      <w:pPr>
        <w:pStyle w:val="EndNoteBibliography"/>
        <w:ind w:left="560" w:hanging="560"/>
      </w:pPr>
      <w:bookmarkStart w:id="1576" w:name="_ENREF_3"/>
      <w:r w:rsidRPr="006F41DF">
        <w:t>[3]</w:t>
      </w:r>
      <w:r w:rsidRPr="006F41DF">
        <w:tab/>
        <w:t xml:space="preserve">C. Collin, D. Wade, S. Davies, and V. Horne, "The Barthel ADL Index: a reliability study," </w:t>
      </w:r>
      <w:r w:rsidRPr="006F41DF">
        <w:rPr>
          <w:i/>
        </w:rPr>
        <w:t xml:space="preserve">Disability &amp; Rehabilitation, </w:t>
      </w:r>
      <w:r w:rsidRPr="006F41DF">
        <w:t>vol. 10, pp. 61-63, 1988.</w:t>
      </w:r>
      <w:bookmarkEnd w:id="1576"/>
    </w:p>
    <w:p w14:paraId="27DC4303" w14:textId="77777777" w:rsidR="006F41DF" w:rsidRPr="006F41DF" w:rsidRDefault="006F41DF" w:rsidP="006F41DF">
      <w:pPr>
        <w:pStyle w:val="EndNoteBibliography"/>
        <w:ind w:left="560" w:hanging="560"/>
      </w:pPr>
      <w:bookmarkStart w:id="1577" w:name="_ENREF_4"/>
      <w:r w:rsidRPr="006F41DF">
        <w:t>[4]</w:t>
      </w:r>
      <w:r w:rsidRPr="006F41DF">
        <w:tab/>
        <w:t xml:space="preserve">G. D. Abowd and E. D. Mynatt, "Charting past, present, and future research in ubiquitous computing," </w:t>
      </w:r>
      <w:r w:rsidRPr="006F41DF">
        <w:rPr>
          <w:i/>
        </w:rPr>
        <w:t xml:space="preserve">ACM Transactions on Computer-Human Interaction (TOCHI), </w:t>
      </w:r>
      <w:r w:rsidRPr="006F41DF">
        <w:t>vol. 7, pp. 29-58, 2000.</w:t>
      </w:r>
      <w:bookmarkEnd w:id="1577"/>
    </w:p>
    <w:p w14:paraId="2F4A9CE7" w14:textId="77777777" w:rsidR="006F41DF" w:rsidRPr="006F41DF" w:rsidRDefault="006F41DF" w:rsidP="006F41DF">
      <w:pPr>
        <w:pStyle w:val="EndNoteBibliography"/>
        <w:ind w:left="560" w:hanging="560"/>
      </w:pPr>
      <w:bookmarkStart w:id="1578" w:name="_ENREF_5"/>
      <w:r w:rsidRPr="006F41DF">
        <w:t>[5]</w:t>
      </w:r>
      <w:r w:rsidRPr="006F41DF">
        <w:tab/>
        <w:t xml:space="preserve">O. D. Lara and M. A. Labrador, "A survey on human activity recognition using wearable sensors," </w:t>
      </w:r>
      <w:r w:rsidRPr="006F41DF">
        <w:rPr>
          <w:i/>
        </w:rPr>
        <w:t xml:space="preserve">Communications Surveys &amp; Tutorials, IEEE, </w:t>
      </w:r>
      <w:r w:rsidRPr="006F41DF">
        <w:t>vol. 15, pp. 1192-1209, 2013.</w:t>
      </w:r>
      <w:bookmarkEnd w:id="1578"/>
    </w:p>
    <w:p w14:paraId="5B7849FE" w14:textId="77777777" w:rsidR="006F41DF" w:rsidRPr="006F41DF" w:rsidRDefault="006F41DF" w:rsidP="006F41DF">
      <w:pPr>
        <w:pStyle w:val="EndNoteBibliography"/>
        <w:ind w:left="560" w:hanging="560"/>
      </w:pPr>
      <w:bookmarkStart w:id="1579" w:name="_ENREF_6"/>
      <w:r w:rsidRPr="006F41DF">
        <w:t>[6]</w:t>
      </w:r>
      <w:r w:rsidRPr="006F41DF">
        <w:tab/>
        <w:t xml:space="preserve">A. Kailas and M. A. Ingram, "Wireless communications technology in telehealth systems," in </w:t>
      </w:r>
      <w:r w:rsidRPr="006F41DF">
        <w:rPr>
          <w:i/>
        </w:rPr>
        <w:t>Wireless Communication, Vehicular Technology, Information Theory and Aerospace &amp; Electronic Systems Technology, 2009. Wireless VITAE 2009. 1st International Conference on</w:t>
      </w:r>
      <w:r w:rsidRPr="006F41DF">
        <w:t>, 2009, pp. 926-930.</w:t>
      </w:r>
      <w:bookmarkEnd w:id="1579"/>
    </w:p>
    <w:p w14:paraId="63BE65A9" w14:textId="77777777" w:rsidR="006F41DF" w:rsidRPr="006F41DF" w:rsidRDefault="006F41DF" w:rsidP="006F41DF">
      <w:pPr>
        <w:pStyle w:val="EndNoteBibliography"/>
        <w:ind w:left="560" w:hanging="560"/>
      </w:pPr>
      <w:bookmarkStart w:id="1580" w:name="_ENREF_7"/>
      <w:r w:rsidRPr="006F41DF">
        <w:lastRenderedPageBreak/>
        <w:t>[7]</w:t>
      </w:r>
      <w:r w:rsidRPr="006F41DF">
        <w:tab/>
        <w:t xml:space="preserve">H. Alemdar and C. Ersoy, "Wireless sensor networks for healthcare: A survey," </w:t>
      </w:r>
      <w:r w:rsidRPr="006F41DF">
        <w:rPr>
          <w:i/>
        </w:rPr>
        <w:t xml:space="preserve">Computer Networks, </w:t>
      </w:r>
      <w:r w:rsidRPr="006F41DF">
        <w:t>vol. 54, pp. 2688-2710, 2010.</w:t>
      </w:r>
      <w:bookmarkEnd w:id="1580"/>
    </w:p>
    <w:p w14:paraId="610C1A4F" w14:textId="77777777" w:rsidR="006F41DF" w:rsidRPr="006F41DF" w:rsidRDefault="006F41DF" w:rsidP="006F41DF">
      <w:pPr>
        <w:pStyle w:val="EndNoteBibliography"/>
        <w:ind w:left="560" w:hanging="560"/>
      </w:pPr>
      <w:bookmarkStart w:id="1581" w:name="_ENREF_8"/>
      <w:r w:rsidRPr="006F41DF">
        <w:t>[8]</w:t>
      </w:r>
      <w:r w:rsidRPr="006F41DF">
        <w:tab/>
        <w:t xml:space="preserve">E. M. Tapia, S. S. Intille, and K. Larson, </w:t>
      </w:r>
      <w:r w:rsidRPr="006F41DF">
        <w:rPr>
          <w:i/>
        </w:rPr>
        <w:t>Activity recognition in the home using simple and ubiquitous sensors</w:t>
      </w:r>
      <w:r w:rsidRPr="006F41DF">
        <w:t>: Springer, 2004.</w:t>
      </w:r>
      <w:bookmarkEnd w:id="1581"/>
    </w:p>
    <w:p w14:paraId="4B928D2C" w14:textId="77777777" w:rsidR="006F41DF" w:rsidRPr="006F41DF" w:rsidRDefault="006F41DF" w:rsidP="006F41DF">
      <w:pPr>
        <w:pStyle w:val="EndNoteBibliography"/>
        <w:ind w:left="560" w:hanging="560"/>
      </w:pPr>
      <w:bookmarkStart w:id="1582" w:name="_ENREF_9"/>
      <w:r w:rsidRPr="006F41DF">
        <w:t>[9]</w:t>
      </w:r>
      <w:r w:rsidRPr="006F41DF">
        <w:tab/>
        <w:t xml:space="preserve">D. Sanchez, M. Tentori, and J. Favela, "Hidden markov models for activity recognition in ambient intelligence environments," in </w:t>
      </w:r>
      <w:r w:rsidRPr="006F41DF">
        <w:rPr>
          <w:i/>
        </w:rPr>
        <w:t>Current Trends in Computer Science, 2007. ENC 2007. Eighth Mexican International Conference on</w:t>
      </w:r>
      <w:r w:rsidRPr="006F41DF">
        <w:t>, 2007, pp. 33-40.</w:t>
      </w:r>
      <w:bookmarkEnd w:id="1582"/>
    </w:p>
    <w:p w14:paraId="25D8C62E" w14:textId="77777777" w:rsidR="006F41DF" w:rsidRPr="006F41DF" w:rsidRDefault="006F41DF" w:rsidP="006F41DF">
      <w:pPr>
        <w:pStyle w:val="EndNoteBibliography"/>
        <w:ind w:left="560" w:hanging="560"/>
      </w:pPr>
      <w:bookmarkStart w:id="1583" w:name="_ENREF_10"/>
      <w:r w:rsidRPr="006F41DF">
        <w:t>[10]</w:t>
      </w:r>
      <w:r w:rsidRPr="006F41DF">
        <w:tab/>
        <w:t xml:space="preserve">Q. Zhang, M. Karunanithi, R. Rana, and J. Liu, "Determination of Activities of Daily Living of independent living older people using environmentally placed sensors," in </w:t>
      </w:r>
      <w:r w:rsidRPr="006F41DF">
        <w:rPr>
          <w:i/>
        </w:rPr>
        <w:t>Engineering in Medicine and Biology Society (EMBC), 2013 35th Annual International Conference of the IEEE</w:t>
      </w:r>
      <w:r w:rsidRPr="006F41DF">
        <w:t>, 2013, pp. 7044-7047.</w:t>
      </w:r>
      <w:bookmarkEnd w:id="1583"/>
    </w:p>
    <w:p w14:paraId="03AE68BD" w14:textId="77777777" w:rsidR="006F41DF" w:rsidRPr="006F41DF" w:rsidRDefault="006F41DF" w:rsidP="006F41DF">
      <w:pPr>
        <w:pStyle w:val="EndNoteBibliography"/>
        <w:ind w:left="560" w:hanging="560"/>
      </w:pPr>
      <w:bookmarkStart w:id="1584" w:name="_ENREF_11"/>
      <w:r w:rsidRPr="006F41DF">
        <w:t>[11]</w:t>
      </w:r>
      <w:r w:rsidRPr="006F41DF">
        <w:tab/>
        <w:t xml:space="preserve">F.-T. Sun, Y.-T. Yeh, H.-T. Cheng, C.-C. Kuo, and M. Griss, "Nonparametric discovery of human routines from sensor data," in </w:t>
      </w:r>
      <w:r w:rsidRPr="006F41DF">
        <w:rPr>
          <w:i/>
        </w:rPr>
        <w:t>Pervasive Computing and Communications (PerCom), 2014 IEEE International Conference on</w:t>
      </w:r>
      <w:r w:rsidRPr="006F41DF">
        <w:t>, 2014, pp. 11-19.</w:t>
      </w:r>
      <w:bookmarkEnd w:id="1584"/>
    </w:p>
    <w:p w14:paraId="31465119" w14:textId="77777777" w:rsidR="006F41DF" w:rsidRPr="006F41DF" w:rsidRDefault="006F41DF" w:rsidP="006F41DF">
      <w:pPr>
        <w:pStyle w:val="EndNoteBibliography"/>
        <w:ind w:left="560" w:hanging="560"/>
      </w:pPr>
      <w:bookmarkStart w:id="1585" w:name="_ENREF_12"/>
      <w:r w:rsidRPr="006F41DF">
        <w:t>[12]</w:t>
      </w:r>
      <w:r w:rsidRPr="006F41DF">
        <w:tab/>
        <w:t xml:space="preserve">D. J. Cook, N. C. Krishnan, and P. Rashidi, "Activity discovery and activity recognition: A new partnership," </w:t>
      </w:r>
      <w:r w:rsidRPr="006F41DF">
        <w:rPr>
          <w:i/>
        </w:rPr>
        <w:t xml:space="preserve">Cybernetics, IEEE Transactions on, </w:t>
      </w:r>
      <w:r w:rsidRPr="006F41DF">
        <w:t>vol. 43, pp. 820-828, 2013.</w:t>
      </w:r>
      <w:bookmarkEnd w:id="1585"/>
    </w:p>
    <w:p w14:paraId="04E024F0" w14:textId="77777777" w:rsidR="006F41DF" w:rsidRPr="006F41DF" w:rsidRDefault="006F41DF" w:rsidP="006F41DF">
      <w:pPr>
        <w:pStyle w:val="EndNoteBibliography"/>
        <w:ind w:left="560" w:hanging="560"/>
      </w:pPr>
      <w:bookmarkStart w:id="1586" w:name="_ENREF_13"/>
      <w:r w:rsidRPr="006F41DF">
        <w:t>[13]</w:t>
      </w:r>
      <w:r w:rsidRPr="006F41DF">
        <w:tab/>
        <w:t xml:space="preserve">H.-T. Cheng, M. Griss, P. Davis, J. Li, and D. You, "Towards zero-shot learning for human activity recognition using semantic attribute sequence model," in </w:t>
      </w:r>
      <w:r w:rsidRPr="006F41DF">
        <w:rPr>
          <w:i/>
        </w:rPr>
        <w:t>Proceedings of the 2013 ACM international joint conference on Pervasive and ubiquitous computing</w:t>
      </w:r>
      <w:r w:rsidRPr="006F41DF">
        <w:t>, 2013, pp. 355-358.</w:t>
      </w:r>
      <w:bookmarkEnd w:id="1586"/>
    </w:p>
    <w:p w14:paraId="2A91E2F9" w14:textId="77777777" w:rsidR="006F41DF" w:rsidRPr="006F41DF" w:rsidRDefault="006F41DF" w:rsidP="006F41DF">
      <w:pPr>
        <w:pStyle w:val="EndNoteBibliography"/>
        <w:ind w:left="560" w:hanging="560"/>
      </w:pPr>
      <w:bookmarkStart w:id="1587" w:name="_ENREF_14"/>
      <w:r w:rsidRPr="006F41DF">
        <w:t>[14]</w:t>
      </w:r>
      <w:r w:rsidRPr="006F41DF">
        <w:tab/>
        <w:t xml:space="preserve">C.-H. Lu and L.-C. Fu, "Robust location-aware activity recognition using wireless sensor network in an attentive home," </w:t>
      </w:r>
      <w:r w:rsidRPr="006F41DF">
        <w:rPr>
          <w:i/>
        </w:rPr>
        <w:t xml:space="preserve">Automation Science and Engineering, IEEE </w:t>
      </w:r>
      <w:r w:rsidRPr="006F41DF">
        <w:rPr>
          <w:i/>
        </w:rPr>
        <w:lastRenderedPageBreak/>
        <w:t xml:space="preserve">Transactions on, </w:t>
      </w:r>
      <w:r w:rsidRPr="006F41DF">
        <w:t>vol. 6, pp. 598-609, 2009.</w:t>
      </w:r>
      <w:bookmarkEnd w:id="1587"/>
    </w:p>
    <w:p w14:paraId="3EB6969C" w14:textId="77777777" w:rsidR="006F41DF" w:rsidRPr="006F41DF" w:rsidRDefault="006F41DF" w:rsidP="006F41DF">
      <w:pPr>
        <w:pStyle w:val="EndNoteBibliography"/>
        <w:ind w:left="560" w:hanging="560"/>
      </w:pPr>
      <w:bookmarkStart w:id="1588" w:name="_ENREF_15"/>
      <w:r w:rsidRPr="006F41DF">
        <w:t>[15]</w:t>
      </w:r>
      <w:r w:rsidRPr="006F41DF">
        <w:tab/>
        <w:t xml:space="preserve">D. Anguita, A. Ghio, L. Oneto, X. Parra, and J. L. Reyes-Ortiz, "Human activity recognition on smartphones using a multiclass hardware-friendly support vector machine," in </w:t>
      </w:r>
      <w:r w:rsidRPr="006F41DF">
        <w:rPr>
          <w:i/>
        </w:rPr>
        <w:t>Ambient assisted living and home care</w:t>
      </w:r>
      <w:r w:rsidRPr="006F41DF">
        <w:t>, ed: Springer, 2012, pp. 216-223.</w:t>
      </w:r>
      <w:bookmarkEnd w:id="1588"/>
    </w:p>
    <w:p w14:paraId="0E68AC12" w14:textId="77777777" w:rsidR="006F41DF" w:rsidRPr="006F41DF" w:rsidRDefault="006F41DF" w:rsidP="006F41DF">
      <w:pPr>
        <w:pStyle w:val="EndNoteBibliography"/>
        <w:ind w:left="560" w:hanging="560"/>
      </w:pPr>
      <w:bookmarkStart w:id="1589" w:name="_ENREF_16"/>
      <w:r w:rsidRPr="006F41DF">
        <w:t>[16]</w:t>
      </w:r>
      <w:r w:rsidRPr="006F41DF">
        <w:tab/>
        <w:t xml:space="preserve">P. Cottone, G. L. Re, G. Maida, and M. Morana, "Motion sensors for activity recognition in an ambient-intelligence scenario," in </w:t>
      </w:r>
      <w:r w:rsidRPr="006F41DF">
        <w:rPr>
          <w:i/>
        </w:rPr>
        <w:t>Pervasive Computing and Communications Workshops (PERCOM Workshops), 2013 IEEE International Conference on</w:t>
      </w:r>
      <w:r w:rsidRPr="006F41DF">
        <w:t>, 2013, pp. 646-651.</w:t>
      </w:r>
      <w:bookmarkEnd w:id="1589"/>
    </w:p>
    <w:p w14:paraId="07E117B3" w14:textId="77777777" w:rsidR="006F41DF" w:rsidRPr="006F41DF" w:rsidRDefault="006F41DF" w:rsidP="006F41DF">
      <w:pPr>
        <w:pStyle w:val="EndNoteBibliography"/>
        <w:ind w:left="560" w:hanging="560"/>
      </w:pPr>
      <w:bookmarkStart w:id="1590" w:name="_ENREF_17"/>
      <w:r w:rsidRPr="006F41DF">
        <w:t>[17]</w:t>
      </w:r>
      <w:r w:rsidRPr="006F41DF">
        <w:tab/>
        <w:t xml:space="preserve">B. Yuan and J. Herbert, "Context-aware hybrid reasoning framework for pervasive healthcare," </w:t>
      </w:r>
      <w:r w:rsidRPr="006F41DF">
        <w:rPr>
          <w:i/>
        </w:rPr>
        <w:t xml:space="preserve">Personal and ubiquitous computing, </w:t>
      </w:r>
      <w:r w:rsidRPr="006F41DF">
        <w:t>vol. 18, pp. 865-881, 2014.</w:t>
      </w:r>
      <w:bookmarkEnd w:id="1590"/>
    </w:p>
    <w:p w14:paraId="5E635488" w14:textId="77777777" w:rsidR="006F41DF" w:rsidRPr="006F41DF" w:rsidRDefault="006F41DF" w:rsidP="006F41DF">
      <w:pPr>
        <w:pStyle w:val="EndNoteBibliography"/>
        <w:ind w:left="560" w:hanging="560"/>
      </w:pPr>
      <w:bookmarkStart w:id="1591" w:name="_ENREF_18"/>
      <w:r w:rsidRPr="006F41DF">
        <w:t>[18]</w:t>
      </w:r>
      <w:r w:rsidRPr="006F41DF">
        <w:tab/>
        <w:t xml:space="preserve">J. D. McAuliffe, D. M. Blei, and M. I. Jordan, "Nonparametric empirical Bayes for the Dirichlet process mixture model," </w:t>
      </w:r>
      <w:r w:rsidRPr="006F41DF">
        <w:rPr>
          <w:i/>
        </w:rPr>
        <w:t xml:space="preserve">Statistics and Computing, </w:t>
      </w:r>
      <w:r w:rsidRPr="006F41DF">
        <w:t>vol. 16, pp. 5-14, 2006.</w:t>
      </w:r>
      <w:bookmarkEnd w:id="1591"/>
    </w:p>
    <w:p w14:paraId="167EE6D2" w14:textId="77777777" w:rsidR="006F41DF" w:rsidRPr="006F41DF" w:rsidRDefault="006F41DF" w:rsidP="006F41DF">
      <w:pPr>
        <w:pStyle w:val="EndNoteBibliography"/>
        <w:ind w:left="560" w:hanging="560"/>
      </w:pPr>
      <w:bookmarkStart w:id="1592" w:name="_ENREF_19"/>
      <w:r w:rsidRPr="006F41DF">
        <w:t>[19]</w:t>
      </w:r>
      <w:r w:rsidRPr="006F41DF">
        <w:tab/>
        <w:t xml:space="preserve">U. Hansmann, </w:t>
      </w:r>
      <w:r w:rsidRPr="006F41DF">
        <w:rPr>
          <w:i/>
        </w:rPr>
        <w:t>Pervasive computing: The mobile world</w:t>
      </w:r>
      <w:r w:rsidRPr="006F41DF">
        <w:t>: Springer Science &amp; Business Media, 2003.</w:t>
      </w:r>
      <w:bookmarkEnd w:id="1592"/>
    </w:p>
    <w:p w14:paraId="7DF3EFC2" w14:textId="77777777" w:rsidR="006F41DF" w:rsidRPr="006F41DF" w:rsidRDefault="006F41DF" w:rsidP="006F41DF">
      <w:pPr>
        <w:pStyle w:val="EndNoteBibliography"/>
        <w:ind w:left="560" w:hanging="560"/>
      </w:pPr>
      <w:bookmarkStart w:id="1593" w:name="_ENREF_20"/>
      <w:r w:rsidRPr="006F41DF">
        <w:t>[20]</w:t>
      </w:r>
      <w:r w:rsidRPr="006F41DF">
        <w:tab/>
        <w:t xml:space="preserve">M. Weiser, R. Gold, and J. S. Brown, "The origins of ubiquitous computing research at PARC in the late 1980s," </w:t>
      </w:r>
      <w:r w:rsidRPr="006F41DF">
        <w:rPr>
          <w:i/>
        </w:rPr>
        <w:t xml:space="preserve">IBM systems journal, </w:t>
      </w:r>
      <w:r w:rsidRPr="006F41DF">
        <w:t>vol. 38, pp. 693-696, 1999.</w:t>
      </w:r>
      <w:bookmarkEnd w:id="1593"/>
    </w:p>
    <w:p w14:paraId="1552AFD1" w14:textId="77777777" w:rsidR="006F41DF" w:rsidRPr="006F41DF" w:rsidRDefault="006F41DF" w:rsidP="006F41DF">
      <w:pPr>
        <w:pStyle w:val="EndNoteBibliography"/>
        <w:ind w:left="560" w:hanging="560"/>
      </w:pPr>
      <w:bookmarkStart w:id="1594" w:name="_ENREF_21"/>
      <w:r w:rsidRPr="006F41DF">
        <w:t>[21]</w:t>
      </w:r>
      <w:r w:rsidRPr="006F41DF">
        <w:tab/>
        <w:t>C.-H. Lu, C.-L. Wu, T.-H. Yang, H.-W. Yeh, M.-Y. Weng, L.-C. Fu</w:t>
      </w:r>
      <w:r w:rsidRPr="006F41DF">
        <w:rPr>
          <w:i/>
        </w:rPr>
        <w:t>, et al.</w:t>
      </w:r>
      <w:r w:rsidRPr="006F41DF">
        <w:t xml:space="preserve">, "Energy-Responsive Aggregate Context for Energy Saving in a Multi-Resident Environment," </w:t>
      </w:r>
      <w:r w:rsidRPr="006F41DF">
        <w:rPr>
          <w:i/>
        </w:rPr>
        <w:t xml:space="preserve">Automation Science and Engineering, IEEE Transactions on, </w:t>
      </w:r>
      <w:r w:rsidRPr="006F41DF">
        <w:t>vol. 11, pp. 715-729, 2014.</w:t>
      </w:r>
      <w:bookmarkEnd w:id="1594"/>
    </w:p>
    <w:p w14:paraId="50DAE0A2" w14:textId="77777777" w:rsidR="006F41DF" w:rsidRPr="006F41DF" w:rsidRDefault="006F41DF" w:rsidP="006F41DF">
      <w:pPr>
        <w:pStyle w:val="EndNoteBibliography"/>
        <w:ind w:left="560" w:hanging="560"/>
      </w:pPr>
      <w:bookmarkStart w:id="1595" w:name="_ENREF_22"/>
      <w:r w:rsidRPr="006F41DF">
        <w:t>[22]</w:t>
      </w:r>
      <w:r w:rsidRPr="006F41DF">
        <w:tab/>
        <w:t xml:space="preserve">A. P. Pentland, </w:t>
      </w:r>
      <w:r w:rsidRPr="006F41DF">
        <w:rPr>
          <w:i/>
        </w:rPr>
        <w:t>Wearable intelligence</w:t>
      </w:r>
      <w:r w:rsidRPr="006F41DF">
        <w:t>: Scientific American, Incorporated, 1998.</w:t>
      </w:r>
      <w:bookmarkEnd w:id="1595"/>
    </w:p>
    <w:p w14:paraId="2BCC2CED" w14:textId="77777777" w:rsidR="006F41DF" w:rsidRPr="006F41DF" w:rsidRDefault="006F41DF" w:rsidP="006F41DF">
      <w:pPr>
        <w:pStyle w:val="EndNoteBibliography"/>
        <w:ind w:left="560" w:hanging="560"/>
      </w:pPr>
      <w:bookmarkStart w:id="1596" w:name="_ENREF_23"/>
      <w:r w:rsidRPr="006F41DF">
        <w:t>[23]</w:t>
      </w:r>
      <w:r w:rsidRPr="006F41DF">
        <w:tab/>
        <w:t xml:space="preserve">A. K. Jain, R. P. Duin, and J. Mao, "Statistical pattern recognition: A review," </w:t>
      </w:r>
      <w:r w:rsidRPr="006F41DF">
        <w:rPr>
          <w:i/>
        </w:rPr>
        <w:lastRenderedPageBreak/>
        <w:t xml:space="preserve">Pattern Analysis and Machine Intelligence, IEEE Transactions on, </w:t>
      </w:r>
      <w:r w:rsidRPr="006F41DF">
        <w:t>vol. 22, pp. 4-37, 2000.</w:t>
      </w:r>
      <w:bookmarkEnd w:id="1596"/>
    </w:p>
    <w:p w14:paraId="65C44C6C" w14:textId="77777777" w:rsidR="006F41DF" w:rsidRPr="006F41DF" w:rsidRDefault="006F41DF" w:rsidP="006F41DF">
      <w:pPr>
        <w:pStyle w:val="EndNoteBibliography"/>
        <w:ind w:left="560" w:hanging="560"/>
      </w:pPr>
      <w:bookmarkStart w:id="1597" w:name="_ENREF_24"/>
      <w:r w:rsidRPr="006F41DF">
        <w:t>[24]</w:t>
      </w:r>
      <w:r w:rsidRPr="006F41DF">
        <w:tab/>
        <w:t>T. Minka, "Estimating a Dirichlet distribution," ed: Technical report, MIT, 2000.</w:t>
      </w:r>
      <w:bookmarkEnd w:id="1597"/>
    </w:p>
    <w:p w14:paraId="4EEAD082" w14:textId="77777777" w:rsidR="006F41DF" w:rsidRPr="006F41DF" w:rsidRDefault="006F41DF" w:rsidP="006F41DF">
      <w:pPr>
        <w:pStyle w:val="EndNoteBibliography"/>
        <w:ind w:left="560" w:hanging="560"/>
      </w:pPr>
      <w:bookmarkStart w:id="1598" w:name="_ENREF_25"/>
      <w:r w:rsidRPr="006F41DF">
        <w:t>[25]</w:t>
      </w:r>
      <w:r w:rsidRPr="006F41DF">
        <w:tab/>
        <w:t xml:space="preserve">J. M. Keller, M. R. Gray, and J. A. Givens, "A fuzzy k-nearest neighbor algorithm," </w:t>
      </w:r>
      <w:r w:rsidRPr="006F41DF">
        <w:rPr>
          <w:i/>
        </w:rPr>
        <w:t xml:space="preserve">Systems, Man and Cybernetics, IEEE Transactions on, </w:t>
      </w:r>
      <w:r w:rsidRPr="006F41DF">
        <w:t>pp. 580-585, 1985.</w:t>
      </w:r>
      <w:bookmarkEnd w:id="1598"/>
    </w:p>
    <w:p w14:paraId="0B51DE17" w14:textId="77777777" w:rsidR="006F41DF" w:rsidRPr="006F41DF" w:rsidRDefault="006F41DF" w:rsidP="006F41DF">
      <w:pPr>
        <w:pStyle w:val="EndNoteBibliography"/>
        <w:ind w:left="560" w:hanging="560"/>
      </w:pPr>
      <w:bookmarkStart w:id="1599" w:name="_ENREF_26"/>
      <w:r w:rsidRPr="006F41DF">
        <w:t>[26]</w:t>
      </w:r>
      <w:r w:rsidRPr="006F41DF">
        <w:tab/>
        <w:t xml:space="preserve">H. Jegou, M. Douze, and C. Schmid, "Product quantization for nearest neighbor search," </w:t>
      </w:r>
      <w:r w:rsidRPr="006F41DF">
        <w:rPr>
          <w:i/>
        </w:rPr>
        <w:t xml:space="preserve">Pattern Analysis and Machine Intelligence, IEEE Transactions on, </w:t>
      </w:r>
      <w:r w:rsidRPr="006F41DF">
        <w:t>vol. 33, pp. 117-128, 2011.</w:t>
      </w:r>
      <w:bookmarkEnd w:id="1599"/>
    </w:p>
    <w:p w14:paraId="4D96845B" w14:textId="77777777" w:rsidR="006F41DF" w:rsidRPr="006F41DF" w:rsidRDefault="006F41DF" w:rsidP="006F41DF">
      <w:pPr>
        <w:pStyle w:val="EndNoteBibliography"/>
        <w:ind w:left="560" w:hanging="560"/>
      </w:pPr>
      <w:bookmarkStart w:id="1600" w:name="_ENREF_27"/>
      <w:r w:rsidRPr="006F41DF">
        <w:t>[27]</w:t>
      </w:r>
      <w:r w:rsidRPr="006F41DF">
        <w:tab/>
        <w:t xml:space="preserve">Z. Zivkovic, "Improved adaptive Gaussian mixture model for background subtraction," in </w:t>
      </w:r>
      <w:r w:rsidRPr="006F41DF">
        <w:rPr>
          <w:i/>
        </w:rPr>
        <w:t>Pattern Recognition, 2004. ICPR 2004. Proceedings of the 17th International Conference on</w:t>
      </w:r>
      <w:r w:rsidRPr="006F41DF">
        <w:t>, 2004, pp. 28-31.</w:t>
      </w:r>
      <w:bookmarkEnd w:id="1600"/>
    </w:p>
    <w:p w14:paraId="6C503143" w14:textId="77777777" w:rsidR="006F41DF" w:rsidRPr="006F41DF" w:rsidRDefault="006F41DF" w:rsidP="006F41DF">
      <w:pPr>
        <w:pStyle w:val="EndNoteBibliography"/>
        <w:ind w:left="560" w:hanging="560"/>
      </w:pPr>
      <w:bookmarkStart w:id="1601" w:name="_ENREF_28"/>
      <w:r w:rsidRPr="006F41DF">
        <w:t>[28]</w:t>
      </w:r>
      <w:r w:rsidRPr="006F41DF">
        <w:tab/>
        <w:t xml:space="preserve">T. A. Stephenson, "An introduction to Bayesian network theory and usage," </w:t>
      </w:r>
      <w:r w:rsidRPr="006F41DF">
        <w:rPr>
          <w:i/>
        </w:rPr>
        <w:t xml:space="preserve">IDIAP-RR 00-03, </w:t>
      </w:r>
      <w:r w:rsidRPr="006F41DF">
        <w:t>2000.</w:t>
      </w:r>
      <w:bookmarkEnd w:id="1601"/>
    </w:p>
    <w:p w14:paraId="1E66B93C" w14:textId="77777777" w:rsidR="006F41DF" w:rsidRPr="006F41DF" w:rsidRDefault="006F41DF" w:rsidP="006F41DF">
      <w:pPr>
        <w:pStyle w:val="EndNoteBibliography"/>
        <w:ind w:left="560" w:hanging="560"/>
      </w:pPr>
      <w:bookmarkStart w:id="1602" w:name="_ENREF_29"/>
      <w:r w:rsidRPr="006F41DF">
        <w:t>[29]</w:t>
      </w:r>
      <w:r w:rsidRPr="006F41DF">
        <w:tab/>
        <w:t xml:space="preserve">Z. Zeng and Q. Ji, "Knowledge based activity recognition with dynamic bayesian network," in </w:t>
      </w:r>
      <w:r w:rsidRPr="006F41DF">
        <w:rPr>
          <w:i/>
        </w:rPr>
        <w:t>Computer Vision–ECCV 2010</w:t>
      </w:r>
      <w:r w:rsidRPr="006F41DF">
        <w:t>, ed: Springer, 2010, pp. 532-546.</w:t>
      </w:r>
      <w:bookmarkEnd w:id="1602"/>
    </w:p>
    <w:p w14:paraId="5EDDD240" w14:textId="77777777" w:rsidR="006F41DF" w:rsidRPr="006F41DF" w:rsidRDefault="006F41DF" w:rsidP="006F41DF">
      <w:pPr>
        <w:pStyle w:val="EndNoteBibliography"/>
        <w:ind w:left="560" w:hanging="560"/>
      </w:pPr>
      <w:bookmarkStart w:id="1603" w:name="_ENREF_30"/>
      <w:r w:rsidRPr="006F41DF">
        <w:t>[30]</w:t>
      </w:r>
      <w:r w:rsidRPr="006F41DF">
        <w:tab/>
        <w:t xml:space="preserve">G.-C. Chen, C.-N. Huang, C.-Y. Chiang, C.-J. Hsieh, and C.-T. Chan, "A reliable fall detection system based on wearable sensor and signal magnitude area for elderly residents," in </w:t>
      </w:r>
      <w:r w:rsidRPr="006F41DF">
        <w:rPr>
          <w:i/>
        </w:rPr>
        <w:t>Aging Friendly Technology for Health and Independence</w:t>
      </w:r>
      <w:r w:rsidRPr="006F41DF">
        <w:t>, ed: Springer, 2010, pp. 267-270.</w:t>
      </w:r>
      <w:bookmarkEnd w:id="1603"/>
    </w:p>
    <w:p w14:paraId="35175431" w14:textId="77777777" w:rsidR="006F41DF" w:rsidRPr="006F41DF" w:rsidRDefault="006F41DF" w:rsidP="006F41DF">
      <w:pPr>
        <w:pStyle w:val="EndNoteBibliography"/>
        <w:ind w:left="560" w:hanging="560"/>
      </w:pPr>
      <w:bookmarkStart w:id="1604" w:name="_ENREF_31"/>
      <w:r w:rsidRPr="006F41DF">
        <w:t>[31]</w:t>
      </w:r>
      <w:r w:rsidRPr="006F41DF">
        <w:tab/>
        <w:t xml:space="preserve">C. E. Rasmussen, "The infinite Gaussian mixture model," in </w:t>
      </w:r>
      <w:r w:rsidRPr="006F41DF">
        <w:rPr>
          <w:i/>
        </w:rPr>
        <w:t>NIPS</w:t>
      </w:r>
      <w:r w:rsidRPr="006F41DF">
        <w:t>, 1999, pp. 554-560.</w:t>
      </w:r>
      <w:bookmarkEnd w:id="1604"/>
    </w:p>
    <w:p w14:paraId="43B9250C" w14:textId="77777777" w:rsidR="006F41DF" w:rsidRPr="006F41DF" w:rsidRDefault="006F41DF" w:rsidP="006F41DF">
      <w:pPr>
        <w:pStyle w:val="EndNoteBibliography"/>
        <w:ind w:left="560" w:hanging="560"/>
      </w:pPr>
      <w:bookmarkStart w:id="1605" w:name="_ENREF_32"/>
      <w:r w:rsidRPr="006F41DF">
        <w:t>[32]</w:t>
      </w:r>
      <w:r w:rsidRPr="006F41DF">
        <w:tab/>
        <w:t xml:space="preserve">S. G. Walker, "Sampling the Dirichlet mixture model with slices," </w:t>
      </w:r>
      <w:r w:rsidRPr="006F41DF">
        <w:rPr>
          <w:i/>
        </w:rPr>
        <w:t xml:space="preserve">Communications in Statistics—Simulation and Computation®, </w:t>
      </w:r>
      <w:r w:rsidRPr="006F41DF">
        <w:t>vol. 36, pp. 45-54, 2007.</w:t>
      </w:r>
      <w:bookmarkEnd w:id="1605"/>
    </w:p>
    <w:p w14:paraId="33B7CDE4" w14:textId="77777777" w:rsidR="006F41DF" w:rsidRPr="006F41DF" w:rsidRDefault="006F41DF" w:rsidP="006F41DF">
      <w:pPr>
        <w:pStyle w:val="EndNoteBibliography"/>
        <w:ind w:left="560" w:hanging="560"/>
      </w:pPr>
      <w:bookmarkStart w:id="1606" w:name="_ENREF_33"/>
      <w:r w:rsidRPr="006F41DF">
        <w:lastRenderedPageBreak/>
        <w:t>[33]</w:t>
      </w:r>
      <w:r w:rsidRPr="006F41DF">
        <w:tab/>
        <w:t xml:space="preserve">D. Griffiths and M. Tenenbaum, "Hierarchical topic models and the nested Chinese restaurant process," </w:t>
      </w:r>
      <w:r w:rsidRPr="006F41DF">
        <w:rPr>
          <w:i/>
        </w:rPr>
        <w:t xml:space="preserve">Advances in neural information processing systems, </w:t>
      </w:r>
      <w:r w:rsidRPr="006F41DF">
        <w:t>vol. 16, p. 17, 2004.</w:t>
      </w:r>
      <w:bookmarkEnd w:id="1606"/>
    </w:p>
    <w:p w14:paraId="1C746C48" w14:textId="5D2F049D" w:rsidR="00D0272B" w:rsidRPr="00D0272B" w:rsidRDefault="002C4B44" w:rsidP="00D0272B">
      <w:r>
        <w:fldChar w:fldCharType="end"/>
      </w:r>
    </w:p>
    <w:sectPr w:rsidR="00D0272B" w:rsidRPr="00D0272B"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AB46E3" w14:textId="77777777" w:rsidR="00460F91" w:rsidRDefault="00460F91">
      <w:r>
        <w:separator/>
      </w:r>
    </w:p>
    <w:p w14:paraId="15CB21BF" w14:textId="77777777" w:rsidR="00460F91" w:rsidRDefault="00460F91"/>
  </w:endnote>
  <w:endnote w:type="continuationSeparator" w:id="0">
    <w:p w14:paraId="51C01A38" w14:textId="77777777" w:rsidR="00460F91" w:rsidRDefault="00460F91">
      <w:r>
        <w:continuationSeparator/>
      </w:r>
    </w:p>
    <w:p w14:paraId="51BAB5F4" w14:textId="77777777" w:rsidR="00460F91" w:rsidRDefault="00460F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02E2D9" w14:textId="77777777" w:rsidR="00394E54" w:rsidRDefault="00394E54" w:rsidP="004D6CC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47</w:t>
    </w:r>
    <w:r>
      <w:rPr>
        <w:rStyle w:val="aa"/>
      </w:rPr>
      <w:fldChar w:fldCharType="end"/>
    </w:r>
  </w:p>
  <w:p w14:paraId="73C58A0D" w14:textId="77777777" w:rsidR="00394E54" w:rsidRDefault="00394E54">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E1E80" w14:textId="77777777" w:rsidR="00394E54" w:rsidRDefault="00394E54" w:rsidP="004D6CC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22401B">
      <w:rPr>
        <w:rStyle w:val="aa"/>
        <w:noProof/>
      </w:rPr>
      <w:t>30</w:t>
    </w:r>
    <w:r>
      <w:rPr>
        <w:rStyle w:val="aa"/>
      </w:rPr>
      <w:fldChar w:fldCharType="end"/>
    </w:r>
  </w:p>
  <w:p w14:paraId="5084EFD6" w14:textId="77777777" w:rsidR="00394E54" w:rsidRDefault="00394E54">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A9E35" w14:textId="77777777" w:rsidR="00460F91" w:rsidRDefault="00460F91">
      <w:r>
        <w:separator/>
      </w:r>
    </w:p>
    <w:p w14:paraId="48B45702" w14:textId="77777777" w:rsidR="00460F91" w:rsidRDefault="00460F91"/>
  </w:footnote>
  <w:footnote w:type="continuationSeparator" w:id="0">
    <w:p w14:paraId="03A31D66" w14:textId="77777777" w:rsidR="00460F91" w:rsidRDefault="00460F91">
      <w:r>
        <w:continuationSeparator/>
      </w:r>
    </w:p>
    <w:p w14:paraId="23AB77AC" w14:textId="77777777" w:rsidR="00460F91" w:rsidRDefault="00460F9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C076F" w14:textId="77777777" w:rsidR="00394E54" w:rsidRDefault="00394E54">
    <w:pPr>
      <w:pStyle w:val="afb"/>
    </w:pPr>
    <w:r>
      <w:rPr>
        <w:noProof/>
      </w:rPr>
      <w:pict w14:anchorId="4593B9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1596524" o:spid="_x0000_s2050" type="#_x0000_t75" style="position:absolute;left:0;text-align:left;margin-left:0;margin-top:0;width:150pt;height:150pt;z-index:-251658752;mso-position-horizontal:center;mso-position-horizontal-relative:margin;mso-position-vertical:center;mso-position-vertical-relative:margin" o:allowincell="f">
          <v:imagedata r:id="rId1" o:title="watermark"/>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16741735"/>
    <w:multiLevelType w:val="multilevel"/>
    <w:tmpl w:val="46DCBCBA"/>
    <w:lvl w:ilvl="0">
      <w:start w:val="1"/>
      <w:numFmt w:val="decimal"/>
      <w:lvlText w:val="Chapter %1"/>
      <w:lvlJc w:val="left"/>
      <w:pPr>
        <w:ind w:left="425" w:hanging="425"/>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5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992" w:hanging="567"/>
      </w:pPr>
      <w:rPr>
        <w:rFonts w:hint="eastAsia"/>
        <w:b/>
        <w:i w:val="0"/>
        <w:sz w:val="32"/>
      </w:rPr>
    </w:lvl>
    <w:lvl w:ilvl="2">
      <w:start w:val="1"/>
      <w:numFmt w:val="decimal"/>
      <w:lvlText w:val="%1.%2.%3"/>
      <w:lvlJc w:val="left"/>
      <w:pPr>
        <w:ind w:left="1418" w:hanging="567"/>
      </w:pPr>
      <w:rPr>
        <w:rFonts w:hint="eastAsia"/>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AE441FB"/>
    <w:multiLevelType w:val="multilevel"/>
    <w:tmpl w:val="7D64FCFE"/>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lvlText w:val="Chapter %1%2"/>
      <w:lvlJc w:val="left"/>
      <w:pPr>
        <w:tabs>
          <w:tab w:val="num" w:pos="3262"/>
        </w:tabs>
        <w:ind w:left="3262" w:hanging="1985"/>
      </w:pPr>
      <w:rPr>
        <w:rFonts w:hint="eastAsia"/>
        <w:b/>
        <w:i w:val="0"/>
        <w:sz w:val="52"/>
        <w:szCs w:val="52"/>
      </w:rPr>
    </w:lvl>
    <w:lvl w:ilvl="2">
      <w:start w:val="1"/>
      <w:numFmt w:val="decimal"/>
      <w:lvlText w:val="%1%2.%3"/>
      <w:lvlJc w:val="left"/>
      <w:pPr>
        <w:tabs>
          <w:tab w:val="num" w:pos="851"/>
        </w:tabs>
        <w:ind w:left="851" w:hanging="851"/>
      </w:pPr>
      <w:rPr>
        <w:rFonts w:hint="eastAsia"/>
        <w:sz w:val="32"/>
        <w:szCs w:val="32"/>
      </w:rPr>
    </w:lvl>
    <w:lvl w:ilvl="3">
      <w:start w:val="1"/>
      <w:numFmt w:val="decimal"/>
      <w:lvlText w:val="%2.%3.%4"/>
      <w:lvlJc w:val="left"/>
      <w:pPr>
        <w:tabs>
          <w:tab w:val="num" w:pos="851"/>
        </w:tabs>
        <w:ind w:left="851" w:hanging="851"/>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3" w15:restartNumberingAfterBreak="0">
    <w:nsid w:val="5C2C4B4F"/>
    <w:multiLevelType w:val="multilevel"/>
    <w:tmpl w:val="C44AFC58"/>
    <w:lvl w:ilvl="0">
      <w:start w:val="1"/>
      <w:numFmt w:val="decimal"/>
      <w:pStyle w:val="1"/>
      <w:lvlText w:val="Chapter %1"/>
      <w:lvlJc w:val="left"/>
      <w:pPr>
        <w:ind w:left="425" w:hanging="425"/>
      </w:pPr>
      <w:rPr>
        <w:rFonts w:ascii="Times New Roman" w:hAnsi="Times New Roman" w:hint="default"/>
        <w:b/>
        <w:bCs w:val="0"/>
        <w:i w:val="0"/>
        <w:iCs w:val="0"/>
        <w:caps w:val="0"/>
        <w:smallCaps w:val="0"/>
        <w:strike w:val="0"/>
        <w:dstrike w:val="0"/>
        <w:outline w:val="0"/>
        <w:shadow w:val="0"/>
        <w:emboss w:val="0"/>
        <w:imprint w:val="0"/>
        <w:snapToGrid w:val="0"/>
        <w:vanish w:val="0"/>
        <w:color w:val="000000"/>
        <w:spacing w:val="0"/>
        <w:w w:val="0"/>
        <w:kern w:val="0"/>
        <w:position w:val="0"/>
        <w:sz w:val="52"/>
        <w:szCs w:val="0"/>
        <w:u w:val="none" w:color="000000"/>
        <w:effect w:val="none"/>
        <w:vertAlign w:val="baseline"/>
        <w:em w:val="none"/>
        <w14:ligatures w14:val="none"/>
        <w14:numForm w14:val="default"/>
        <w14:numSpacing w14:val="default"/>
        <w14:stylisticSets/>
        <w14:cntxtAlts w14:val="0"/>
      </w:rPr>
    </w:lvl>
    <w:lvl w:ilvl="1">
      <w:start w:val="1"/>
      <w:numFmt w:val="decimal"/>
      <w:pStyle w:val="21"/>
      <w:lvlText w:val="%1.%2"/>
      <w:lvlJc w:val="left"/>
      <w:pPr>
        <w:ind w:left="992" w:hanging="567"/>
      </w:pPr>
      <w:rPr>
        <w:rFonts w:ascii="Times New Roman" w:hAnsi="Times New Roman" w:hint="default"/>
        <w:b/>
        <w:i w:val="0"/>
        <w:sz w:val="32"/>
      </w:rPr>
    </w:lvl>
    <w:lvl w:ilvl="2">
      <w:start w:val="1"/>
      <w:numFmt w:val="decimal"/>
      <w:pStyle w:val="31"/>
      <w:lvlText w:val="%1.%2.%3"/>
      <w:lvlJc w:val="left"/>
      <w:pPr>
        <w:ind w:left="1418" w:hanging="567"/>
      </w:pPr>
      <w:rPr>
        <w:rFonts w:ascii="Times New Roman" w:hAnsi="Times New Roman"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647F2A89"/>
    <w:multiLevelType w:val="hybridMultilevel"/>
    <w:tmpl w:val="20583C12"/>
    <w:lvl w:ilvl="0" w:tplc="9490EEC0">
      <w:start w:val="1"/>
      <w:numFmt w:val="bullet"/>
      <w:lvlText w:val=""/>
      <w:lvlJc w:val="left"/>
      <w:pPr>
        <w:ind w:left="480" w:hanging="480"/>
      </w:pPr>
      <w:rPr>
        <w:rFonts w:ascii="Wingdings" w:hAnsi="Wingdings"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5" w15:restartNumberingAfterBreak="0">
    <w:nsid w:val="6C402C58"/>
    <w:multiLevelType w:val="hybridMultilevel"/>
    <w:tmpl w:val="9878ADF4"/>
    <w:lvl w:ilvl="0" w:tplc="F64ECBE4">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7BD73522"/>
    <w:multiLevelType w:val="hybridMultilevel"/>
    <w:tmpl w:val="1F044A0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2"/>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1"/>
  </w:num>
  <w:num w:numId="15">
    <w:abstractNumId w:val="17"/>
  </w:num>
  <w:num w:numId="16">
    <w:abstractNumId w:val="12"/>
  </w:num>
  <w:num w:numId="17">
    <w:abstractNumId w:val="12"/>
  </w:num>
  <w:num w:numId="18">
    <w:abstractNumId w:val="16"/>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5"/>
  </w:num>
  <w:num w:numId="27">
    <w:abstractNumId w:val="10"/>
  </w:num>
  <w:num w:numId="28">
    <w:abstractNumId w:val="13"/>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陳雅虹">
    <w15:presenceInfo w15:providerId="Windows Live" w15:userId="8970847b847f7d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autoHyphenation/>
  <w:drawingGridHorizontalSpacing w:val="243"/>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561&lt;/HangingIndent&gt;&lt;LineSpacing&gt;2&lt;/LineSpacing&gt;&lt;SpaceAfter&gt;0&lt;/SpaceAfter&gt;&lt;HyperlinksEnabled&gt;1&lt;/HyperlinksEnabled&gt;&lt;HyperlinksVisible&gt;0&lt;/HyperlinksVisible&gt;&lt;/ENLayout&gt;"/>
    <w:docVar w:name="EN.Libraries" w:val="&lt;Libraries&gt;&lt;item db-id=&quot;sz22x0ppvatzs7ettfhxv2rxtpdfvwx2wzss&quot;&gt;Thesis&lt;record-ids&gt;&lt;item&gt;1&lt;/item&gt;&lt;item&gt;2&lt;/item&gt;&lt;item&gt;4&lt;/item&gt;&lt;item&gt;5&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record-ids&gt;&lt;/item&gt;&lt;/Libraries&gt;"/>
  </w:docVars>
  <w:rsids>
    <w:rsidRoot w:val="0080058D"/>
    <w:rsid w:val="00000038"/>
    <w:rsid w:val="000006C1"/>
    <w:rsid w:val="00002BF5"/>
    <w:rsid w:val="00003112"/>
    <w:rsid w:val="000038B4"/>
    <w:rsid w:val="00004012"/>
    <w:rsid w:val="0000420B"/>
    <w:rsid w:val="0000436F"/>
    <w:rsid w:val="0000469D"/>
    <w:rsid w:val="00005002"/>
    <w:rsid w:val="00006028"/>
    <w:rsid w:val="000073E0"/>
    <w:rsid w:val="000110CB"/>
    <w:rsid w:val="0001139A"/>
    <w:rsid w:val="00011E50"/>
    <w:rsid w:val="0001563B"/>
    <w:rsid w:val="00016778"/>
    <w:rsid w:val="00017254"/>
    <w:rsid w:val="00020116"/>
    <w:rsid w:val="000204A1"/>
    <w:rsid w:val="00020E32"/>
    <w:rsid w:val="000210DA"/>
    <w:rsid w:val="0002280C"/>
    <w:rsid w:val="00023980"/>
    <w:rsid w:val="00024556"/>
    <w:rsid w:val="000245D1"/>
    <w:rsid w:val="0002462A"/>
    <w:rsid w:val="00024AAF"/>
    <w:rsid w:val="00024DAD"/>
    <w:rsid w:val="0002508C"/>
    <w:rsid w:val="000253F4"/>
    <w:rsid w:val="00025F26"/>
    <w:rsid w:val="000261B8"/>
    <w:rsid w:val="000266E4"/>
    <w:rsid w:val="000270C3"/>
    <w:rsid w:val="00027F1A"/>
    <w:rsid w:val="000346D7"/>
    <w:rsid w:val="00034856"/>
    <w:rsid w:val="00035109"/>
    <w:rsid w:val="00035FA6"/>
    <w:rsid w:val="00036701"/>
    <w:rsid w:val="00036AA1"/>
    <w:rsid w:val="0003793E"/>
    <w:rsid w:val="00040525"/>
    <w:rsid w:val="0004090D"/>
    <w:rsid w:val="00041133"/>
    <w:rsid w:val="00041AE3"/>
    <w:rsid w:val="00043924"/>
    <w:rsid w:val="000442D5"/>
    <w:rsid w:val="00045A59"/>
    <w:rsid w:val="00046605"/>
    <w:rsid w:val="00046ECE"/>
    <w:rsid w:val="00047E86"/>
    <w:rsid w:val="0005166F"/>
    <w:rsid w:val="00051ACA"/>
    <w:rsid w:val="000525D1"/>
    <w:rsid w:val="000526BB"/>
    <w:rsid w:val="00052B3A"/>
    <w:rsid w:val="00053F05"/>
    <w:rsid w:val="00054292"/>
    <w:rsid w:val="00054B11"/>
    <w:rsid w:val="00055191"/>
    <w:rsid w:val="00055255"/>
    <w:rsid w:val="000560C4"/>
    <w:rsid w:val="0005680C"/>
    <w:rsid w:val="00057B4A"/>
    <w:rsid w:val="00060065"/>
    <w:rsid w:val="00060194"/>
    <w:rsid w:val="000602AC"/>
    <w:rsid w:val="000612E3"/>
    <w:rsid w:val="00062FC2"/>
    <w:rsid w:val="000630A5"/>
    <w:rsid w:val="00063A81"/>
    <w:rsid w:val="00063FC4"/>
    <w:rsid w:val="000643A3"/>
    <w:rsid w:val="0006464C"/>
    <w:rsid w:val="000647C5"/>
    <w:rsid w:val="00064A45"/>
    <w:rsid w:val="00065F6F"/>
    <w:rsid w:val="00066182"/>
    <w:rsid w:val="000671A8"/>
    <w:rsid w:val="00067B4F"/>
    <w:rsid w:val="00067C6F"/>
    <w:rsid w:val="000714A6"/>
    <w:rsid w:val="00072002"/>
    <w:rsid w:val="0007221E"/>
    <w:rsid w:val="0007247B"/>
    <w:rsid w:val="00073395"/>
    <w:rsid w:val="00073B57"/>
    <w:rsid w:val="000753C1"/>
    <w:rsid w:val="000754F8"/>
    <w:rsid w:val="000755BD"/>
    <w:rsid w:val="00075EAB"/>
    <w:rsid w:val="000760EB"/>
    <w:rsid w:val="000767C2"/>
    <w:rsid w:val="0007703C"/>
    <w:rsid w:val="0007776F"/>
    <w:rsid w:val="00080BAA"/>
    <w:rsid w:val="00080BE2"/>
    <w:rsid w:val="00080DF8"/>
    <w:rsid w:val="00081607"/>
    <w:rsid w:val="00081C51"/>
    <w:rsid w:val="00083737"/>
    <w:rsid w:val="000845BF"/>
    <w:rsid w:val="00084CDC"/>
    <w:rsid w:val="000850D1"/>
    <w:rsid w:val="00085F67"/>
    <w:rsid w:val="00086673"/>
    <w:rsid w:val="00086DC9"/>
    <w:rsid w:val="0009004C"/>
    <w:rsid w:val="00090814"/>
    <w:rsid w:val="00090A46"/>
    <w:rsid w:val="00090C46"/>
    <w:rsid w:val="00093142"/>
    <w:rsid w:val="00093F45"/>
    <w:rsid w:val="00094137"/>
    <w:rsid w:val="000956FC"/>
    <w:rsid w:val="0009570F"/>
    <w:rsid w:val="0009627A"/>
    <w:rsid w:val="00096FC0"/>
    <w:rsid w:val="00097254"/>
    <w:rsid w:val="00097711"/>
    <w:rsid w:val="00097745"/>
    <w:rsid w:val="000A0A06"/>
    <w:rsid w:val="000A0B3D"/>
    <w:rsid w:val="000A1362"/>
    <w:rsid w:val="000A1F18"/>
    <w:rsid w:val="000A20D3"/>
    <w:rsid w:val="000A2C08"/>
    <w:rsid w:val="000A36FF"/>
    <w:rsid w:val="000A4097"/>
    <w:rsid w:val="000A421B"/>
    <w:rsid w:val="000A50A4"/>
    <w:rsid w:val="000A50F2"/>
    <w:rsid w:val="000A55DF"/>
    <w:rsid w:val="000A62E2"/>
    <w:rsid w:val="000A69F6"/>
    <w:rsid w:val="000A6FFE"/>
    <w:rsid w:val="000A7694"/>
    <w:rsid w:val="000A7C00"/>
    <w:rsid w:val="000B05D2"/>
    <w:rsid w:val="000B0947"/>
    <w:rsid w:val="000B149F"/>
    <w:rsid w:val="000B15CC"/>
    <w:rsid w:val="000B21C8"/>
    <w:rsid w:val="000B293E"/>
    <w:rsid w:val="000B2DEB"/>
    <w:rsid w:val="000B353A"/>
    <w:rsid w:val="000B3886"/>
    <w:rsid w:val="000B3906"/>
    <w:rsid w:val="000B401E"/>
    <w:rsid w:val="000B409D"/>
    <w:rsid w:val="000B487B"/>
    <w:rsid w:val="000B4CB5"/>
    <w:rsid w:val="000B5A51"/>
    <w:rsid w:val="000B5C00"/>
    <w:rsid w:val="000B61B7"/>
    <w:rsid w:val="000B66A2"/>
    <w:rsid w:val="000B78CE"/>
    <w:rsid w:val="000B7B75"/>
    <w:rsid w:val="000C0CCD"/>
    <w:rsid w:val="000C0FDD"/>
    <w:rsid w:val="000C1442"/>
    <w:rsid w:val="000C1AA6"/>
    <w:rsid w:val="000C1EB2"/>
    <w:rsid w:val="000C23D5"/>
    <w:rsid w:val="000C24B0"/>
    <w:rsid w:val="000C4935"/>
    <w:rsid w:val="000C4E2F"/>
    <w:rsid w:val="000C50FE"/>
    <w:rsid w:val="000C550A"/>
    <w:rsid w:val="000C5B27"/>
    <w:rsid w:val="000C5E09"/>
    <w:rsid w:val="000C6203"/>
    <w:rsid w:val="000C62E0"/>
    <w:rsid w:val="000C661C"/>
    <w:rsid w:val="000C6717"/>
    <w:rsid w:val="000C685E"/>
    <w:rsid w:val="000C7197"/>
    <w:rsid w:val="000C7AFC"/>
    <w:rsid w:val="000C7BD1"/>
    <w:rsid w:val="000C7CC8"/>
    <w:rsid w:val="000D04F9"/>
    <w:rsid w:val="000D0850"/>
    <w:rsid w:val="000D0B4B"/>
    <w:rsid w:val="000D191C"/>
    <w:rsid w:val="000D1A8A"/>
    <w:rsid w:val="000D1CE8"/>
    <w:rsid w:val="000D2840"/>
    <w:rsid w:val="000D2904"/>
    <w:rsid w:val="000D3022"/>
    <w:rsid w:val="000D32B2"/>
    <w:rsid w:val="000D3372"/>
    <w:rsid w:val="000D3FA3"/>
    <w:rsid w:val="000D48A1"/>
    <w:rsid w:val="000D48E8"/>
    <w:rsid w:val="000D4E00"/>
    <w:rsid w:val="000D5566"/>
    <w:rsid w:val="000D6034"/>
    <w:rsid w:val="000D6399"/>
    <w:rsid w:val="000D64A1"/>
    <w:rsid w:val="000D7D77"/>
    <w:rsid w:val="000E0C63"/>
    <w:rsid w:val="000E1A1A"/>
    <w:rsid w:val="000E20D0"/>
    <w:rsid w:val="000E3E4E"/>
    <w:rsid w:val="000E48E0"/>
    <w:rsid w:val="000E5203"/>
    <w:rsid w:val="000E546C"/>
    <w:rsid w:val="000E5C12"/>
    <w:rsid w:val="000E6310"/>
    <w:rsid w:val="000E645A"/>
    <w:rsid w:val="000E6486"/>
    <w:rsid w:val="000E6E27"/>
    <w:rsid w:val="000E7B51"/>
    <w:rsid w:val="000F089D"/>
    <w:rsid w:val="000F1B10"/>
    <w:rsid w:val="000F248B"/>
    <w:rsid w:val="000F3156"/>
    <w:rsid w:val="000F3655"/>
    <w:rsid w:val="000F3D28"/>
    <w:rsid w:val="000F47B1"/>
    <w:rsid w:val="000F4E33"/>
    <w:rsid w:val="000F58D3"/>
    <w:rsid w:val="000F5972"/>
    <w:rsid w:val="000F5C49"/>
    <w:rsid w:val="000F6CCC"/>
    <w:rsid w:val="000F78EA"/>
    <w:rsid w:val="000F7EF2"/>
    <w:rsid w:val="001015A0"/>
    <w:rsid w:val="00101665"/>
    <w:rsid w:val="00101A74"/>
    <w:rsid w:val="00103168"/>
    <w:rsid w:val="00103247"/>
    <w:rsid w:val="00103562"/>
    <w:rsid w:val="0010391B"/>
    <w:rsid w:val="00103960"/>
    <w:rsid w:val="00103E49"/>
    <w:rsid w:val="00105668"/>
    <w:rsid w:val="00105D0B"/>
    <w:rsid w:val="00106CC1"/>
    <w:rsid w:val="00106D59"/>
    <w:rsid w:val="00107090"/>
    <w:rsid w:val="0010795C"/>
    <w:rsid w:val="00107C00"/>
    <w:rsid w:val="0011051B"/>
    <w:rsid w:val="00110FC9"/>
    <w:rsid w:val="001115A3"/>
    <w:rsid w:val="00111828"/>
    <w:rsid w:val="0011227C"/>
    <w:rsid w:val="00112312"/>
    <w:rsid w:val="00112463"/>
    <w:rsid w:val="00112947"/>
    <w:rsid w:val="00112A1A"/>
    <w:rsid w:val="00112DEC"/>
    <w:rsid w:val="001131E5"/>
    <w:rsid w:val="001136BE"/>
    <w:rsid w:val="00113F7B"/>
    <w:rsid w:val="001143BD"/>
    <w:rsid w:val="001145E9"/>
    <w:rsid w:val="00114CD1"/>
    <w:rsid w:val="00115F0F"/>
    <w:rsid w:val="0011720F"/>
    <w:rsid w:val="00117B25"/>
    <w:rsid w:val="001206BB"/>
    <w:rsid w:val="0012078A"/>
    <w:rsid w:val="001209DF"/>
    <w:rsid w:val="00120D65"/>
    <w:rsid w:val="00120E70"/>
    <w:rsid w:val="00122A74"/>
    <w:rsid w:val="00123289"/>
    <w:rsid w:val="001232E7"/>
    <w:rsid w:val="001251C8"/>
    <w:rsid w:val="00125870"/>
    <w:rsid w:val="00125BB0"/>
    <w:rsid w:val="00126157"/>
    <w:rsid w:val="0012687B"/>
    <w:rsid w:val="00126D00"/>
    <w:rsid w:val="001271C5"/>
    <w:rsid w:val="001276B3"/>
    <w:rsid w:val="001306F1"/>
    <w:rsid w:val="001313C3"/>
    <w:rsid w:val="00131518"/>
    <w:rsid w:val="001317CF"/>
    <w:rsid w:val="00131BF8"/>
    <w:rsid w:val="0013282D"/>
    <w:rsid w:val="001329DC"/>
    <w:rsid w:val="00132C02"/>
    <w:rsid w:val="00134068"/>
    <w:rsid w:val="00134FDD"/>
    <w:rsid w:val="001350D9"/>
    <w:rsid w:val="00135595"/>
    <w:rsid w:val="00135597"/>
    <w:rsid w:val="00135F67"/>
    <w:rsid w:val="001371F6"/>
    <w:rsid w:val="001400AA"/>
    <w:rsid w:val="00141011"/>
    <w:rsid w:val="00141122"/>
    <w:rsid w:val="00141E7D"/>
    <w:rsid w:val="0014235E"/>
    <w:rsid w:val="00142E1F"/>
    <w:rsid w:val="001440CC"/>
    <w:rsid w:val="001441C8"/>
    <w:rsid w:val="00144279"/>
    <w:rsid w:val="0014473A"/>
    <w:rsid w:val="00144F8D"/>
    <w:rsid w:val="00145461"/>
    <w:rsid w:val="001454F1"/>
    <w:rsid w:val="00150D5F"/>
    <w:rsid w:val="00151148"/>
    <w:rsid w:val="00151511"/>
    <w:rsid w:val="00152601"/>
    <w:rsid w:val="0015267A"/>
    <w:rsid w:val="00152CB3"/>
    <w:rsid w:val="00152D3C"/>
    <w:rsid w:val="00153820"/>
    <w:rsid w:val="001544ED"/>
    <w:rsid w:val="0015482F"/>
    <w:rsid w:val="00154A34"/>
    <w:rsid w:val="00155541"/>
    <w:rsid w:val="00155E1A"/>
    <w:rsid w:val="001564E3"/>
    <w:rsid w:val="00156B24"/>
    <w:rsid w:val="00157341"/>
    <w:rsid w:val="001606D7"/>
    <w:rsid w:val="001613B9"/>
    <w:rsid w:val="00161B15"/>
    <w:rsid w:val="00162268"/>
    <w:rsid w:val="0016310C"/>
    <w:rsid w:val="001633B3"/>
    <w:rsid w:val="00163F72"/>
    <w:rsid w:val="00164211"/>
    <w:rsid w:val="00164C77"/>
    <w:rsid w:val="001650C6"/>
    <w:rsid w:val="001651BB"/>
    <w:rsid w:val="00165A66"/>
    <w:rsid w:val="00165BBF"/>
    <w:rsid w:val="0016674B"/>
    <w:rsid w:val="00170949"/>
    <w:rsid w:val="00171015"/>
    <w:rsid w:val="00171837"/>
    <w:rsid w:val="001720BD"/>
    <w:rsid w:val="00172F7C"/>
    <w:rsid w:val="001739AF"/>
    <w:rsid w:val="00173BDD"/>
    <w:rsid w:val="00173CB0"/>
    <w:rsid w:val="00174111"/>
    <w:rsid w:val="0017419A"/>
    <w:rsid w:val="00175503"/>
    <w:rsid w:val="00175FCB"/>
    <w:rsid w:val="001762B9"/>
    <w:rsid w:val="0017646B"/>
    <w:rsid w:val="001769B7"/>
    <w:rsid w:val="0017718B"/>
    <w:rsid w:val="001775D2"/>
    <w:rsid w:val="0017776C"/>
    <w:rsid w:val="00177FC9"/>
    <w:rsid w:val="00180CE7"/>
    <w:rsid w:val="00180DC9"/>
    <w:rsid w:val="00181147"/>
    <w:rsid w:val="0018225A"/>
    <w:rsid w:val="00182760"/>
    <w:rsid w:val="001828BC"/>
    <w:rsid w:val="001829E1"/>
    <w:rsid w:val="00182B52"/>
    <w:rsid w:val="00183820"/>
    <w:rsid w:val="00183BB5"/>
    <w:rsid w:val="00183F86"/>
    <w:rsid w:val="0018413A"/>
    <w:rsid w:val="0018492F"/>
    <w:rsid w:val="00185663"/>
    <w:rsid w:val="00186106"/>
    <w:rsid w:val="0018660E"/>
    <w:rsid w:val="00186DFE"/>
    <w:rsid w:val="0018747C"/>
    <w:rsid w:val="001879F6"/>
    <w:rsid w:val="0019031F"/>
    <w:rsid w:val="00191126"/>
    <w:rsid w:val="00191C29"/>
    <w:rsid w:val="00191D70"/>
    <w:rsid w:val="00193B36"/>
    <w:rsid w:val="00194924"/>
    <w:rsid w:val="001956E8"/>
    <w:rsid w:val="00195729"/>
    <w:rsid w:val="00195DB0"/>
    <w:rsid w:val="00196AB9"/>
    <w:rsid w:val="00196E3E"/>
    <w:rsid w:val="00197494"/>
    <w:rsid w:val="001975B5"/>
    <w:rsid w:val="001978C2"/>
    <w:rsid w:val="00197D92"/>
    <w:rsid w:val="001A0352"/>
    <w:rsid w:val="001A064C"/>
    <w:rsid w:val="001A0656"/>
    <w:rsid w:val="001A0858"/>
    <w:rsid w:val="001A08C6"/>
    <w:rsid w:val="001A205D"/>
    <w:rsid w:val="001A27D3"/>
    <w:rsid w:val="001A338E"/>
    <w:rsid w:val="001A3885"/>
    <w:rsid w:val="001A3D3B"/>
    <w:rsid w:val="001A43D9"/>
    <w:rsid w:val="001A4E4B"/>
    <w:rsid w:val="001A6214"/>
    <w:rsid w:val="001A7CD1"/>
    <w:rsid w:val="001B02FF"/>
    <w:rsid w:val="001B19C5"/>
    <w:rsid w:val="001B227E"/>
    <w:rsid w:val="001B24CB"/>
    <w:rsid w:val="001B2985"/>
    <w:rsid w:val="001B4455"/>
    <w:rsid w:val="001B5C31"/>
    <w:rsid w:val="001C149B"/>
    <w:rsid w:val="001C1517"/>
    <w:rsid w:val="001C1FEA"/>
    <w:rsid w:val="001C21B8"/>
    <w:rsid w:val="001C242B"/>
    <w:rsid w:val="001C400E"/>
    <w:rsid w:val="001C4346"/>
    <w:rsid w:val="001C4788"/>
    <w:rsid w:val="001C48CC"/>
    <w:rsid w:val="001C4B79"/>
    <w:rsid w:val="001C4E6B"/>
    <w:rsid w:val="001C57D2"/>
    <w:rsid w:val="001C57F8"/>
    <w:rsid w:val="001C5AEB"/>
    <w:rsid w:val="001C6144"/>
    <w:rsid w:val="001C6D86"/>
    <w:rsid w:val="001C6FF7"/>
    <w:rsid w:val="001C79A9"/>
    <w:rsid w:val="001D083B"/>
    <w:rsid w:val="001D0DF5"/>
    <w:rsid w:val="001D0FFF"/>
    <w:rsid w:val="001D11CB"/>
    <w:rsid w:val="001D1436"/>
    <w:rsid w:val="001D1DAF"/>
    <w:rsid w:val="001D204C"/>
    <w:rsid w:val="001D211E"/>
    <w:rsid w:val="001D282A"/>
    <w:rsid w:val="001D3847"/>
    <w:rsid w:val="001D41C3"/>
    <w:rsid w:val="001D4C83"/>
    <w:rsid w:val="001D5A7E"/>
    <w:rsid w:val="001D5DFA"/>
    <w:rsid w:val="001D681D"/>
    <w:rsid w:val="001D6D3D"/>
    <w:rsid w:val="001D74CD"/>
    <w:rsid w:val="001D7BB6"/>
    <w:rsid w:val="001E0D6A"/>
    <w:rsid w:val="001E1243"/>
    <w:rsid w:val="001E1821"/>
    <w:rsid w:val="001E2447"/>
    <w:rsid w:val="001E25C5"/>
    <w:rsid w:val="001E2775"/>
    <w:rsid w:val="001E27F5"/>
    <w:rsid w:val="001E2BE0"/>
    <w:rsid w:val="001E365C"/>
    <w:rsid w:val="001E3A4F"/>
    <w:rsid w:val="001E47A3"/>
    <w:rsid w:val="001E4DC3"/>
    <w:rsid w:val="001E4E62"/>
    <w:rsid w:val="001E5FA7"/>
    <w:rsid w:val="001E5FBB"/>
    <w:rsid w:val="001E6588"/>
    <w:rsid w:val="001E663A"/>
    <w:rsid w:val="001E68AE"/>
    <w:rsid w:val="001E68F5"/>
    <w:rsid w:val="001E6978"/>
    <w:rsid w:val="001E6E27"/>
    <w:rsid w:val="001E72FB"/>
    <w:rsid w:val="001E739A"/>
    <w:rsid w:val="001E7E9D"/>
    <w:rsid w:val="001F073A"/>
    <w:rsid w:val="001F0A2F"/>
    <w:rsid w:val="001F0E27"/>
    <w:rsid w:val="001F14EE"/>
    <w:rsid w:val="001F1677"/>
    <w:rsid w:val="001F17DD"/>
    <w:rsid w:val="001F1B67"/>
    <w:rsid w:val="001F31EF"/>
    <w:rsid w:val="001F3EB0"/>
    <w:rsid w:val="001F58A2"/>
    <w:rsid w:val="001F6CBE"/>
    <w:rsid w:val="001F6D84"/>
    <w:rsid w:val="001F71BD"/>
    <w:rsid w:val="00200406"/>
    <w:rsid w:val="00202306"/>
    <w:rsid w:val="002025AD"/>
    <w:rsid w:val="00202ABA"/>
    <w:rsid w:val="00202AF7"/>
    <w:rsid w:val="00203894"/>
    <w:rsid w:val="0020506B"/>
    <w:rsid w:val="0020507E"/>
    <w:rsid w:val="0020529A"/>
    <w:rsid w:val="00205A5E"/>
    <w:rsid w:val="00205C46"/>
    <w:rsid w:val="0020778F"/>
    <w:rsid w:val="00207AB4"/>
    <w:rsid w:val="00207C7C"/>
    <w:rsid w:val="00207E5A"/>
    <w:rsid w:val="002115B9"/>
    <w:rsid w:val="00212DD3"/>
    <w:rsid w:val="002133E0"/>
    <w:rsid w:val="002159F7"/>
    <w:rsid w:val="0021600B"/>
    <w:rsid w:val="002161E5"/>
    <w:rsid w:val="0021681F"/>
    <w:rsid w:val="00216C25"/>
    <w:rsid w:val="00216CAC"/>
    <w:rsid w:val="002174D6"/>
    <w:rsid w:val="00217D2D"/>
    <w:rsid w:val="00220BAC"/>
    <w:rsid w:val="00221931"/>
    <w:rsid w:val="00223296"/>
    <w:rsid w:val="00223982"/>
    <w:rsid w:val="00223ABD"/>
    <w:rsid w:val="0022401B"/>
    <w:rsid w:val="0022535F"/>
    <w:rsid w:val="002257DB"/>
    <w:rsid w:val="0022632D"/>
    <w:rsid w:val="00226BDF"/>
    <w:rsid w:val="002270C6"/>
    <w:rsid w:val="00227112"/>
    <w:rsid w:val="002278D3"/>
    <w:rsid w:val="002300E7"/>
    <w:rsid w:val="00230438"/>
    <w:rsid w:val="00230CD7"/>
    <w:rsid w:val="00230D8F"/>
    <w:rsid w:val="002310B3"/>
    <w:rsid w:val="00231CA6"/>
    <w:rsid w:val="00232069"/>
    <w:rsid w:val="002328EA"/>
    <w:rsid w:val="002337C4"/>
    <w:rsid w:val="00233866"/>
    <w:rsid w:val="00233AD2"/>
    <w:rsid w:val="00233E9A"/>
    <w:rsid w:val="00233EDD"/>
    <w:rsid w:val="002348CB"/>
    <w:rsid w:val="00234A44"/>
    <w:rsid w:val="0023528F"/>
    <w:rsid w:val="00235360"/>
    <w:rsid w:val="00235799"/>
    <w:rsid w:val="0023597C"/>
    <w:rsid w:val="00235FF1"/>
    <w:rsid w:val="00236050"/>
    <w:rsid w:val="00236BA9"/>
    <w:rsid w:val="00237C5F"/>
    <w:rsid w:val="00237CF0"/>
    <w:rsid w:val="002405E7"/>
    <w:rsid w:val="00242EB5"/>
    <w:rsid w:val="00243551"/>
    <w:rsid w:val="00243CCA"/>
    <w:rsid w:val="00243CE1"/>
    <w:rsid w:val="002443D1"/>
    <w:rsid w:val="00244571"/>
    <w:rsid w:val="00244B05"/>
    <w:rsid w:val="00244C01"/>
    <w:rsid w:val="0024676B"/>
    <w:rsid w:val="00247125"/>
    <w:rsid w:val="00247734"/>
    <w:rsid w:val="0024795C"/>
    <w:rsid w:val="00247CD6"/>
    <w:rsid w:val="002506B0"/>
    <w:rsid w:val="00250B31"/>
    <w:rsid w:val="00250BF2"/>
    <w:rsid w:val="00252512"/>
    <w:rsid w:val="002534C7"/>
    <w:rsid w:val="0025358A"/>
    <w:rsid w:val="00253F13"/>
    <w:rsid w:val="00255B22"/>
    <w:rsid w:val="002563BE"/>
    <w:rsid w:val="00256CCC"/>
    <w:rsid w:val="0025701B"/>
    <w:rsid w:val="00257125"/>
    <w:rsid w:val="002578E1"/>
    <w:rsid w:val="0026035B"/>
    <w:rsid w:val="0026068C"/>
    <w:rsid w:val="002608CD"/>
    <w:rsid w:val="00260E12"/>
    <w:rsid w:val="002615F0"/>
    <w:rsid w:val="002617D4"/>
    <w:rsid w:val="00263222"/>
    <w:rsid w:val="00264008"/>
    <w:rsid w:val="0026415C"/>
    <w:rsid w:val="002650D3"/>
    <w:rsid w:val="002651B6"/>
    <w:rsid w:val="0026598A"/>
    <w:rsid w:val="00265BDB"/>
    <w:rsid w:val="00266287"/>
    <w:rsid w:val="0026631D"/>
    <w:rsid w:val="002665DF"/>
    <w:rsid w:val="00266BCB"/>
    <w:rsid w:val="00266CF9"/>
    <w:rsid w:val="00267700"/>
    <w:rsid w:val="002702D7"/>
    <w:rsid w:val="00271D50"/>
    <w:rsid w:val="00271DE6"/>
    <w:rsid w:val="00271E6C"/>
    <w:rsid w:val="00272854"/>
    <w:rsid w:val="00272DE8"/>
    <w:rsid w:val="0027335A"/>
    <w:rsid w:val="00273F94"/>
    <w:rsid w:val="00274595"/>
    <w:rsid w:val="002745DE"/>
    <w:rsid w:val="00274758"/>
    <w:rsid w:val="0027549F"/>
    <w:rsid w:val="002754B4"/>
    <w:rsid w:val="00275A1D"/>
    <w:rsid w:val="00275A57"/>
    <w:rsid w:val="00275AE1"/>
    <w:rsid w:val="002769DE"/>
    <w:rsid w:val="00276F85"/>
    <w:rsid w:val="00276FE3"/>
    <w:rsid w:val="00277507"/>
    <w:rsid w:val="002803B3"/>
    <w:rsid w:val="00280668"/>
    <w:rsid w:val="00281460"/>
    <w:rsid w:val="002814F0"/>
    <w:rsid w:val="00281711"/>
    <w:rsid w:val="00281930"/>
    <w:rsid w:val="00282612"/>
    <w:rsid w:val="00282E6A"/>
    <w:rsid w:val="0028325C"/>
    <w:rsid w:val="00283282"/>
    <w:rsid w:val="00283482"/>
    <w:rsid w:val="00284235"/>
    <w:rsid w:val="002848D3"/>
    <w:rsid w:val="00284C1D"/>
    <w:rsid w:val="00285338"/>
    <w:rsid w:val="002854EA"/>
    <w:rsid w:val="00285B3E"/>
    <w:rsid w:val="002861C0"/>
    <w:rsid w:val="002904E8"/>
    <w:rsid w:val="00291040"/>
    <w:rsid w:val="0029107C"/>
    <w:rsid w:val="00291356"/>
    <w:rsid w:val="00292048"/>
    <w:rsid w:val="00292A24"/>
    <w:rsid w:val="00292BAD"/>
    <w:rsid w:val="002937E9"/>
    <w:rsid w:val="002945EF"/>
    <w:rsid w:val="0029482D"/>
    <w:rsid w:val="002950DF"/>
    <w:rsid w:val="00295926"/>
    <w:rsid w:val="00295A2C"/>
    <w:rsid w:val="00295FBD"/>
    <w:rsid w:val="00297747"/>
    <w:rsid w:val="002A00FE"/>
    <w:rsid w:val="002A016F"/>
    <w:rsid w:val="002A033E"/>
    <w:rsid w:val="002A0CC4"/>
    <w:rsid w:val="002A17B7"/>
    <w:rsid w:val="002A2294"/>
    <w:rsid w:val="002A31FA"/>
    <w:rsid w:val="002A396C"/>
    <w:rsid w:val="002A3E19"/>
    <w:rsid w:val="002A4694"/>
    <w:rsid w:val="002A4E6E"/>
    <w:rsid w:val="002A5558"/>
    <w:rsid w:val="002A604D"/>
    <w:rsid w:val="002A76CC"/>
    <w:rsid w:val="002A7756"/>
    <w:rsid w:val="002A7EC4"/>
    <w:rsid w:val="002B0D22"/>
    <w:rsid w:val="002B0E98"/>
    <w:rsid w:val="002B19FE"/>
    <w:rsid w:val="002B234D"/>
    <w:rsid w:val="002B32D7"/>
    <w:rsid w:val="002B38EA"/>
    <w:rsid w:val="002B4470"/>
    <w:rsid w:val="002B60E5"/>
    <w:rsid w:val="002B6F42"/>
    <w:rsid w:val="002C0028"/>
    <w:rsid w:val="002C0094"/>
    <w:rsid w:val="002C026E"/>
    <w:rsid w:val="002C1D9B"/>
    <w:rsid w:val="002C20BA"/>
    <w:rsid w:val="002C2C37"/>
    <w:rsid w:val="002C3588"/>
    <w:rsid w:val="002C41D1"/>
    <w:rsid w:val="002C4B44"/>
    <w:rsid w:val="002C6018"/>
    <w:rsid w:val="002C65D5"/>
    <w:rsid w:val="002C749E"/>
    <w:rsid w:val="002C7579"/>
    <w:rsid w:val="002D0EF0"/>
    <w:rsid w:val="002D2248"/>
    <w:rsid w:val="002D59F6"/>
    <w:rsid w:val="002D5CE6"/>
    <w:rsid w:val="002D5FF2"/>
    <w:rsid w:val="002E024F"/>
    <w:rsid w:val="002E03BB"/>
    <w:rsid w:val="002E100A"/>
    <w:rsid w:val="002E2F5A"/>
    <w:rsid w:val="002E339F"/>
    <w:rsid w:val="002E3401"/>
    <w:rsid w:val="002E35F8"/>
    <w:rsid w:val="002E383C"/>
    <w:rsid w:val="002E3A18"/>
    <w:rsid w:val="002E3B9D"/>
    <w:rsid w:val="002E3DD2"/>
    <w:rsid w:val="002E4C82"/>
    <w:rsid w:val="002E4CC8"/>
    <w:rsid w:val="002E4E09"/>
    <w:rsid w:val="002E5531"/>
    <w:rsid w:val="002E556B"/>
    <w:rsid w:val="002E589F"/>
    <w:rsid w:val="002E6A3F"/>
    <w:rsid w:val="002E6FC1"/>
    <w:rsid w:val="002E7BBD"/>
    <w:rsid w:val="002F089C"/>
    <w:rsid w:val="002F0CAD"/>
    <w:rsid w:val="002F0CD9"/>
    <w:rsid w:val="002F15BA"/>
    <w:rsid w:val="002F178D"/>
    <w:rsid w:val="002F1AA8"/>
    <w:rsid w:val="002F1EC1"/>
    <w:rsid w:val="002F687F"/>
    <w:rsid w:val="002F741A"/>
    <w:rsid w:val="002F7FC5"/>
    <w:rsid w:val="00300522"/>
    <w:rsid w:val="00300695"/>
    <w:rsid w:val="0030100B"/>
    <w:rsid w:val="00301ACB"/>
    <w:rsid w:val="0030321C"/>
    <w:rsid w:val="00303446"/>
    <w:rsid w:val="0030396D"/>
    <w:rsid w:val="00304532"/>
    <w:rsid w:val="00305A96"/>
    <w:rsid w:val="00305DE9"/>
    <w:rsid w:val="00306299"/>
    <w:rsid w:val="00307079"/>
    <w:rsid w:val="00307171"/>
    <w:rsid w:val="00310665"/>
    <w:rsid w:val="00310C08"/>
    <w:rsid w:val="0031284D"/>
    <w:rsid w:val="0031378F"/>
    <w:rsid w:val="00313A21"/>
    <w:rsid w:val="00313B83"/>
    <w:rsid w:val="00314392"/>
    <w:rsid w:val="0031456A"/>
    <w:rsid w:val="00314EFA"/>
    <w:rsid w:val="0031514F"/>
    <w:rsid w:val="003154E0"/>
    <w:rsid w:val="00315AC9"/>
    <w:rsid w:val="00316296"/>
    <w:rsid w:val="00316702"/>
    <w:rsid w:val="0031772C"/>
    <w:rsid w:val="003177F1"/>
    <w:rsid w:val="0031795E"/>
    <w:rsid w:val="00321E61"/>
    <w:rsid w:val="00321EAA"/>
    <w:rsid w:val="003221DE"/>
    <w:rsid w:val="003223DE"/>
    <w:rsid w:val="00322900"/>
    <w:rsid w:val="00323852"/>
    <w:rsid w:val="00324038"/>
    <w:rsid w:val="00324F5A"/>
    <w:rsid w:val="00325FD5"/>
    <w:rsid w:val="003272DC"/>
    <w:rsid w:val="0032748F"/>
    <w:rsid w:val="00327666"/>
    <w:rsid w:val="0032767F"/>
    <w:rsid w:val="00327ED3"/>
    <w:rsid w:val="00331B94"/>
    <w:rsid w:val="0033278B"/>
    <w:rsid w:val="003330A4"/>
    <w:rsid w:val="00333C46"/>
    <w:rsid w:val="00334102"/>
    <w:rsid w:val="00334E70"/>
    <w:rsid w:val="003358A1"/>
    <w:rsid w:val="00335B70"/>
    <w:rsid w:val="00335DC2"/>
    <w:rsid w:val="00336C4C"/>
    <w:rsid w:val="00340FD4"/>
    <w:rsid w:val="003412E4"/>
    <w:rsid w:val="00341E6C"/>
    <w:rsid w:val="00342C1C"/>
    <w:rsid w:val="003439AA"/>
    <w:rsid w:val="003442BF"/>
    <w:rsid w:val="0034632B"/>
    <w:rsid w:val="00346430"/>
    <w:rsid w:val="00346501"/>
    <w:rsid w:val="003467B5"/>
    <w:rsid w:val="00346BA7"/>
    <w:rsid w:val="00346E91"/>
    <w:rsid w:val="00347539"/>
    <w:rsid w:val="0034758B"/>
    <w:rsid w:val="0035085A"/>
    <w:rsid w:val="0035087B"/>
    <w:rsid w:val="00352B3E"/>
    <w:rsid w:val="00352B8C"/>
    <w:rsid w:val="0035384F"/>
    <w:rsid w:val="003542E9"/>
    <w:rsid w:val="0035475F"/>
    <w:rsid w:val="00354F2C"/>
    <w:rsid w:val="00354F3A"/>
    <w:rsid w:val="00355705"/>
    <w:rsid w:val="00355B11"/>
    <w:rsid w:val="0036049C"/>
    <w:rsid w:val="00360572"/>
    <w:rsid w:val="00360672"/>
    <w:rsid w:val="00360BBC"/>
    <w:rsid w:val="00361471"/>
    <w:rsid w:val="003624CB"/>
    <w:rsid w:val="003639BA"/>
    <w:rsid w:val="0036439A"/>
    <w:rsid w:val="00364D03"/>
    <w:rsid w:val="00365D78"/>
    <w:rsid w:val="00366285"/>
    <w:rsid w:val="00367161"/>
    <w:rsid w:val="0036792D"/>
    <w:rsid w:val="0036795C"/>
    <w:rsid w:val="00367E5C"/>
    <w:rsid w:val="003701C8"/>
    <w:rsid w:val="0037055E"/>
    <w:rsid w:val="00370DFF"/>
    <w:rsid w:val="00372227"/>
    <w:rsid w:val="00372DB7"/>
    <w:rsid w:val="00374278"/>
    <w:rsid w:val="00374450"/>
    <w:rsid w:val="00374593"/>
    <w:rsid w:val="00374A65"/>
    <w:rsid w:val="00374F6A"/>
    <w:rsid w:val="0037540D"/>
    <w:rsid w:val="00375E35"/>
    <w:rsid w:val="0037651F"/>
    <w:rsid w:val="003766A9"/>
    <w:rsid w:val="00376784"/>
    <w:rsid w:val="0037685E"/>
    <w:rsid w:val="00376B40"/>
    <w:rsid w:val="00377B60"/>
    <w:rsid w:val="00381145"/>
    <w:rsid w:val="003815F5"/>
    <w:rsid w:val="003819B3"/>
    <w:rsid w:val="00382AAB"/>
    <w:rsid w:val="00382D81"/>
    <w:rsid w:val="00383775"/>
    <w:rsid w:val="003842EC"/>
    <w:rsid w:val="003845C3"/>
    <w:rsid w:val="00384D3E"/>
    <w:rsid w:val="00384E38"/>
    <w:rsid w:val="003851FC"/>
    <w:rsid w:val="003856C9"/>
    <w:rsid w:val="0038570D"/>
    <w:rsid w:val="00385916"/>
    <w:rsid w:val="003867F0"/>
    <w:rsid w:val="003869A1"/>
    <w:rsid w:val="00386F9C"/>
    <w:rsid w:val="003871A8"/>
    <w:rsid w:val="00387D78"/>
    <w:rsid w:val="00387DD2"/>
    <w:rsid w:val="003901DE"/>
    <w:rsid w:val="0039123B"/>
    <w:rsid w:val="00391F34"/>
    <w:rsid w:val="00392530"/>
    <w:rsid w:val="003927BD"/>
    <w:rsid w:val="003928DC"/>
    <w:rsid w:val="00392D18"/>
    <w:rsid w:val="003936BD"/>
    <w:rsid w:val="00393A33"/>
    <w:rsid w:val="00394E54"/>
    <w:rsid w:val="00395237"/>
    <w:rsid w:val="00395790"/>
    <w:rsid w:val="00395F30"/>
    <w:rsid w:val="00397C9D"/>
    <w:rsid w:val="003A015D"/>
    <w:rsid w:val="003A1A17"/>
    <w:rsid w:val="003A1A92"/>
    <w:rsid w:val="003A1AC8"/>
    <w:rsid w:val="003A1B71"/>
    <w:rsid w:val="003A1BE5"/>
    <w:rsid w:val="003A1E36"/>
    <w:rsid w:val="003A21AE"/>
    <w:rsid w:val="003A3304"/>
    <w:rsid w:val="003A34A9"/>
    <w:rsid w:val="003A3FCC"/>
    <w:rsid w:val="003A4502"/>
    <w:rsid w:val="003A494C"/>
    <w:rsid w:val="003A5396"/>
    <w:rsid w:val="003A5E14"/>
    <w:rsid w:val="003A6CED"/>
    <w:rsid w:val="003A7180"/>
    <w:rsid w:val="003A730C"/>
    <w:rsid w:val="003A77CA"/>
    <w:rsid w:val="003B0CFD"/>
    <w:rsid w:val="003B11B5"/>
    <w:rsid w:val="003B1D2F"/>
    <w:rsid w:val="003B3579"/>
    <w:rsid w:val="003B414C"/>
    <w:rsid w:val="003B4350"/>
    <w:rsid w:val="003B48E1"/>
    <w:rsid w:val="003B4CA3"/>
    <w:rsid w:val="003B5245"/>
    <w:rsid w:val="003B624C"/>
    <w:rsid w:val="003B67BE"/>
    <w:rsid w:val="003B7015"/>
    <w:rsid w:val="003B742C"/>
    <w:rsid w:val="003C000A"/>
    <w:rsid w:val="003C17FE"/>
    <w:rsid w:val="003C18BD"/>
    <w:rsid w:val="003C1B5E"/>
    <w:rsid w:val="003C2AB0"/>
    <w:rsid w:val="003C3C8A"/>
    <w:rsid w:val="003C6039"/>
    <w:rsid w:val="003C67A2"/>
    <w:rsid w:val="003C719C"/>
    <w:rsid w:val="003D0965"/>
    <w:rsid w:val="003D1354"/>
    <w:rsid w:val="003D1959"/>
    <w:rsid w:val="003D1C57"/>
    <w:rsid w:val="003D2070"/>
    <w:rsid w:val="003D212D"/>
    <w:rsid w:val="003D2332"/>
    <w:rsid w:val="003D3397"/>
    <w:rsid w:val="003D46C3"/>
    <w:rsid w:val="003D4B8F"/>
    <w:rsid w:val="003D50D4"/>
    <w:rsid w:val="003D680B"/>
    <w:rsid w:val="003D7072"/>
    <w:rsid w:val="003E0842"/>
    <w:rsid w:val="003E12B8"/>
    <w:rsid w:val="003E20A8"/>
    <w:rsid w:val="003E27A7"/>
    <w:rsid w:val="003E2A03"/>
    <w:rsid w:val="003E3018"/>
    <w:rsid w:val="003E40D1"/>
    <w:rsid w:val="003E4377"/>
    <w:rsid w:val="003E4667"/>
    <w:rsid w:val="003E5F6A"/>
    <w:rsid w:val="003E6288"/>
    <w:rsid w:val="003E6493"/>
    <w:rsid w:val="003E69C4"/>
    <w:rsid w:val="003E6A55"/>
    <w:rsid w:val="003E6C4F"/>
    <w:rsid w:val="003E721E"/>
    <w:rsid w:val="003E7F5E"/>
    <w:rsid w:val="003F033D"/>
    <w:rsid w:val="003F0A94"/>
    <w:rsid w:val="003F2071"/>
    <w:rsid w:val="003F2D70"/>
    <w:rsid w:val="003F362E"/>
    <w:rsid w:val="003F4049"/>
    <w:rsid w:val="003F4B25"/>
    <w:rsid w:val="003F520D"/>
    <w:rsid w:val="003F5DA0"/>
    <w:rsid w:val="003F5F2F"/>
    <w:rsid w:val="003F7928"/>
    <w:rsid w:val="003F7D5D"/>
    <w:rsid w:val="003F7D90"/>
    <w:rsid w:val="00402521"/>
    <w:rsid w:val="00402561"/>
    <w:rsid w:val="004026E6"/>
    <w:rsid w:val="00402ABC"/>
    <w:rsid w:val="00402E4A"/>
    <w:rsid w:val="004031D4"/>
    <w:rsid w:val="0040332E"/>
    <w:rsid w:val="00403639"/>
    <w:rsid w:val="00404139"/>
    <w:rsid w:val="004041B6"/>
    <w:rsid w:val="00404431"/>
    <w:rsid w:val="004055C6"/>
    <w:rsid w:val="004058CB"/>
    <w:rsid w:val="00405CD7"/>
    <w:rsid w:val="00405D1D"/>
    <w:rsid w:val="00406243"/>
    <w:rsid w:val="00406CF7"/>
    <w:rsid w:val="00407644"/>
    <w:rsid w:val="0040764B"/>
    <w:rsid w:val="00407A22"/>
    <w:rsid w:val="00411102"/>
    <w:rsid w:val="0041250E"/>
    <w:rsid w:val="00412823"/>
    <w:rsid w:val="00412E86"/>
    <w:rsid w:val="004136B5"/>
    <w:rsid w:val="00414212"/>
    <w:rsid w:val="00414DA7"/>
    <w:rsid w:val="00415E0A"/>
    <w:rsid w:val="004160B1"/>
    <w:rsid w:val="00416D25"/>
    <w:rsid w:val="00416EFA"/>
    <w:rsid w:val="00417387"/>
    <w:rsid w:val="0042004F"/>
    <w:rsid w:val="00420D6B"/>
    <w:rsid w:val="00421729"/>
    <w:rsid w:val="004227E8"/>
    <w:rsid w:val="0042291B"/>
    <w:rsid w:val="00423A2B"/>
    <w:rsid w:val="0042415C"/>
    <w:rsid w:val="0042432A"/>
    <w:rsid w:val="0042574C"/>
    <w:rsid w:val="00425826"/>
    <w:rsid w:val="00426A78"/>
    <w:rsid w:val="00426E14"/>
    <w:rsid w:val="0042757C"/>
    <w:rsid w:val="004277DB"/>
    <w:rsid w:val="00427C81"/>
    <w:rsid w:val="004316C5"/>
    <w:rsid w:val="004316D5"/>
    <w:rsid w:val="004320AE"/>
    <w:rsid w:val="00432451"/>
    <w:rsid w:val="0043372B"/>
    <w:rsid w:val="00434FDE"/>
    <w:rsid w:val="004350DD"/>
    <w:rsid w:val="004353BC"/>
    <w:rsid w:val="00440385"/>
    <w:rsid w:val="0044084D"/>
    <w:rsid w:val="00440CDD"/>
    <w:rsid w:val="00441007"/>
    <w:rsid w:val="00441470"/>
    <w:rsid w:val="00441D2E"/>
    <w:rsid w:val="004427E2"/>
    <w:rsid w:val="004428AE"/>
    <w:rsid w:val="00442CCE"/>
    <w:rsid w:val="00442EBD"/>
    <w:rsid w:val="00443186"/>
    <w:rsid w:val="00443E4B"/>
    <w:rsid w:val="004451CD"/>
    <w:rsid w:val="004464AE"/>
    <w:rsid w:val="00446FD9"/>
    <w:rsid w:val="0045005B"/>
    <w:rsid w:val="00450072"/>
    <w:rsid w:val="00451C96"/>
    <w:rsid w:val="0045311B"/>
    <w:rsid w:val="00453E7D"/>
    <w:rsid w:val="004545FB"/>
    <w:rsid w:val="00454610"/>
    <w:rsid w:val="00454C2C"/>
    <w:rsid w:val="00454CAE"/>
    <w:rsid w:val="0045587E"/>
    <w:rsid w:val="004565E0"/>
    <w:rsid w:val="00456D33"/>
    <w:rsid w:val="00460259"/>
    <w:rsid w:val="00460326"/>
    <w:rsid w:val="00460EFC"/>
    <w:rsid w:val="00460F91"/>
    <w:rsid w:val="00461244"/>
    <w:rsid w:val="00461527"/>
    <w:rsid w:val="00461902"/>
    <w:rsid w:val="00461993"/>
    <w:rsid w:val="00461E53"/>
    <w:rsid w:val="004622B4"/>
    <w:rsid w:val="00462666"/>
    <w:rsid w:val="004626DA"/>
    <w:rsid w:val="00462D70"/>
    <w:rsid w:val="00463461"/>
    <w:rsid w:val="00463C4D"/>
    <w:rsid w:val="00463F9B"/>
    <w:rsid w:val="00464CA6"/>
    <w:rsid w:val="00464D5D"/>
    <w:rsid w:val="00465F11"/>
    <w:rsid w:val="00470578"/>
    <w:rsid w:val="00471638"/>
    <w:rsid w:val="004724F5"/>
    <w:rsid w:val="00472CC0"/>
    <w:rsid w:val="00472D2D"/>
    <w:rsid w:val="00472FA4"/>
    <w:rsid w:val="00473E1B"/>
    <w:rsid w:val="00474023"/>
    <w:rsid w:val="004744D1"/>
    <w:rsid w:val="00474B8B"/>
    <w:rsid w:val="00475D17"/>
    <w:rsid w:val="00475DE7"/>
    <w:rsid w:val="004767BF"/>
    <w:rsid w:val="00477A93"/>
    <w:rsid w:val="00480997"/>
    <w:rsid w:val="0048119E"/>
    <w:rsid w:val="004815F4"/>
    <w:rsid w:val="00481695"/>
    <w:rsid w:val="00481995"/>
    <w:rsid w:val="00481B30"/>
    <w:rsid w:val="00482E40"/>
    <w:rsid w:val="00483987"/>
    <w:rsid w:val="00483B91"/>
    <w:rsid w:val="00483DE5"/>
    <w:rsid w:val="00483E5C"/>
    <w:rsid w:val="00484703"/>
    <w:rsid w:val="0048501F"/>
    <w:rsid w:val="004859A3"/>
    <w:rsid w:val="00487672"/>
    <w:rsid w:val="0048772A"/>
    <w:rsid w:val="00487902"/>
    <w:rsid w:val="00487F43"/>
    <w:rsid w:val="00490CD6"/>
    <w:rsid w:val="00491015"/>
    <w:rsid w:val="004912F7"/>
    <w:rsid w:val="004916B3"/>
    <w:rsid w:val="00491D34"/>
    <w:rsid w:val="00492616"/>
    <w:rsid w:val="004927E6"/>
    <w:rsid w:val="00492968"/>
    <w:rsid w:val="004929A0"/>
    <w:rsid w:val="00492A11"/>
    <w:rsid w:val="00492B60"/>
    <w:rsid w:val="0049330A"/>
    <w:rsid w:val="00494076"/>
    <w:rsid w:val="004942A0"/>
    <w:rsid w:val="0049548D"/>
    <w:rsid w:val="00495796"/>
    <w:rsid w:val="00496837"/>
    <w:rsid w:val="004969F5"/>
    <w:rsid w:val="00496B8D"/>
    <w:rsid w:val="00496DCA"/>
    <w:rsid w:val="00497309"/>
    <w:rsid w:val="00497968"/>
    <w:rsid w:val="00497DF5"/>
    <w:rsid w:val="004A031A"/>
    <w:rsid w:val="004A0411"/>
    <w:rsid w:val="004A05AE"/>
    <w:rsid w:val="004A0D9E"/>
    <w:rsid w:val="004A1641"/>
    <w:rsid w:val="004A18AB"/>
    <w:rsid w:val="004A1E91"/>
    <w:rsid w:val="004A20D7"/>
    <w:rsid w:val="004A2ADA"/>
    <w:rsid w:val="004A2E72"/>
    <w:rsid w:val="004A3406"/>
    <w:rsid w:val="004A3EC8"/>
    <w:rsid w:val="004A48A0"/>
    <w:rsid w:val="004A55AE"/>
    <w:rsid w:val="004A60A5"/>
    <w:rsid w:val="004A63BB"/>
    <w:rsid w:val="004A663B"/>
    <w:rsid w:val="004A6D55"/>
    <w:rsid w:val="004A7486"/>
    <w:rsid w:val="004B0B84"/>
    <w:rsid w:val="004B235D"/>
    <w:rsid w:val="004B2B9F"/>
    <w:rsid w:val="004B42E2"/>
    <w:rsid w:val="004B4552"/>
    <w:rsid w:val="004B4997"/>
    <w:rsid w:val="004B53DD"/>
    <w:rsid w:val="004B5648"/>
    <w:rsid w:val="004B5BDD"/>
    <w:rsid w:val="004B5E19"/>
    <w:rsid w:val="004B6AAC"/>
    <w:rsid w:val="004B6AF2"/>
    <w:rsid w:val="004B6E11"/>
    <w:rsid w:val="004B74C4"/>
    <w:rsid w:val="004B7788"/>
    <w:rsid w:val="004B7E33"/>
    <w:rsid w:val="004C07E8"/>
    <w:rsid w:val="004C08A3"/>
    <w:rsid w:val="004C0B82"/>
    <w:rsid w:val="004C12E2"/>
    <w:rsid w:val="004C23E4"/>
    <w:rsid w:val="004C2550"/>
    <w:rsid w:val="004C34A4"/>
    <w:rsid w:val="004C35F2"/>
    <w:rsid w:val="004C372F"/>
    <w:rsid w:val="004C3E9B"/>
    <w:rsid w:val="004C40A5"/>
    <w:rsid w:val="004C469D"/>
    <w:rsid w:val="004C4992"/>
    <w:rsid w:val="004C640C"/>
    <w:rsid w:val="004C6888"/>
    <w:rsid w:val="004C76D1"/>
    <w:rsid w:val="004C7BF4"/>
    <w:rsid w:val="004C7E47"/>
    <w:rsid w:val="004D0523"/>
    <w:rsid w:val="004D0C01"/>
    <w:rsid w:val="004D1E22"/>
    <w:rsid w:val="004D22B1"/>
    <w:rsid w:val="004D2E39"/>
    <w:rsid w:val="004D31ED"/>
    <w:rsid w:val="004D371A"/>
    <w:rsid w:val="004D376A"/>
    <w:rsid w:val="004D3BFF"/>
    <w:rsid w:val="004D3CD3"/>
    <w:rsid w:val="004D45F3"/>
    <w:rsid w:val="004D464D"/>
    <w:rsid w:val="004D543A"/>
    <w:rsid w:val="004D55C4"/>
    <w:rsid w:val="004D679A"/>
    <w:rsid w:val="004D6C46"/>
    <w:rsid w:val="004D6CC0"/>
    <w:rsid w:val="004D7190"/>
    <w:rsid w:val="004D7265"/>
    <w:rsid w:val="004D740A"/>
    <w:rsid w:val="004D7413"/>
    <w:rsid w:val="004D747D"/>
    <w:rsid w:val="004D79DB"/>
    <w:rsid w:val="004E06C1"/>
    <w:rsid w:val="004E0ACD"/>
    <w:rsid w:val="004E0E69"/>
    <w:rsid w:val="004E111C"/>
    <w:rsid w:val="004E1C0F"/>
    <w:rsid w:val="004E54BD"/>
    <w:rsid w:val="004E5AFA"/>
    <w:rsid w:val="004E66C0"/>
    <w:rsid w:val="004E73D0"/>
    <w:rsid w:val="004E73FB"/>
    <w:rsid w:val="004F31EC"/>
    <w:rsid w:val="004F3E24"/>
    <w:rsid w:val="004F3E92"/>
    <w:rsid w:val="004F5B3B"/>
    <w:rsid w:val="004F6A46"/>
    <w:rsid w:val="00501518"/>
    <w:rsid w:val="00501831"/>
    <w:rsid w:val="00503425"/>
    <w:rsid w:val="005034E8"/>
    <w:rsid w:val="0050403E"/>
    <w:rsid w:val="0050425B"/>
    <w:rsid w:val="00504799"/>
    <w:rsid w:val="00504D7D"/>
    <w:rsid w:val="00504FDE"/>
    <w:rsid w:val="00505690"/>
    <w:rsid w:val="00505D10"/>
    <w:rsid w:val="005062BD"/>
    <w:rsid w:val="005063BF"/>
    <w:rsid w:val="00506787"/>
    <w:rsid w:val="00507087"/>
    <w:rsid w:val="00507D8B"/>
    <w:rsid w:val="00510955"/>
    <w:rsid w:val="00511171"/>
    <w:rsid w:val="00511698"/>
    <w:rsid w:val="005119DC"/>
    <w:rsid w:val="005130DF"/>
    <w:rsid w:val="00513CCC"/>
    <w:rsid w:val="005144CA"/>
    <w:rsid w:val="00514ACD"/>
    <w:rsid w:val="00515B6A"/>
    <w:rsid w:val="00517000"/>
    <w:rsid w:val="0051713D"/>
    <w:rsid w:val="00517709"/>
    <w:rsid w:val="00517C03"/>
    <w:rsid w:val="00520B3D"/>
    <w:rsid w:val="005216E3"/>
    <w:rsid w:val="005217C4"/>
    <w:rsid w:val="0052234B"/>
    <w:rsid w:val="00522377"/>
    <w:rsid w:val="00522786"/>
    <w:rsid w:val="00523472"/>
    <w:rsid w:val="00524A18"/>
    <w:rsid w:val="00524CDA"/>
    <w:rsid w:val="0052550F"/>
    <w:rsid w:val="00525571"/>
    <w:rsid w:val="00525EF2"/>
    <w:rsid w:val="00527C19"/>
    <w:rsid w:val="005307D6"/>
    <w:rsid w:val="00530E67"/>
    <w:rsid w:val="005314C4"/>
    <w:rsid w:val="00532965"/>
    <w:rsid w:val="00533266"/>
    <w:rsid w:val="00533444"/>
    <w:rsid w:val="00533A13"/>
    <w:rsid w:val="0053461C"/>
    <w:rsid w:val="00534680"/>
    <w:rsid w:val="005346F6"/>
    <w:rsid w:val="00534CBA"/>
    <w:rsid w:val="00536117"/>
    <w:rsid w:val="005367CC"/>
    <w:rsid w:val="0053684E"/>
    <w:rsid w:val="00537570"/>
    <w:rsid w:val="00537CE5"/>
    <w:rsid w:val="00540EFE"/>
    <w:rsid w:val="0054113C"/>
    <w:rsid w:val="0054139E"/>
    <w:rsid w:val="00541682"/>
    <w:rsid w:val="005419E8"/>
    <w:rsid w:val="005422FC"/>
    <w:rsid w:val="005433C5"/>
    <w:rsid w:val="00544907"/>
    <w:rsid w:val="00544B60"/>
    <w:rsid w:val="00544E53"/>
    <w:rsid w:val="00545133"/>
    <w:rsid w:val="00545941"/>
    <w:rsid w:val="005460B2"/>
    <w:rsid w:val="005463F1"/>
    <w:rsid w:val="0054689C"/>
    <w:rsid w:val="00547273"/>
    <w:rsid w:val="00547E34"/>
    <w:rsid w:val="0055004F"/>
    <w:rsid w:val="005509BD"/>
    <w:rsid w:val="00551D40"/>
    <w:rsid w:val="00552551"/>
    <w:rsid w:val="00552FD3"/>
    <w:rsid w:val="0055302A"/>
    <w:rsid w:val="00553342"/>
    <w:rsid w:val="005533D4"/>
    <w:rsid w:val="005538B8"/>
    <w:rsid w:val="00554714"/>
    <w:rsid w:val="00554A14"/>
    <w:rsid w:val="0055511B"/>
    <w:rsid w:val="00555C99"/>
    <w:rsid w:val="0055604E"/>
    <w:rsid w:val="00556056"/>
    <w:rsid w:val="0055619D"/>
    <w:rsid w:val="0055689F"/>
    <w:rsid w:val="005571E6"/>
    <w:rsid w:val="005604FE"/>
    <w:rsid w:val="005605B3"/>
    <w:rsid w:val="00562144"/>
    <w:rsid w:val="0056399F"/>
    <w:rsid w:val="005639EF"/>
    <w:rsid w:val="00563B94"/>
    <w:rsid w:val="00563CBC"/>
    <w:rsid w:val="005642C5"/>
    <w:rsid w:val="00564612"/>
    <w:rsid w:val="00565B84"/>
    <w:rsid w:val="005661D0"/>
    <w:rsid w:val="005673C3"/>
    <w:rsid w:val="005702FA"/>
    <w:rsid w:val="005705DA"/>
    <w:rsid w:val="00570C92"/>
    <w:rsid w:val="00570DCB"/>
    <w:rsid w:val="00572861"/>
    <w:rsid w:val="00573A82"/>
    <w:rsid w:val="0057488E"/>
    <w:rsid w:val="00574C43"/>
    <w:rsid w:val="005766CA"/>
    <w:rsid w:val="0057683F"/>
    <w:rsid w:val="00576FCA"/>
    <w:rsid w:val="00577321"/>
    <w:rsid w:val="00577486"/>
    <w:rsid w:val="005816BB"/>
    <w:rsid w:val="00582F2C"/>
    <w:rsid w:val="00582F70"/>
    <w:rsid w:val="00583013"/>
    <w:rsid w:val="00583211"/>
    <w:rsid w:val="00583704"/>
    <w:rsid w:val="00584959"/>
    <w:rsid w:val="00584A87"/>
    <w:rsid w:val="00584CC0"/>
    <w:rsid w:val="0058538D"/>
    <w:rsid w:val="005853A1"/>
    <w:rsid w:val="005853D0"/>
    <w:rsid w:val="0058645F"/>
    <w:rsid w:val="00586E14"/>
    <w:rsid w:val="0059025E"/>
    <w:rsid w:val="005946CE"/>
    <w:rsid w:val="00594700"/>
    <w:rsid w:val="00594C26"/>
    <w:rsid w:val="0059553E"/>
    <w:rsid w:val="005959B1"/>
    <w:rsid w:val="00596CF7"/>
    <w:rsid w:val="0059723B"/>
    <w:rsid w:val="005A1689"/>
    <w:rsid w:val="005A1D17"/>
    <w:rsid w:val="005A239D"/>
    <w:rsid w:val="005A28AF"/>
    <w:rsid w:val="005A2AEF"/>
    <w:rsid w:val="005A3A73"/>
    <w:rsid w:val="005A406B"/>
    <w:rsid w:val="005A47E7"/>
    <w:rsid w:val="005A51DF"/>
    <w:rsid w:val="005A59C3"/>
    <w:rsid w:val="005A5B9B"/>
    <w:rsid w:val="005A78BF"/>
    <w:rsid w:val="005A7A8E"/>
    <w:rsid w:val="005B0310"/>
    <w:rsid w:val="005B0333"/>
    <w:rsid w:val="005B10D5"/>
    <w:rsid w:val="005B14F5"/>
    <w:rsid w:val="005B1C84"/>
    <w:rsid w:val="005B1FAB"/>
    <w:rsid w:val="005B2595"/>
    <w:rsid w:val="005B2852"/>
    <w:rsid w:val="005B28B6"/>
    <w:rsid w:val="005B2960"/>
    <w:rsid w:val="005B29F9"/>
    <w:rsid w:val="005B35D4"/>
    <w:rsid w:val="005B427C"/>
    <w:rsid w:val="005B44D0"/>
    <w:rsid w:val="005B48BB"/>
    <w:rsid w:val="005B4A74"/>
    <w:rsid w:val="005B669A"/>
    <w:rsid w:val="005B6A94"/>
    <w:rsid w:val="005B732B"/>
    <w:rsid w:val="005B76D4"/>
    <w:rsid w:val="005B7C91"/>
    <w:rsid w:val="005B7FA5"/>
    <w:rsid w:val="005C059E"/>
    <w:rsid w:val="005C095A"/>
    <w:rsid w:val="005C0EF9"/>
    <w:rsid w:val="005C1277"/>
    <w:rsid w:val="005C190B"/>
    <w:rsid w:val="005C3A7B"/>
    <w:rsid w:val="005C3C27"/>
    <w:rsid w:val="005C3CDD"/>
    <w:rsid w:val="005C4A74"/>
    <w:rsid w:val="005C4AAB"/>
    <w:rsid w:val="005C510E"/>
    <w:rsid w:val="005C606D"/>
    <w:rsid w:val="005C65FF"/>
    <w:rsid w:val="005D396C"/>
    <w:rsid w:val="005D5244"/>
    <w:rsid w:val="005D580C"/>
    <w:rsid w:val="005D5A80"/>
    <w:rsid w:val="005D60B9"/>
    <w:rsid w:val="005D6A8A"/>
    <w:rsid w:val="005D6E2B"/>
    <w:rsid w:val="005D7FF4"/>
    <w:rsid w:val="005E0121"/>
    <w:rsid w:val="005E05D5"/>
    <w:rsid w:val="005E0F68"/>
    <w:rsid w:val="005E10EA"/>
    <w:rsid w:val="005E2187"/>
    <w:rsid w:val="005E28BB"/>
    <w:rsid w:val="005E2B8F"/>
    <w:rsid w:val="005E2BDA"/>
    <w:rsid w:val="005E32FC"/>
    <w:rsid w:val="005E4B10"/>
    <w:rsid w:val="005E4B83"/>
    <w:rsid w:val="005E4D46"/>
    <w:rsid w:val="005E4DC0"/>
    <w:rsid w:val="005E58AF"/>
    <w:rsid w:val="005E5BD8"/>
    <w:rsid w:val="005E6018"/>
    <w:rsid w:val="005E6700"/>
    <w:rsid w:val="005E6CF2"/>
    <w:rsid w:val="005E770B"/>
    <w:rsid w:val="005E7906"/>
    <w:rsid w:val="005F0134"/>
    <w:rsid w:val="005F0940"/>
    <w:rsid w:val="005F0E3D"/>
    <w:rsid w:val="005F1EA3"/>
    <w:rsid w:val="005F2584"/>
    <w:rsid w:val="005F28A1"/>
    <w:rsid w:val="005F36AA"/>
    <w:rsid w:val="005F476C"/>
    <w:rsid w:val="005F654C"/>
    <w:rsid w:val="005F6D88"/>
    <w:rsid w:val="005F72C2"/>
    <w:rsid w:val="005F734F"/>
    <w:rsid w:val="005F760C"/>
    <w:rsid w:val="00600772"/>
    <w:rsid w:val="00600BD6"/>
    <w:rsid w:val="0060133E"/>
    <w:rsid w:val="0060163C"/>
    <w:rsid w:val="00601812"/>
    <w:rsid w:val="006024AF"/>
    <w:rsid w:val="0060594C"/>
    <w:rsid w:val="00606284"/>
    <w:rsid w:val="006067F2"/>
    <w:rsid w:val="0060707E"/>
    <w:rsid w:val="00607141"/>
    <w:rsid w:val="00607BE2"/>
    <w:rsid w:val="00607DA4"/>
    <w:rsid w:val="006102CC"/>
    <w:rsid w:val="00610626"/>
    <w:rsid w:val="00611399"/>
    <w:rsid w:val="00611460"/>
    <w:rsid w:val="0061197F"/>
    <w:rsid w:val="00611AAD"/>
    <w:rsid w:val="006125BE"/>
    <w:rsid w:val="00612DD6"/>
    <w:rsid w:val="00612F25"/>
    <w:rsid w:val="0061324F"/>
    <w:rsid w:val="006134C4"/>
    <w:rsid w:val="00613603"/>
    <w:rsid w:val="00613A2C"/>
    <w:rsid w:val="006148FB"/>
    <w:rsid w:val="00615464"/>
    <w:rsid w:val="00615F6F"/>
    <w:rsid w:val="00616226"/>
    <w:rsid w:val="00616E31"/>
    <w:rsid w:val="006172C7"/>
    <w:rsid w:val="00621087"/>
    <w:rsid w:val="00621903"/>
    <w:rsid w:val="0062190B"/>
    <w:rsid w:val="00621D59"/>
    <w:rsid w:val="00623440"/>
    <w:rsid w:val="00623F70"/>
    <w:rsid w:val="00625543"/>
    <w:rsid w:val="006264B5"/>
    <w:rsid w:val="00627987"/>
    <w:rsid w:val="00627B60"/>
    <w:rsid w:val="00630868"/>
    <w:rsid w:val="006322DE"/>
    <w:rsid w:val="00632B73"/>
    <w:rsid w:val="0063361D"/>
    <w:rsid w:val="0063365D"/>
    <w:rsid w:val="006339BB"/>
    <w:rsid w:val="00634228"/>
    <w:rsid w:val="00634D54"/>
    <w:rsid w:val="0063511A"/>
    <w:rsid w:val="006354D1"/>
    <w:rsid w:val="006354DF"/>
    <w:rsid w:val="006358DF"/>
    <w:rsid w:val="00635A0B"/>
    <w:rsid w:val="00635A3F"/>
    <w:rsid w:val="006363D2"/>
    <w:rsid w:val="00636751"/>
    <w:rsid w:val="00636FF3"/>
    <w:rsid w:val="006371ED"/>
    <w:rsid w:val="00637229"/>
    <w:rsid w:val="00640095"/>
    <w:rsid w:val="006400F2"/>
    <w:rsid w:val="00641003"/>
    <w:rsid w:val="00641073"/>
    <w:rsid w:val="006424E4"/>
    <w:rsid w:val="0064259C"/>
    <w:rsid w:val="00642660"/>
    <w:rsid w:val="00642C59"/>
    <w:rsid w:val="00644787"/>
    <w:rsid w:val="00644988"/>
    <w:rsid w:val="00646056"/>
    <w:rsid w:val="00647C07"/>
    <w:rsid w:val="00650C09"/>
    <w:rsid w:val="00650F30"/>
    <w:rsid w:val="00650F83"/>
    <w:rsid w:val="006510F4"/>
    <w:rsid w:val="00651F60"/>
    <w:rsid w:val="0065283B"/>
    <w:rsid w:val="00653FE3"/>
    <w:rsid w:val="006549E7"/>
    <w:rsid w:val="00655CCB"/>
    <w:rsid w:val="00656AFF"/>
    <w:rsid w:val="006604E9"/>
    <w:rsid w:val="00660D36"/>
    <w:rsid w:val="00661697"/>
    <w:rsid w:val="0066467C"/>
    <w:rsid w:val="00664CFE"/>
    <w:rsid w:val="0066514C"/>
    <w:rsid w:val="00667C11"/>
    <w:rsid w:val="00667CBF"/>
    <w:rsid w:val="00667F15"/>
    <w:rsid w:val="006700FD"/>
    <w:rsid w:val="00670176"/>
    <w:rsid w:val="00671E42"/>
    <w:rsid w:val="006720A1"/>
    <w:rsid w:val="006724C5"/>
    <w:rsid w:val="00672D94"/>
    <w:rsid w:val="0067346B"/>
    <w:rsid w:val="00673B48"/>
    <w:rsid w:val="00673CA3"/>
    <w:rsid w:val="00673E29"/>
    <w:rsid w:val="0067454C"/>
    <w:rsid w:val="00676737"/>
    <w:rsid w:val="00676FE8"/>
    <w:rsid w:val="00677D9B"/>
    <w:rsid w:val="0068021C"/>
    <w:rsid w:val="00680DD2"/>
    <w:rsid w:val="00681548"/>
    <w:rsid w:val="00681C96"/>
    <w:rsid w:val="00681CBA"/>
    <w:rsid w:val="00681EA5"/>
    <w:rsid w:val="006823DE"/>
    <w:rsid w:val="00683BAA"/>
    <w:rsid w:val="006847B1"/>
    <w:rsid w:val="00685626"/>
    <w:rsid w:val="00686F21"/>
    <w:rsid w:val="00686F8E"/>
    <w:rsid w:val="006873F8"/>
    <w:rsid w:val="00687BFE"/>
    <w:rsid w:val="00687DAC"/>
    <w:rsid w:val="006903E4"/>
    <w:rsid w:val="00690B38"/>
    <w:rsid w:val="0069158C"/>
    <w:rsid w:val="006917CA"/>
    <w:rsid w:val="00692644"/>
    <w:rsid w:val="00692B6E"/>
    <w:rsid w:val="00693BD3"/>
    <w:rsid w:val="0069531D"/>
    <w:rsid w:val="00695DDA"/>
    <w:rsid w:val="00695F75"/>
    <w:rsid w:val="00697320"/>
    <w:rsid w:val="0069739B"/>
    <w:rsid w:val="00697659"/>
    <w:rsid w:val="006977CA"/>
    <w:rsid w:val="006A03FF"/>
    <w:rsid w:val="006A2598"/>
    <w:rsid w:val="006A2A54"/>
    <w:rsid w:val="006A3439"/>
    <w:rsid w:val="006A4D88"/>
    <w:rsid w:val="006A4E5C"/>
    <w:rsid w:val="006A5257"/>
    <w:rsid w:val="006A5522"/>
    <w:rsid w:val="006A5F60"/>
    <w:rsid w:val="006A70F3"/>
    <w:rsid w:val="006A7559"/>
    <w:rsid w:val="006A7642"/>
    <w:rsid w:val="006B0265"/>
    <w:rsid w:val="006B0814"/>
    <w:rsid w:val="006B0CF9"/>
    <w:rsid w:val="006B0EC3"/>
    <w:rsid w:val="006B1065"/>
    <w:rsid w:val="006B17AF"/>
    <w:rsid w:val="006B2153"/>
    <w:rsid w:val="006B239E"/>
    <w:rsid w:val="006B2D69"/>
    <w:rsid w:val="006B37DC"/>
    <w:rsid w:val="006B41B4"/>
    <w:rsid w:val="006B540B"/>
    <w:rsid w:val="006B5805"/>
    <w:rsid w:val="006B59B6"/>
    <w:rsid w:val="006B646B"/>
    <w:rsid w:val="006B648A"/>
    <w:rsid w:val="006B667B"/>
    <w:rsid w:val="006B77C2"/>
    <w:rsid w:val="006B7BB2"/>
    <w:rsid w:val="006C0923"/>
    <w:rsid w:val="006C1333"/>
    <w:rsid w:val="006C15A4"/>
    <w:rsid w:val="006C2570"/>
    <w:rsid w:val="006C276B"/>
    <w:rsid w:val="006C2C8A"/>
    <w:rsid w:val="006C4163"/>
    <w:rsid w:val="006C5AE9"/>
    <w:rsid w:val="006C6577"/>
    <w:rsid w:val="006C688C"/>
    <w:rsid w:val="006C6D24"/>
    <w:rsid w:val="006C70F7"/>
    <w:rsid w:val="006D0060"/>
    <w:rsid w:val="006D01F5"/>
    <w:rsid w:val="006D10E6"/>
    <w:rsid w:val="006D17B0"/>
    <w:rsid w:val="006D1A82"/>
    <w:rsid w:val="006D2650"/>
    <w:rsid w:val="006D3201"/>
    <w:rsid w:val="006D3CA1"/>
    <w:rsid w:val="006D3FEE"/>
    <w:rsid w:val="006D4259"/>
    <w:rsid w:val="006D44B8"/>
    <w:rsid w:val="006D57F2"/>
    <w:rsid w:val="006D59E2"/>
    <w:rsid w:val="006D5B26"/>
    <w:rsid w:val="006D67B5"/>
    <w:rsid w:val="006D6E83"/>
    <w:rsid w:val="006D77DB"/>
    <w:rsid w:val="006D7818"/>
    <w:rsid w:val="006E1BB0"/>
    <w:rsid w:val="006E23FC"/>
    <w:rsid w:val="006E3073"/>
    <w:rsid w:val="006E36EA"/>
    <w:rsid w:val="006E380E"/>
    <w:rsid w:val="006E39BE"/>
    <w:rsid w:val="006E3EEC"/>
    <w:rsid w:val="006E3F78"/>
    <w:rsid w:val="006E41CA"/>
    <w:rsid w:val="006E47BF"/>
    <w:rsid w:val="006E56A0"/>
    <w:rsid w:val="006E59F7"/>
    <w:rsid w:val="006E6293"/>
    <w:rsid w:val="006E645B"/>
    <w:rsid w:val="006E6A37"/>
    <w:rsid w:val="006E7B6F"/>
    <w:rsid w:val="006E7CA6"/>
    <w:rsid w:val="006E7F2B"/>
    <w:rsid w:val="006F1BCD"/>
    <w:rsid w:val="006F1F95"/>
    <w:rsid w:val="006F22B6"/>
    <w:rsid w:val="006F2B4F"/>
    <w:rsid w:val="006F368E"/>
    <w:rsid w:val="006F3F82"/>
    <w:rsid w:val="006F41DF"/>
    <w:rsid w:val="006F46C8"/>
    <w:rsid w:val="006F5A45"/>
    <w:rsid w:val="006F67D9"/>
    <w:rsid w:val="006F7F04"/>
    <w:rsid w:val="00701080"/>
    <w:rsid w:val="007015B1"/>
    <w:rsid w:val="00703375"/>
    <w:rsid w:val="00704348"/>
    <w:rsid w:val="007059A2"/>
    <w:rsid w:val="00705C76"/>
    <w:rsid w:val="0070623A"/>
    <w:rsid w:val="00706606"/>
    <w:rsid w:val="00706657"/>
    <w:rsid w:val="007068F1"/>
    <w:rsid w:val="0070707E"/>
    <w:rsid w:val="00707781"/>
    <w:rsid w:val="00710AE3"/>
    <w:rsid w:val="00710CF5"/>
    <w:rsid w:val="00710E49"/>
    <w:rsid w:val="00711233"/>
    <w:rsid w:val="007119B8"/>
    <w:rsid w:val="00711E22"/>
    <w:rsid w:val="00711E3F"/>
    <w:rsid w:val="00711EB4"/>
    <w:rsid w:val="00712DB4"/>
    <w:rsid w:val="00713995"/>
    <w:rsid w:val="00713C65"/>
    <w:rsid w:val="00714226"/>
    <w:rsid w:val="00714271"/>
    <w:rsid w:val="007142DD"/>
    <w:rsid w:val="00714AF9"/>
    <w:rsid w:val="00714D4D"/>
    <w:rsid w:val="00715230"/>
    <w:rsid w:val="007155D1"/>
    <w:rsid w:val="00715687"/>
    <w:rsid w:val="00715C99"/>
    <w:rsid w:val="00715FF8"/>
    <w:rsid w:val="00716919"/>
    <w:rsid w:val="00716D39"/>
    <w:rsid w:val="00717762"/>
    <w:rsid w:val="0071786A"/>
    <w:rsid w:val="00717906"/>
    <w:rsid w:val="00721AC6"/>
    <w:rsid w:val="007226F3"/>
    <w:rsid w:val="00724134"/>
    <w:rsid w:val="00724226"/>
    <w:rsid w:val="00724A14"/>
    <w:rsid w:val="00725B83"/>
    <w:rsid w:val="0072668B"/>
    <w:rsid w:val="00726969"/>
    <w:rsid w:val="00730A24"/>
    <w:rsid w:val="00730E0D"/>
    <w:rsid w:val="007322AC"/>
    <w:rsid w:val="00732718"/>
    <w:rsid w:val="00732BDA"/>
    <w:rsid w:val="00732D63"/>
    <w:rsid w:val="00733417"/>
    <w:rsid w:val="00733472"/>
    <w:rsid w:val="0073380F"/>
    <w:rsid w:val="007342A0"/>
    <w:rsid w:val="00734E0A"/>
    <w:rsid w:val="007351B9"/>
    <w:rsid w:val="00735293"/>
    <w:rsid w:val="007356C8"/>
    <w:rsid w:val="007362FC"/>
    <w:rsid w:val="007363D9"/>
    <w:rsid w:val="00737178"/>
    <w:rsid w:val="007375B1"/>
    <w:rsid w:val="007403B8"/>
    <w:rsid w:val="007407C3"/>
    <w:rsid w:val="007407F0"/>
    <w:rsid w:val="00741A8C"/>
    <w:rsid w:val="00741F0C"/>
    <w:rsid w:val="00741F53"/>
    <w:rsid w:val="0074302F"/>
    <w:rsid w:val="007431DC"/>
    <w:rsid w:val="00743AD6"/>
    <w:rsid w:val="00743E9E"/>
    <w:rsid w:val="00745646"/>
    <w:rsid w:val="0074578C"/>
    <w:rsid w:val="007459F4"/>
    <w:rsid w:val="00745AB1"/>
    <w:rsid w:val="00746101"/>
    <w:rsid w:val="00746FA0"/>
    <w:rsid w:val="0074703F"/>
    <w:rsid w:val="007471DC"/>
    <w:rsid w:val="00747DE5"/>
    <w:rsid w:val="00747F88"/>
    <w:rsid w:val="007502FE"/>
    <w:rsid w:val="00751181"/>
    <w:rsid w:val="00751CD8"/>
    <w:rsid w:val="00751EC5"/>
    <w:rsid w:val="00752DAF"/>
    <w:rsid w:val="00753043"/>
    <w:rsid w:val="0075494E"/>
    <w:rsid w:val="00755690"/>
    <w:rsid w:val="0075591B"/>
    <w:rsid w:val="00755AAD"/>
    <w:rsid w:val="00756387"/>
    <w:rsid w:val="0075666C"/>
    <w:rsid w:val="00756A20"/>
    <w:rsid w:val="00757188"/>
    <w:rsid w:val="00757347"/>
    <w:rsid w:val="007574CC"/>
    <w:rsid w:val="00757687"/>
    <w:rsid w:val="00757E6C"/>
    <w:rsid w:val="007604CA"/>
    <w:rsid w:val="00760A00"/>
    <w:rsid w:val="00761315"/>
    <w:rsid w:val="00761CE9"/>
    <w:rsid w:val="007624DA"/>
    <w:rsid w:val="00762D22"/>
    <w:rsid w:val="00763FFF"/>
    <w:rsid w:val="0076437C"/>
    <w:rsid w:val="00765248"/>
    <w:rsid w:val="0076534E"/>
    <w:rsid w:val="00765B51"/>
    <w:rsid w:val="00766B00"/>
    <w:rsid w:val="00766BBA"/>
    <w:rsid w:val="00766DDC"/>
    <w:rsid w:val="007704DB"/>
    <w:rsid w:val="007707CA"/>
    <w:rsid w:val="00770BC6"/>
    <w:rsid w:val="00770CEA"/>
    <w:rsid w:val="00772A75"/>
    <w:rsid w:val="007737B0"/>
    <w:rsid w:val="0077390A"/>
    <w:rsid w:val="00773BC0"/>
    <w:rsid w:val="00774421"/>
    <w:rsid w:val="00774D84"/>
    <w:rsid w:val="00775D9C"/>
    <w:rsid w:val="00775E65"/>
    <w:rsid w:val="00776171"/>
    <w:rsid w:val="007762DB"/>
    <w:rsid w:val="0077769E"/>
    <w:rsid w:val="00780242"/>
    <w:rsid w:val="00780D05"/>
    <w:rsid w:val="00780F1F"/>
    <w:rsid w:val="00781101"/>
    <w:rsid w:val="00781156"/>
    <w:rsid w:val="007812B0"/>
    <w:rsid w:val="007814FE"/>
    <w:rsid w:val="00781590"/>
    <w:rsid w:val="0078392D"/>
    <w:rsid w:val="00784ED5"/>
    <w:rsid w:val="0078597D"/>
    <w:rsid w:val="00786E6A"/>
    <w:rsid w:val="00787F71"/>
    <w:rsid w:val="00790376"/>
    <w:rsid w:val="007905C1"/>
    <w:rsid w:val="0079076C"/>
    <w:rsid w:val="00790803"/>
    <w:rsid w:val="00791285"/>
    <w:rsid w:val="00792913"/>
    <w:rsid w:val="00792A54"/>
    <w:rsid w:val="00792B15"/>
    <w:rsid w:val="00793113"/>
    <w:rsid w:val="007935EF"/>
    <w:rsid w:val="007938CE"/>
    <w:rsid w:val="00793B6A"/>
    <w:rsid w:val="0079527C"/>
    <w:rsid w:val="00795B11"/>
    <w:rsid w:val="00796D3D"/>
    <w:rsid w:val="00797822"/>
    <w:rsid w:val="00797A64"/>
    <w:rsid w:val="00797D24"/>
    <w:rsid w:val="007A09A8"/>
    <w:rsid w:val="007A0C41"/>
    <w:rsid w:val="007A0DAC"/>
    <w:rsid w:val="007A0E89"/>
    <w:rsid w:val="007A196D"/>
    <w:rsid w:val="007A1DB9"/>
    <w:rsid w:val="007A1EBB"/>
    <w:rsid w:val="007A31C0"/>
    <w:rsid w:val="007A3851"/>
    <w:rsid w:val="007A401F"/>
    <w:rsid w:val="007A4B84"/>
    <w:rsid w:val="007A4E4C"/>
    <w:rsid w:val="007A50F3"/>
    <w:rsid w:val="007A558E"/>
    <w:rsid w:val="007A7460"/>
    <w:rsid w:val="007B00CD"/>
    <w:rsid w:val="007B07B5"/>
    <w:rsid w:val="007B1AFE"/>
    <w:rsid w:val="007B2D1E"/>
    <w:rsid w:val="007B3763"/>
    <w:rsid w:val="007B4035"/>
    <w:rsid w:val="007B410C"/>
    <w:rsid w:val="007B495F"/>
    <w:rsid w:val="007B5D01"/>
    <w:rsid w:val="007B720A"/>
    <w:rsid w:val="007B7701"/>
    <w:rsid w:val="007B793C"/>
    <w:rsid w:val="007C01F1"/>
    <w:rsid w:val="007C1410"/>
    <w:rsid w:val="007C1E6C"/>
    <w:rsid w:val="007C217A"/>
    <w:rsid w:val="007C2880"/>
    <w:rsid w:val="007C2D6A"/>
    <w:rsid w:val="007C2EDC"/>
    <w:rsid w:val="007C3E1A"/>
    <w:rsid w:val="007C4493"/>
    <w:rsid w:val="007C559B"/>
    <w:rsid w:val="007C6024"/>
    <w:rsid w:val="007C6B04"/>
    <w:rsid w:val="007C71F8"/>
    <w:rsid w:val="007D0213"/>
    <w:rsid w:val="007D09E3"/>
    <w:rsid w:val="007D1368"/>
    <w:rsid w:val="007D1939"/>
    <w:rsid w:val="007D1CB5"/>
    <w:rsid w:val="007D1E3E"/>
    <w:rsid w:val="007D22B5"/>
    <w:rsid w:val="007D3391"/>
    <w:rsid w:val="007D3B33"/>
    <w:rsid w:val="007D5407"/>
    <w:rsid w:val="007D5DCB"/>
    <w:rsid w:val="007D716D"/>
    <w:rsid w:val="007D75CC"/>
    <w:rsid w:val="007E04A3"/>
    <w:rsid w:val="007E0789"/>
    <w:rsid w:val="007E1F92"/>
    <w:rsid w:val="007E228A"/>
    <w:rsid w:val="007E2C74"/>
    <w:rsid w:val="007E37E4"/>
    <w:rsid w:val="007E4010"/>
    <w:rsid w:val="007E4108"/>
    <w:rsid w:val="007E54AB"/>
    <w:rsid w:val="007E572D"/>
    <w:rsid w:val="007E5C72"/>
    <w:rsid w:val="007E7656"/>
    <w:rsid w:val="007E79C2"/>
    <w:rsid w:val="007E7E3B"/>
    <w:rsid w:val="007F01AA"/>
    <w:rsid w:val="007F0F4A"/>
    <w:rsid w:val="007F404B"/>
    <w:rsid w:val="007F4C2F"/>
    <w:rsid w:val="007F737C"/>
    <w:rsid w:val="007F7408"/>
    <w:rsid w:val="007F7AD1"/>
    <w:rsid w:val="008003C9"/>
    <w:rsid w:val="0080058D"/>
    <w:rsid w:val="00800716"/>
    <w:rsid w:val="00801EE7"/>
    <w:rsid w:val="0080233B"/>
    <w:rsid w:val="00802542"/>
    <w:rsid w:val="00802638"/>
    <w:rsid w:val="00802725"/>
    <w:rsid w:val="00802F8B"/>
    <w:rsid w:val="00803654"/>
    <w:rsid w:val="00803A62"/>
    <w:rsid w:val="00804234"/>
    <w:rsid w:val="008048AE"/>
    <w:rsid w:val="008055E7"/>
    <w:rsid w:val="00805D81"/>
    <w:rsid w:val="00806905"/>
    <w:rsid w:val="00806B0A"/>
    <w:rsid w:val="00806B10"/>
    <w:rsid w:val="00806B52"/>
    <w:rsid w:val="00807162"/>
    <w:rsid w:val="0081024D"/>
    <w:rsid w:val="00810815"/>
    <w:rsid w:val="008110F5"/>
    <w:rsid w:val="00811125"/>
    <w:rsid w:val="008119C7"/>
    <w:rsid w:val="00812213"/>
    <w:rsid w:val="00812A25"/>
    <w:rsid w:val="00812DA5"/>
    <w:rsid w:val="00812E62"/>
    <w:rsid w:val="00813918"/>
    <w:rsid w:val="00814060"/>
    <w:rsid w:val="00814AE8"/>
    <w:rsid w:val="00814B05"/>
    <w:rsid w:val="00815241"/>
    <w:rsid w:val="00815794"/>
    <w:rsid w:val="00815E56"/>
    <w:rsid w:val="0081648F"/>
    <w:rsid w:val="0081769F"/>
    <w:rsid w:val="0082127C"/>
    <w:rsid w:val="0082198B"/>
    <w:rsid w:val="00821ED9"/>
    <w:rsid w:val="008236D2"/>
    <w:rsid w:val="00823F03"/>
    <w:rsid w:val="0082767B"/>
    <w:rsid w:val="00827DE0"/>
    <w:rsid w:val="008304B2"/>
    <w:rsid w:val="008306E6"/>
    <w:rsid w:val="008306E9"/>
    <w:rsid w:val="00831519"/>
    <w:rsid w:val="0083187A"/>
    <w:rsid w:val="00831893"/>
    <w:rsid w:val="008328C3"/>
    <w:rsid w:val="0083323D"/>
    <w:rsid w:val="00834855"/>
    <w:rsid w:val="00834E34"/>
    <w:rsid w:val="00835BB1"/>
    <w:rsid w:val="00835C3A"/>
    <w:rsid w:val="008367D0"/>
    <w:rsid w:val="0083711F"/>
    <w:rsid w:val="00837A2E"/>
    <w:rsid w:val="00840965"/>
    <w:rsid w:val="00842921"/>
    <w:rsid w:val="00842DE4"/>
    <w:rsid w:val="00843C59"/>
    <w:rsid w:val="00843EBD"/>
    <w:rsid w:val="008442C5"/>
    <w:rsid w:val="008444E1"/>
    <w:rsid w:val="008449D9"/>
    <w:rsid w:val="00844EC6"/>
    <w:rsid w:val="00844F43"/>
    <w:rsid w:val="00845629"/>
    <w:rsid w:val="00845757"/>
    <w:rsid w:val="00845FF2"/>
    <w:rsid w:val="00846388"/>
    <w:rsid w:val="008463EA"/>
    <w:rsid w:val="008466D9"/>
    <w:rsid w:val="008470B1"/>
    <w:rsid w:val="008475F7"/>
    <w:rsid w:val="008477BD"/>
    <w:rsid w:val="00851DF9"/>
    <w:rsid w:val="00851FBE"/>
    <w:rsid w:val="00854507"/>
    <w:rsid w:val="008549BB"/>
    <w:rsid w:val="00855994"/>
    <w:rsid w:val="00855F68"/>
    <w:rsid w:val="008577B0"/>
    <w:rsid w:val="00857917"/>
    <w:rsid w:val="00857DC0"/>
    <w:rsid w:val="00861878"/>
    <w:rsid w:val="008620BD"/>
    <w:rsid w:val="00864543"/>
    <w:rsid w:val="00865C42"/>
    <w:rsid w:val="008662E0"/>
    <w:rsid w:val="0086635C"/>
    <w:rsid w:val="008665BC"/>
    <w:rsid w:val="00866D9B"/>
    <w:rsid w:val="008708FF"/>
    <w:rsid w:val="00870B86"/>
    <w:rsid w:val="008719AC"/>
    <w:rsid w:val="0087294D"/>
    <w:rsid w:val="00872F71"/>
    <w:rsid w:val="00873ED0"/>
    <w:rsid w:val="008746F2"/>
    <w:rsid w:val="0087506A"/>
    <w:rsid w:val="0087557D"/>
    <w:rsid w:val="00875602"/>
    <w:rsid w:val="0087586D"/>
    <w:rsid w:val="00875EF2"/>
    <w:rsid w:val="00876232"/>
    <w:rsid w:val="0087626A"/>
    <w:rsid w:val="00876384"/>
    <w:rsid w:val="00876B6B"/>
    <w:rsid w:val="00876C40"/>
    <w:rsid w:val="00876EBF"/>
    <w:rsid w:val="0087700E"/>
    <w:rsid w:val="00877924"/>
    <w:rsid w:val="00877E01"/>
    <w:rsid w:val="00880402"/>
    <w:rsid w:val="008806B7"/>
    <w:rsid w:val="00880F08"/>
    <w:rsid w:val="00881A66"/>
    <w:rsid w:val="00881D84"/>
    <w:rsid w:val="00883332"/>
    <w:rsid w:val="00883599"/>
    <w:rsid w:val="008838F5"/>
    <w:rsid w:val="00883D09"/>
    <w:rsid w:val="00883DEA"/>
    <w:rsid w:val="008848ED"/>
    <w:rsid w:val="00884997"/>
    <w:rsid w:val="008856AA"/>
    <w:rsid w:val="008877E0"/>
    <w:rsid w:val="00890E48"/>
    <w:rsid w:val="008912EF"/>
    <w:rsid w:val="00891622"/>
    <w:rsid w:val="00891735"/>
    <w:rsid w:val="0089293F"/>
    <w:rsid w:val="00892AA4"/>
    <w:rsid w:val="00893399"/>
    <w:rsid w:val="00894678"/>
    <w:rsid w:val="00895139"/>
    <w:rsid w:val="008952FC"/>
    <w:rsid w:val="00895BAF"/>
    <w:rsid w:val="00895E58"/>
    <w:rsid w:val="008969A2"/>
    <w:rsid w:val="00896E2F"/>
    <w:rsid w:val="008972E8"/>
    <w:rsid w:val="0089798D"/>
    <w:rsid w:val="00897FDB"/>
    <w:rsid w:val="008A1430"/>
    <w:rsid w:val="008A14F7"/>
    <w:rsid w:val="008A1BC4"/>
    <w:rsid w:val="008A1EB1"/>
    <w:rsid w:val="008A39AF"/>
    <w:rsid w:val="008A4117"/>
    <w:rsid w:val="008A4474"/>
    <w:rsid w:val="008A4F57"/>
    <w:rsid w:val="008A552A"/>
    <w:rsid w:val="008A55AB"/>
    <w:rsid w:val="008A622E"/>
    <w:rsid w:val="008A6A99"/>
    <w:rsid w:val="008A7AF0"/>
    <w:rsid w:val="008B0151"/>
    <w:rsid w:val="008B03FD"/>
    <w:rsid w:val="008B1077"/>
    <w:rsid w:val="008B19CE"/>
    <w:rsid w:val="008B2391"/>
    <w:rsid w:val="008B3126"/>
    <w:rsid w:val="008B380C"/>
    <w:rsid w:val="008B3977"/>
    <w:rsid w:val="008B3F11"/>
    <w:rsid w:val="008B441B"/>
    <w:rsid w:val="008B5740"/>
    <w:rsid w:val="008B67EB"/>
    <w:rsid w:val="008B7336"/>
    <w:rsid w:val="008C02F3"/>
    <w:rsid w:val="008C0DD1"/>
    <w:rsid w:val="008C0FB6"/>
    <w:rsid w:val="008C14BE"/>
    <w:rsid w:val="008C3A44"/>
    <w:rsid w:val="008C3EA9"/>
    <w:rsid w:val="008C4A85"/>
    <w:rsid w:val="008C5182"/>
    <w:rsid w:val="008C553B"/>
    <w:rsid w:val="008C5942"/>
    <w:rsid w:val="008C5E89"/>
    <w:rsid w:val="008C5F9E"/>
    <w:rsid w:val="008C68D9"/>
    <w:rsid w:val="008C7164"/>
    <w:rsid w:val="008C7585"/>
    <w:rsid w:val="008D0094"/>
    <w:rsid w:val="008D0C7C"/>
    <w:rsid w:val="008D1C8A"/>
    <w:rsid w:val="008D1FB7"/>
    <w:rsid w:val="008D2626"/>
    <w:rsid w:val="008D2E71"/>
    <w:rsid w:val="008D2E84"/>
    <w:rsid w:val="008D3CD6"/>
    <w:rsid w:val="008D4D17"/>
    <w:rsid w:val="008D57FE"/>
    <w:rsid w:val="008D5843"/>
    <w:rsid w:val="008D5B01"/>
    <w:rsid w:val="008D5C04"/>
    <w:rsid w:val="008D605A"/>
    <w:rsid w:val="008D6E85"/>
    <w:rsid w:val="008D7592"/>
    <w:rsid w:val="008E0CB8"/>
    <w:rsid w:val="008E0EA2"/>
    <w:rsid w:val="008E21DD"/>
    <w:rsid w:val="008E27F6"/>
    <w:rsid w:val="008E3038"/>
    <w:rsid w:val="008E3198"/>
    <w:rsid w:val="008E376C"/>
    <w:rsid w:val="008E3A77"/>
    <w:rsid w:val="008E3F80"/>
    <w:rsid w:val="008E46D6"/>
    <w:rsid w:val="008E5F50"/>
    <w:rsid w:val="008E660F"/>
    <w:rsid w:val="008F047E"/>
    <w:rsid w:val="008F0D42"/>
    <w:rsid w:val="008F1912"/>
    <w:rsid w:val="008F240A"/>
    <w:rsid w:val="008F3262"/>
    <w:rsid w:val="008F4241"/>
    <w:rsid w:val="008F44D9"/>
    <w:rsid w:val="008F4EDF"/>
    <w:rsid w:val="008F4FC4"/>
    <w:rsid w:val="008F5552"/>
    <w:rsid w:val="008F630C"/>
    <w:rsid w:val="008F6711"/>
    <w:rsid w:val="008F69AF"/>
    <w:rsid w:val="008F6A07"/>
    <w:rsid w:val="008F6DBA"/>
    <w:rsid w:val="008F730E"/>
    <w:rsid w:val="008F76D2"/>
    <w:rsid w:val="008F77DA"/>
    <w:rsid w:val="008F78DC"/>
    <w:rsid w:val="008F78EA"/>
    <w:rsid w:val="008F7929"/>
    <w:rsid w:val="00901776"/>
    <w:rsid w:val="00901981"/>
    <w:rsid w:val="00902114"/>
    <w:rsid w:val="009023AE"/>
    <w:rsid w:val="00902BDA"/>
    <w:rsid w:val="00902DE3"/>
    <w:rsid w:val="00902E04"/>
    <w:rsid w:val="00902EC1"/>
    <w:rsid w:val="0090309E"/>
    <w:rsid w:val="00903470"/>
    <w:rsid w:val="0090374A"/>
    <w:rsid w:val="009037FE"/>
    <w:rsid w:val="0090399A"/>
    <w:rsid w:val="00905786"/>
    <w:rsid w:val="00905CC5"/>
    <w:rsid w:val="00906C85"/>
    <w:rsid w:val="00906D94"/>
    <w:rsid w:val="0090720B"/>
    <w:rsid w:val="00907503"/>
    <w:rsid w:val="009078F6"/>
    <w:rsid w:val="00907B37"/>
    <w:rsid w:val="00910550"/>
    <w:rsid w:val="00910B56"/>
    <w:rsid w:val="00911DAA"/>
    <w:rsid w:val="00911EB5"/>
    <w:rsid w:val="0091207A"/>
    <w:rsid w:val="00912377"/>
    <w:rsid w:val="00912D4D"/>
    <w:rsid w:val="00912F51"/>
    <w:rsid w:val="00913A00"/>
    <w:rsid w:val="00913AFB"/>
    <w:rsid w:val="0091475E"/>
    <w:rsid w:val="0091485C"/>
    <w:rsid w:val="00914ADD"/>
    <w:rsid w:val="00916B3B"/>
    <w:rsid w:val="0092010D"/>
    <w:rsid w:val="00920C87"/>
    <w:rsid w:val="009210A7"/>
    <w:rsid w:val="0092115E"/>
    <w:rsid w:val="00921A75"/>
    <w:rsid w:val="00921C83"/>
    <w:rsid w:val="00922B98"/>
    <w:rsid w:val="00923A70"/>
    <w:rsid w:val="00924A8F"/>
    <w:rsid w:val="009250C0"/>
    <w:rsid w:val="00925365"/>
    <w:rsid w:val="009261F5"/>
    <w:rsid w:val="00927687"/>
    <w:rsid w:val="009305D1"/>
    <w:rsid w:val="00930C13"/>
    <w:rsid w:val="00930FFF"/>
    <w:rsid w:val="009313F9"/>
    <w:rsid w:val="00931567"/>
    <w:rsid w:val="009318C9"/>
    <w:rsid w:val="00932005"/>
    <w:rsid w:val="0093218F"/>
    <w:rsid w:val="00932237"/>
    <w:rsid w:val="00932591"/>
    <w:rsid w:val="009327F7"/>
    <w:rsid w:val="009329DF"/>
    <w:rsid w:val="00932EEE"/>
    <w:rsid w:val="00932FB6"/>
    <w:rsid w:val="00934EF3"/>
    <w:rsid w:val="00936666"/>
    <w:rsid w:val="009369EF"/>
    <w:rsid w:val="00937734"/>
    <w:rsid w:val="00937904"/>
    <w:rsid w:val="009405C1"/>
    <w:rsid w:val="00940668"/>
    <w:rsid w:val="00942076"/>
    <w:rsid w:val="009420A0"/>
    <w:rsid w:val="00942194"/>
    <w:rsid w:val="00944094"/>
    <w:rsid w:val="00945101"/>
    <w:rsid w:val="009456BA"/>
    <w:rsid w:val="00946434"/>
    <w:rsid w:val="00946960"/>
    <w:rsid w:val="00946E6C"/>
    <w:rsid w:val="009504EC"/>
    <w:rsid w:val="0095179A"/>
    <w:rsid w:val="00952337"/>
    <w:rsid w:val="009529E9"/>
    <w:rsid w:val="00952DF2"/>
    <w:rsid w:val="00952F38"/>
    <w:rsid w:val="009532AC"/>
    <w:rsid w:val="00953473"/>
    <w:rsid w:val="00953B22"/>
    <w:rsid w:val="00954461"/>
    <w:rsid w:val="00954726"/>
    <w:rsid w:val="00954E59"/>
    <w:rsid w:val="0095597E"/>
    <w:rsid w:val="009559CC"/>
    <w:rsid w:val="0095602E"/>
    <w:rsid w:val="00957E71"/>
    <w:rsid w:val="00957FCB"/>
    <w:rsid w:val="009609DB"/>
    <w:rsid w:val="00960C7A"/>
    <w:rsid w:val="00960E3C"/>
    <w:rsid w:val="00960EC8"/>
    <w:rsid w:val="00961193"/>
    <w:rsid w:val="0096156C"/>
    <w:rsid w:val="00962917"/>
    <w:rsid w:val="0096300F"/>
    <w:rsid w:val="00963970"/>
    <w:rsid w:val="009640DD"/>
    <w:rsid w:val="009641BC"/>
    <w:rsid w:val="00964E72"/>
    <w:rsid w:val="009659A6"/>
    <w:rsid w:val="009667C1"/>
    <w:rsid w:val="00966AAD"/>
    <w:rsid w:val="00966C6C"/>
    <w:rsid w:val="00966EAE"/>
    <w:rsid w:val="00966FB4"/>
    <w:rsid w:val="0096742D"/>
    <w:rsid w:val="00971363"/>
    <w:rsid w:val="009717D5"/>
    <w:rsid w:val="00971B45"/>
    <w:rsid w:val="0097222B"/>
    <w:rsid w:val="00972469"/>
    <w:rsid w:val="0097302C"/>
    <w:rsid w:val="009734F0"/>
    <w:rsid w:val="00973C57"/>
    <w:rsid w:val="0097433D"/>
    <w:rsid w:val="00974756"/>
    <w:rsid w:val="009749C3"/>
    <w:rsid w:val="009755A6"/>
    <w:rsid w:val="00975A15"/>
    <w:rsid w:val="00975D83"/>
    <w:rsid w:val="009776A6"/>
    <w:rsid w:val="00977DA0"/>
    <w:rsid w:val="00980484"/>
    <w:rsid w:val="00980B94"/>
    <w:rsid w:val="009826ED"/>
    <w:rsid w:val="009828C2"/>
    <w:rsid w:val="00983215"/>
    <w:rsid w:val="00983825"/>
    <w:rsid w:val="00983F73"/>
    <w:rsid w:val="009847DE"/>
    <w:rsid w:val="0098554F"/>
    <w:rsid w:val="00987224"/>
    <w:rsid w:val="00987CD4"/>
    <w:rsid w:val="0099041D"/>
    <w:rsid w:val="009922EE"/>
    <w:rsid w:val="0099464B"/>
    <w:rsid w:val="00995983"/>
    <w:rsid w:val="00997293"/>
    <w:rsid w:val="009A0070"/>
    <w:rsid w:val="009A0780"/>
    <w:rsid w:val="009A0A9F"/>
    <w:rsid w:val="009A0F75"/>
    <w:rsid w:val="009A19C9"/>
    <w:rsid w:val="009A2ECB"/>
    <w:rsid w:val="009A2F86"/>
    <w:rsid w:val="009A33C9"/>
    <w:rsid w:val="009A3E51"/>
    <w:rsid w:val="009A44D2"/>
    <w:rsid w:val="009A4B4E"/>
    <w:rsid w:val="009A5435"/>
    <w:rsid w:val="009A6ACA"/>
    <w:rsid w:val="009A723B"/>
    <w:rsid w:val="009A7605"/>
    <w:rsid w:val="009A7753"/>
    <w:rsid w:val="009B0B08"/>
    <w:rsid w:val="009B11B1"/>
    <w:rsid w:val="009B2308"/>
    <w:rsid w:val="009B28E5"/>
    <w:rsid w:val="009B2F92"/>
    <w:rsid w:val="009B353E"/>
    <w:rsid w:val="009B3BBA"/>
    <w:rsid w:val="009B3EB4"/>
    <w:rsid w:val="009B40AE"/>
    <w:rsid w:val="009B441D"/>
    <w:rsid w:val="009B466A"/>
    <w:rsid w:val="009B506D"/>
    <w:rsid w:val="009B5BA8"/>
    <w:rsid w:val="009B624D"/>
    <w:rsid w:val="009B6FCE"/>
    <w:rsid w:val="009B7295"/>
    <w:rsid w:val="009B7A55"/>
    <w:rsid w:val="009C00D7"/>
    <w:rsid w:val="009C14A7"/>
    <w:rsid w:val="009C2BE6"/>
    <w:rsid w:val="009C3223"/>
    <w:rsid w:val="009C3C5E"/>
    <w:rsid w:val="009C46BD"/>
    <w:rsid w:val="009C4A2E"/>
    <w:rsid w:val="009C4AE6"/>
    <w:rsid w:val="009C5C45"/>
    <w:rsid w:val="009C5D65"/>
    <w:rsid w:val="009C6357"/>
    <w:rsid w:val="009C6B27"/>
    <w:rsid w:val="009C6D87"/>
    <w:rsid w:val="009C706F"/>
    <w:rsid w:val="009D07DA"/>
    <w:rsid w:val="009D0FDB"/>
    <w:rsid w:val="009D102C"/>
    <w:rsid w:val="009D172F"/>
    <w:rsid w:val="009D272B"/>
    <w:rsid w:val="009D349A"/>
    <w:rsid w:val="009D3B8A"/>
    <w:rsid w:val="009D3DC8"/>
    <w:rsid w:val="009D4AD3"/>
    <w:rsid w:val="009D4BCB"/>
    <w:rsid w:val="009D5307"/>
    <w:rsid w:val="009E0B1E"/>
    <w:rsid w:val="009E0CDF"/>
    <w:rsid w:val="009E0E4F"/>
    <w:rsid w:val="009E0EFD"/>
    <w:rsid w:val="009E0F70"/>
    <w:rsid w:val="009E1393"/>
    <w:rsid w:val="009E1605"/>
    <w:rsid w:val="009E20D9"/>
    <w:rsid w:val="009E24C2"/>
    <w:rsid w:val="009E2C82"/>
    <w:rsid w:val="009E4063"/>
    <w:rsid w:val="009E44A3"/>
    <w:rsid w:val="009E6631"/>
    <w:rsid w:val="009E6DAB"/>
    <w:rsid w:val="009E7F82"/>
    <w:rsid w:val="009F02A7"/>
    <w:rsid w:val="009F062F"/>
    <w:rsid w:val="009F1133"/>
    <w:rsid w:val="009F18EC"/>
    <w:rsid w:val="009F2FA1"/>
    <w:rsid w:val="009F43A4"/>
    <w:rsid w:val="009F48AD"/>
    <w:rsid w:val="009F57BC"/>
    <w:rsid w:val="009F6758"/>
    <w:rsid w:val="009F7B65"/>
    <w:rsid w:val="009F7CD6"/>
    <w:rsid w:val="00A00B12"/>
    <w:rsid w:val="00A036FA"/>
    <w:rsid w:val="00A03D7D"/>
    <w:rsid w:val="00A04902"/>
    <w:rsid w:val="00A05A24"/>
    <w:rsid w:val="00A06368"/>
    <w:rsid w:val="00A07E48"/>
    <w:rsid w:val="00A100B6"/>
    <w:rsid w:val="00A10565"/>
    <w:rsid w:val="00A11466"/>
    <w:rsid w:val="00A117CA"/>
    <w:rsid w:val="00A125BD"/>
    <w:rsid w:val="00A13F72"/>
    <w:rsid w:val="00A13FDE"/>
    <w:rsid w:val="00A145D0"/>
    <w:rsid w:val="00A14B0F"/>
    <w:rsid w:val="00A1550C"/>
    <w:rsid w:val="00A1578F"/>
    <w:rsid w:val="00A1600C"/>
    <w:rsid w:val="00A16331"/>
    <w:rsid w:val="00A164D9"/>
    <w:rsid w:val="00A16675"/>
    <w:rsid w:val="00A1691A"/>
    <w:rsid w:val="00A16BF9"/>
    <w:rsid w:val="00A17A30"/>
    <w:rsid w:val="00A21474"/>
    <w:rsid w:val="00A215DD"/>
    <w:rsid w:val="00A217DB"/>
    <w:rsid w:val="00A237EB"/>
    <w:rsid w:val="00A23B5F"/>
    <w:rsid w:val="00A25F79"/>
    <w:rsid w:val="00A26153"/>
    <w:rsid w:val="00A265E8"/>
    <w:rsid w:val="00A26BFF"/>
    <w:rsid w:val="00A26E77"/>
    <w:rsid w:val="00A27528"/>
    <w:rsid w:val="00A27913"/>
    <w:rsid w:val="00A27969"/>
    <w:rsid w:val="00A27C78"/>
    <w:rsid w:val="00A310E6"/>
    <w:rsid w:val="00A31750"/>
    <w:rsid w:val="00A32459"/>
    <w:rsid w:val="00A32FC3"/>
    <w:rsid w:val="00A33297"/>
    <w:rsid w:val="00A3399F"/>
    <w:rsid w:val="00A3487A"/>
    <w:rsid w:val="00A349D3"/>
    <w:rsid w:val="00A34D8E"/>
    <w:rsid w:val="00A35111"/>
    <w:rsid w:val="00A35477"/>
    <w:rsid w:val="00A355AF"/>
    <w:rsid w:val="00A355FA"/>
    <w:rsid w:val="00A359A9"/>
    <w:rsid w:val="00A35DD9"/>
    <w:rsid w:val="00A37D86"/>
    <w:rsid w:val="00A37E64"/>
    <w:rsid w:val="00A40625"/>
    <w:rsid w:val="00A4172A"/>
    <w:rsid w:val="00A419E7"/>
    <w:rsid w:val="00A41D14"/>
    <w:rsid w:val="00A41E9F"/>
    <w:rsid w:val="00A4241F"/>
    <w:rsid w:val="00A42B37"/>
    <w:rsid w:val="00A43306"/>
    <w:rsid w:val="00A434D0"/>
    <w:rsid w:val="00A43B7F"/>
    <w:rsid w:val="00A442C7"/>
    <w:rsid w:val="00A44372"/>
    <w:rsid w:val="00A444C7"/>
    <w:rsid w:val="00A44A0C"/>
    <w:rsid w:val="00A452E2"/>
    <w:rsid w:val="00A452F1"/>
    <w:rsid w:val="00A453A1"/>
    <w:rsid w:val="00A454DD"/>
    <w:rsid w:val="00A45BEB"/>
    <w:rsid w:val="00A45DE1"/>
    <w:rsid w:val="00A464AF"/>
    <w:rsid w:val="00A46CA2"/>
    <w:rsid w:val="00A46CEA"/>
    <w:rsid w:val="00A476BB"/>
    <w:rsid w:val="00A478C6"/>
    <w:rsid w:val="00A47BE4"/>
    <w:rsid w:val="00A5191D"/>
    <w:rsid w:val="00A51E5C"/>
    <w:rsid w:val="00A525F9"/>
    <w:rsid w:val="00A52C6F"/>
    <w:rsid w:val="00A536D6"/>
    <w:rsid w:val="00A537AF"/>
    <w:rsid w:val="00A5499D"/>
    <w:rsid w:val="00A554D0"/>
    <w:rsid w:val="00A55518"/>
    <w:rsid w:val="00A561CA"/>
    <w:rsid w:val="00A56796"/>
    <w:rsid w:val="00A56E74"/>
    <w:rsid w:val="00A57307"/>
    <w:rsid w:val="00A574DE"/>
    <w:rsid w:val="00A57554"/>
    <w:rsid w:val="00A575B5"/>
    <w:rsid w:val="00A5765B"/>
    <w:rsid w:val="00A6008F"/>
    <w:rsid w:val="00A60903"/>
    <w:rsid w:val="00A60AAA"/>
    <w:rsid w:val="00A61406"/>
    <w:rsid w:val="00A615F2"/>
    <w:rsid w:val="00A61834"/>
    <w:rsid w:val="00A6282F"/>
    <w:rsid w:val="00A6328C"/>
    <w:rsid w:val="00A63531"/>
    <w:rsid w:val="00A63C4F"/>
    <w:rsid w:val="00A64245"/>
    <w:rsid w:val="00A657E8"/>
    <w:rsid w:val="00A66A14"/>
    <w:rsid w:val="00A66CFC"/>
    <w:rsid w:val="00A6754E"/>
    <w:rsid w:val="00A67CDE"/>
    <w:rsid w:val="00A70733"/>
    <w:rsid w:val="00A71D97"/>
    <w:rsid w:val="00A72AF9"/>
    <w:rsid w:val="00A7300B"/>
    <w:rsid w:val="00A735A5"/>
    <w:rsid w:val="00A74038"/>
    <w:rsid w:val="00A74227"/>
    <w:rsid w:val="00A74C84"/>
    <w:rsid w:val="00A75B75"/>
    <w:rsid w:val="00A76797"/>
    <w:rsid w:val="00A771DE"/>
    <w:rsid w:val="00A771F4"/>
    <w:rsid w:val="00A77205"/>
    <w:rsid w:val="00A800D4"/>
    <w:rsid w:val="00A80438"/>
    <w:rsid w:val="00A805AC"/>
    <w:rsid w:val="00A8115E"/>
    <w:rsid w:val="00A81A24"/>
    <w:rsid w:val="00A81D7E"/>
    <w:rsid w:val="00A825A8"/>
    <w:rsid w:val="00A828F9"/>
    <w:rsid w:val="00A82C18"/>
    <w:rsid w:val="00A83758"/>
    <w:rsid w:val="00A839CF"/>
    <w:rsid w:val="00A84D06"/>
    <w:rsid w:val="00A854FA"/>
    <w:rsid w:val="00A85578"/>
    <w:rsid w:val="00A86B08"/>
    <w:rsid w:val="00A8778D"/>
    <w:rsid w:val="00A87FB6"/>
    <w:rsid w:val="00A901B4"/>
    <w:rsid w:val="00A910AB"/>
    <w:rsid w:val="00A91CA1"/>
    <w:rsid w:val="00A91CE0"/>
    <w:rsid w:val="00A92014"/>
    <w:rsid w:val="00A92A3F"/>
    <w:rsid w:val="00A92D68"/>
    <w:rsid w:val="00A94308"/>
    <w:rsid w:val="00A947F4"/>
    <w:rsid w:val="00A94CAB"/>
    <w:rsid w:val="00A95A05"/>
    <w:rsid w:val="00A96D73"/>
    <w:rsid w:val="00A97A84"/>
    <w:rsid w:val="00A97DEA"/>
    <w:rsid w:val="00A97FFD"/>
    <w:rsid w:val="00AA0303"/>
    <w:rsid w:val="00AA0759"/>
    <w:rsid w:val="00AA19C9"/>
    <w:rsid w:val="00AA1DD0"/>
    <w:rsid w:val="00AA2804"/>
    <w:rsid w:val="00AA29CE"/>
    <w:rsid w:val="00AA2A16"/>
    <w:rsid w:val="00AA3558"/>
    <w:rsid w:val="00AA3E9A"/>
    <w:rsid w:val="00AA4607"/>
    <w:rsid w:val="00AA50B6"/>
    <w:rsid w:val="00AA5419"/>
    <w:rsid w:val="00AA54BE"/>
    <w:rsid w:val="00AA57F3"/>
    <w:rsid w:val="00AA5DF9"/>
    <w:rsid w:val="00AA5E0E"/>
    <w:rsid w:val="00AA646E"/>
    <w:rsid w:val="00AA780B"/>
    <w:rsid w:val="00AA7CBF"/>
    <w:rsid w:val="00AB1656"/>
    <w:rsid w:val="00AB215C"/>
    <w:rsid w:val="00AB2596"/>
    <w:rsid w:val="00AB3227"/>
    <w:rsid w:val="00AB4875"/>
    <w:rsid w:val="00AB4CB5"/>
    <w:rsid w:val="00AB524C"/>
    <w:rsid w:val="00AB57EB"/>
    <w:rsid w:val="00AB5881"/>
    <w:rsid w:val="00AB588B"/>
    <w:rsid w:val="00AB6312"/>
    <w:rsid w:val="00AB79DF"/>
    <w:rsid w:val="00AB7A79"/>
    <w:rsid w:val="00AC092E"/>
    <w:rsid w:val="00AC0A19"/>
    <w:rsid w:val="00AC0B38"/>
    <w:rsid w:val="00AC0BCF"/>
    <w:rsid w:val="00AC0C5D"/>
    <w:rsid w:val="00AC0CE3"/>
    <w:rsid w:val="00AC10D5"/>
    <w:rsid w:val="00AC2AB5"/>
    <w:rsid w:val="00AC2B01"/>
    <w:rsid w:val="00AC313D"/>
    <w:rsid w:val="00AC417E"/>
    <w:rsid w:val="00AC4E7C"/>
    <w:rsid w:val="00AC6F39"/>
    <w:rsid w:val="00AD05B4"/>
    <w:rsid w:val="00AD0A1C"/>
    <w:rsid w:val="00AD0AFC"/>
    <w:rsid w:val="00AD0D5B"/>
    <w:rsid w:val="00AD0DDF"/>
    <w:rsid w:val="00AD232F"/>
    <w:rsid w:val="00AD2406"/>
    <w:rsid w:val="00AD2622"/>
    <w:rsid w:val="00AD28AB"/>
    <w:rsid w:val="00AD322E"/>
    <w:rsid w:val="00AD3788"/>
    <w:rsid w:val="00AD3CBC"/>
    <w:rsid w:val="00AD5660"/>
    <w:rsid w:val="00AD6B1F"/>
    <w:rsid w:val="00AD6BF1"/>
    <w:rsid w:val="00AD7E72"/>
    <w:rsid w:val="00AE0099"/>
    <w:rsid w:val="00AE0409"/>
    <w:rsid w:val="00AE0771"/>
    <w:rsid w:val="00AE24B1"/>
    <w:rsid w:val="00AE2FB9"/>
    <w:rsid w:val="00AE362A"/>
    <w:rsid w:val="00AE3A03"/>
    <w:rsid w:val="00AE42F4"/>
    <w:rsid w:val="00AE4630"/>
    <w:rsid w:val="00AE4AD4"/>
    <w:rsid w:val="00AE50FA"/>
    <w:rsid w:val="00AE59B8"/>
    <w:rsid w:val="00AE5AF0"/>
    <w:rsid w:val="00AE61C7"/>
    <w:rsid w:val="00AE640E"/>
    <w:rsid w:val="00AE65F9"/>
    <w:rsid w:val="00AE743F"/>
    <w:rsid w:val="00AE7441"/>
    <w:rsid w:val="00AF0413"/>
    <w:rsid w:val="00AF07FB"/>
    <w:rsid w:val="00AF1845"/>
    <w:rsid w:val="00AF28D5"/>
    <w:rsid w:val="00AF30C3"/>
    <w:rsid w:val="00AF35DF"/>
    <w:rsid w:val="00AF4056"/>
    <w:rsid w:val="00AF46B2"/>
    <w:rsid w:val="00AF47AE"/>
    <w:rsid w:val="00AF4A23"/>
    <w:rsid w:val="00AF6243"/>
    <w:rsid w:val="00AF64DE"/>
    <w:rsid w:val="00AF662A"/>
    <w:rsid w:val="00AF6D62"/>
    <w:rsid w:val="00AF77F0"/>
    <w:rsid w:val="00AF7F90"/>
    <w:rsid w:val="00B000F3"/>
    <w:rsid w:val="00B0011A"/>
    <w:rsid w:val="00B00F1B"/>
    <w:rsid w:val="00B014A8"/>
    <w:rsid w:val="00B015C9"/>
    <w:rsid w:val="00B01980"/>
    <w:rsid w:val="00B02ACB"/>
    <w:rsid w:val="00B02C60"/>
    <w:rsid w:val="00B05324"/>
    <w:rsid w:val="00B062DF"/>
    <w:rsid w:val="00B0641E"/>
    <w:rsid w:val="00B06A3E"/>
    <w:rsid w:val="00B07F12"/>
    <w:rsid w:val="00B100E1"/>
    <w:rsid w:val="00B10A90"/>
    <w:rsid w:val="00B110E2"/>
    <w:rsid w:val="00B1160B"/>
    <w:rsid w:val="00B12341"/>
    <w:rsid w:val="00B1252B"/>
    <w:rsid w:val="00B12795"/>
    <w:rsid w:val="00B13A69"/>
    <w:rsid w:val="00B14E95"/>
    <w:rsid w:val="00B1628C"/>
    <w:rsid w:val="00B1632D"/>
    <w:rsid w:val="00B16BB8"/>
    <w:rsid w:val="00B17287"/>
    <w:rsid w:val="00B17C83"/>
    <w:rsid w:val="00B2085A"/>
    <w:rsid w:val="00B217C1"/>
    <w:rsid w:val="00B21ECF"/>
    <w:rsid w:val="00B2208A"/>
    <w:rsid w:val="00B2249A"/>
    <w:rsid w:val="00B231B4"/>
    <w:rsid w:val="00B241BC"/>
    <w:rsid w:val="00B24627"/>
    <w:rsid w:val="00B26048"/>
    <w:rsid w:val="00B26E7C"/>
    <w:rsid w:val="00B2729C"/>
    <w:rsid w:val="00B275F3"/>
    <w:rsid w:val="00B27E4F"/>
    <w:rsid w:val="00B31311"/>
    <w:rsid w:val="00B3134E"/>
    <w:rsid w:val="00B3168F"/>
    <w:rsid w:val="00B32003"/>
    <w:rsid w:val="00B326BE"/>
    <w:rsid w:val="00B33497"/>
    <w:rsid w:val="00B3426A"/>
    <w:rsid w:val="00B346F3"/>
    <w:rsid w:val="00B34AD6"/>
    <w:rsid w:val="00B3634C"/>
    <w:rsid w:val="00B370D2"/>
    <w:rsid w:val="00B37CB0"/>
    <w:rsid w:val="00B410EF"/>
    <w:rsid w:val="00B41135"/>
    <w:rsid w:val="00B41728"/>
    <w:rsid w:val="00B420E4"/>
    <w:rsid w:val="00B42567"/>
    <w:rsid w:val="00B42F8C"/>
    <w:rsid w:val="00B431E2"/>
    <w:rsid w:val="00B4383F"/>
    <w:rsid w:val="00B43F62"/>
    <w:rsid w:val="00B44399"/>
    <w:rsid w:val="00B443B5"/>
    <w:rsid w:val="00B4595B"/>
    <w:rsid w:val="00B45EE9"/>
    <w:rsid w:val="00B460B7"/>
    <w:rsid w:val="00B465C2"/>
    <w:rsid w:val="00B47059"/>
    <w:rsid w:val="00B505C6"/>
    <w:rsid w:val="00B511CB"/>
    <w:rsid w:val="00B513C5"/>
    <w:rsid w:val="00B5140F"/>
    <w:rsid w:val="00B51883"/>
    <w:rsid w:val="00B51B11"/>
    <w:rsid w:val="00B51D55"/>
    <w:rsid w:val="00B51F21"/>
    <w:rsid w:val="00B53C1A"/>
    <w:rsid w:val="00B55335"/>
    <w:rsid w:val="00B55C3C"/>
    <w:rsid w:val="00B55E67"/>
    <w:rsid w:val="00B57B95"/>
    <w:rsid w:val="00B57DAA"/>
    <w:rsid w:val="00B57F1A"/>
    <w:rsid w:val="00B618D7"/>
    <w:rsid w:val="00B635E0"/>
    <w:rsid w:val="00B63CA6"/>
    <w:rsid w:val="00B640EF"/>
    <w:rsid w:val="00B64193"/>
    <w:rsid w:val="00B64251"/>
    <w:rsid w:val="00B64497"/>
    <w:rsid w:val="00B648EA"/>
    <w:rsid w:val="00B65BDB"/>
    <w:rsid w:val="00B66F7F"/>
    <w:rsid w:val="00B671C2"/>
    <w:rsid w:val="00B67272"/>
    <w:rsid w:val="00B67DA0"/>
    <w:rsid w:val="00B706D9"/>
    <w:rsid w:val="00B70BD9"/>
    <w:rsid w:val="00B719AF"/>
    <w:rsid w:val="00B71F60"/>
    <w:rsid w:val="00B72199"/>
    <w:rsid w:val="00B721CC"/>
    <w:rsid w:val="00B725AC"/>
    <w:rsid w:val="00B72DDD"/>
    <w:rsid w:val="00B738E6"/>
    <w:rsid w:val="00B7394B"/>
    <w:rsid w:val="00B73B45"/>
    <w:rsid w:val="00B753ED"/>
    <w:rsid w:val="00B75746"/>
    <w:rsid w:val="00B75AFE"/>
    <w:rsid w:val="00B76183"/>
    <w:rsid w:val="00B76369"/>
    <w:rsid w:val="00B76679"/>
    <w:rsid w:val="00B76DAE"/>
    <w:rsid w:val="00B76FD8"/>
    <w:rsid w:val="00B77591"/>
    <w:rsid w:val="00B775F2"/>
    <w:rsid w:val="00B776FB"/>
    <w:rsid w:val="00B77D7B"/>
    <w:rsid w:val="00B77E46"/>
    <w:rsid w:val="00B8005B"/>
    <w:rsid w:val="00B80B7E"/>
    <w:rsid w:val="00B80E8E"/>
    <w:rsid w:val="00B8122C"/>
    <w:rsid w:val="00B8127F"/>
    <w:rsid w:val="00B814E2"/>
    <w:rsid w:val="00B81514"/>
    <w:rsid w:val="00B818C8"/>
    <w:rsid w:val="00B81C4D"/>
    <w:rsid w:val="00B8208B"/>
    <w:rsid w:val="00B825CA"/>
    <w:rsid w:val="00B826A8"/>
    <w:rsid w:val="00B827FE"/>
    <w:rsid w:val="00B83359"/>
    <w:rsid w:val="00B836CD"/>
    <w:rsid w:val="00B84886"/>
    <w:rsid w:val="00B8489A"/>
    <w:rsid w:val="00B84AA2"/>
    <w:rsid w:val="00B84C15"/>
    <w:rsid w:val="00B8543F"/>
    <w:rsid w:val="00B85695"/>
    <w:rsid w:val="00B85730"/>
    <w:rsid w:val="00B85BDB"/>
    <w:rsid w:val="00B85F0A"/>
    <w:rsid w:val="00B86757"/>
    <w:rsid w:val="00B86ABB"/>
    <w:rsid w:val="00B876EA"/>
    <w:rsid w:val="00B87A3F"/>
    <w:rsid w:val="00B90710"/>
    <w:rsid w:val="00B90824"/>
    <w:rsid w:val="00B90E0A"/>
    <w:rsid w:val="00B9127E"/>
    <w:rsid w:val="00B9129A"/>
    <w:rsid w:val="00B924C0"/>
    <w:rsid w:val="00B92DEE"/>
    <w:rsid w:val="00B939B6"/>
    <w:rsid w:val="00B9540A"/>
    <w:rsid w:val="00B973E9"/>
    <w:rsid w:val="00B977DF"/>
    <w:rsid w:val="00BA0075"/>
    <w:rsid w:val="00BA0084"/>
    <w:rsid w:val="00BA016A"/>
    <w:rsid w:val="00BA03C8"/>
    <w:rsid w:val="00BA07F9"/>
    <w:rsid w:val="00BA10B2"/>
    <w:rsid w:val="00BA1616"/>
    <w:rsid w:val="00BA1958"/>
    <w:rsid w:val="00BA1CAE"/>
    <w:rsid w:val="00BA1CF8"/>
    <w:rsid w:val="00BA29B4"/>
    <w:rsid w:val="00BA29FF"/>
    <w:rsid w:val="00BA3190"/>
    <w:rsid w:val="00BA3642"/>
    <w:rsid w:val="00BA4D49"/>
    <w:rsid w:val="00BA56F5"/>
    <w:rsid w:val="00BA6E17"/>
    <w:rsid w:val="00BA7BF1"/>
    <w:rsid w:val="00BA7F8A"/>
    <w:rsid w:val="00BB1E44"/>
    <w:rsid w:val="00BB28EF"/>
    <w:rsid w:val="00BB2AF9"/>
    <w:rsid w:val="00BB4914"/>
    <w:rsid w:val="00BB4D29"/>
    <w:rsid w:val="00BB4F24"/>
    <w:rsid w:val="00BB56B1"/>
    <w:rsid w:val="00BB6E1F"/>
    <w:rsid w:val="00BB798F"/>
    <w:rsid w:val="00BC0088"/>
    <w:rsid w:val="00BC0215"/>
    <w:rsid w:val="00BC0A4D"/>
    <w:rsid w:val="00BC0D41"/>
    <w:rsid w:val="00BC10E4"/>
    <w:rsid w:val="00BC1263"/>
    <w:rsid w:val="00BC2408"/>
    <w:rsid w:val="00BC323E"/>
    <w:rsid w:val="00BC3243"/>
    <w:rsid w:val="00BC3610"/>
    <w:rsid w:val="00BC3A25"/>
    <w:rsid w:val="00BC4806"/>
    <w:rsid w:val="00BC4F2B"/>
    <w:rsid w:val="00BC5335"/>
    <w:rsid w:val="00BC542F"/>
    <w:rsid w:val="00BC58A8"/>
    <w:rsid w:val="00BC5E4F"/>
    <w:rsid w:val="00BC66F1"/>
    <w:rsid w:val="00BC6AD0"/>
    <w:rsid w:val="00BC6EF0"/>
    <w:rsid w:val="00BC74BB"/>
    <w:rsid w:val="00BC757E"/>
    <w:rsid w:val="00BD0708"/>
    <w:rsid w:val="00BD13B9"/>
    <w:rsid w:val="00BD15C2"/>
    <w:rsid w:val="00BD2508"/>
    <w:rsid w:val="00BD259C"/>
    <w:rsid w:val="00BD2EFB"/>
    <w:rsid w:val="00BD4128"/>
    <w:rsid w:val="00BD4322"/>
    <w:rsid w:val="00BD5816"/>
    <w:rsid w:val="00BD5D5A"/>
    <w:rsid w:val="00BD6905"/>
    <w:rsid w:val="00BD6958"/>
    <w:rsid w:val="00BD6D33"/>
    <w:rsid w:val="00BD6D67"/>
    <w:rsid w:val="00BD7588"/>
    <w:rsid w:val="00BD7759"/>
    <w:rsid w:val="00BD7A37"/>
    <w:rsid w:val="00BE04FA"/>
    <w:rsid w:val="00BE136C"/>
    <w:rsid w:val="00BE1937"/>
    <w:rsid w:val="00BE1DBB"/>
    <w:rsid w:val="00BE2194"/>
    <w:rsid w:val="00BE274C"/>
    <w:rsid w:val="00BE2B4E"/>
    <w:rsid w:val="00BE2B9D"/>
    <w:rsid w:val="00BE2BA0"/>
    <w:rsid w:val="00BE3438"/>
    <w:rsid w:val="00BE3A72"/>
    <w:rsid w:val="00BE3CE9"/>
    <w:rsid w:val="00BE41EC"/>
    <w:rsid w:val="00BE4223"/>
    <w:rsid w:val="00BE4366"/>
    <w:rsid w:val="00BE4AFC"/>
    <w:rsid w:val="00BE4F17"/>
    <w:rsid w:val="00BE56C4"/>
    <w:rsid w:val="00BE6190"/>
    <w:rsid w:val="00BF084D"/>
    <w:rsid w:val="00BF0D71"/>
    <w:rsid w:val="00BF16A9"/>
    <w:rsid w:val="00BF206B"/>
    <w:rsid w:val="00BF33DF"/>
    <w:rsid w:val="00BF3E8D"/>
    <w:rsid w:val="00BF471C"/>
    <w:rsid w:val="00BF4851"/>
    <w:rsid w:val="00BF4EBE"/>
    <w:rsid w:val="00BF5E99"/>
    <w:rsid w:val="00BF6A24"/>
    <w:rsid w:val="00BF6C45"/>
    <w:rsid w:val="00BF7131"/>
    <w:rsid w:val="00BF71B5"/>
    <w:rsid w:val="00BF7C06"/>
    <w:rsid w:val="00BF7ED2"/>
    <w:rsid w:val="00BF7EDA"/>
    <w:rsid w:val="00C00650"/>
    <w:rsid w:val="00C01B2D"/>
    <w:rsid w:val="00C01C2B"/>
    <w:rsid w:val="00C0265E"/>
    <w:rsid w:val="00C032A7"/>
    <w:rsid w:val="00C04551"/>
    <w:rsid w:val="00C04EBB"/>
    <w:rsid w:val="00C05480"/>
    <w:rsid w:val="00C05E4F"/>
    <w:rsid w:val="00C05F7E"/>
    <w:rsid w:val="00C0639A"/>
    <w:rsid w:val="00C06B11"/>
    <w:rsid w:val="00C06BCF"/>
    <w:rsid w:val="00C071C6"/>
    <w:rsid w:val="00C079DD"/>
    <w:rsid w:val="00C079F1"/>
    <w:rsid w:val="00C07FD6"/>
    <w:rsid w:val="00C10123"/>
    <w:rsid w:val="00C1123A"/>
    <w:rsid w:val="00C11527"/>
    <w:rsid w:val="00C117D6"/>
    <w:rsid w:val="00C1191A"/>
    <w:rsid w:val="00C11D9C"/>
    <w:rsid w:val="00C11FE3"/>
    <w:rsid w:val="00C12215"/>
    <w:rsid w:val="00C125CE"/>
    <w:rsid w:val="00C12E7B"/>
    <w:rsid w:val="00C1374A"/>
    <w:rsid w:val="00C139B0"/>
    <w:rsid w:val="00C15538"/>
    <w:rsid w:val="00C15DCD"/>
    <w:rsid w:val="00C1741F"/>
    <w:rsid w:val="00C175B9"/>
    <w:rsid w:val="00C17CEE"/>
    <w:rsid w:val="00C2027A"/>
    <w:rsid w:val="00C203CC"/>
    <w:rsid w:val="00C20552"/>
    <w:rsid w:val="00C20574"/>
    <w:rsid w:val="00C20EB1"/>
    <w:rsid w:val="00C21291"/>
    <w:rsid w:val="00C21A5B"/>
    <w:rsid w:val="00C21F08"/>
    <w:rsid w:val="00C22BD0"/>
    <w:rsid w:val="00C23DCE"/>
    <w:rsid w:val="00C23EE2"/>
    <w:rsid w:val="00C240DC"/>
    <w:rsid w:val="00C24A51"/>
    <w:rsid w:val="00C254E0"/>
    <w:rsid w:val="00C262A4"/>
    <w:rsid w:val="00C26592"/>
    <w:rsid w:val="00C265AC"/>
    <w:rsid w:val="00C267AF"/>
    <w:rsid w:val="00C268B5"/>
    <w:rsid w:val="00C268E8"/>
    <w:rsid w:val="00C26D96"/>
    <w:rsid w:val="00C27189"/>
    <w:rsid w:val="00C273EB"/>
    <w:rsid w:val="00C3047F"/>
    <w:rsid w:val="00C3049F"/>
    <w:rsid w:val="00C30647"/>
    <w:rsid w:val="00C30AD0"/>
    <w:rsid w:val="00C3181E"/>
    <w:rsid w:val="00C31A32"/>
    <w:rsid w:val="00C3202F"/>
    <w:rsid w:val="00C32119"/>
    <w:rsid w:val="00C32292"/>
    <w:rsid w:val="00C32972"/>
    <w:rsid w:val="00C32E46"/>
    <w:rsid w:val="00C3317B"/>
    <w:rsid w:val="00C3496B"/>
    <w:rsid w:val="00C34CD8"/>
    <w:rsid w:val="00C357F4"/>
    <w:rsid w:val="00C36369"/>
    <w:rsid w:val="00C366B6"/>
    <w:rsid w:val="00C369A3"/>
    <w:rsid w:val="00C402C1"/>
    <w:rsid w:val="00C409A2"/>
    <w:rsid w:val="00C40DAC"/>
    <w:rsid w:val="00C416E2"/>
    <w:rsid w:val="00C42EA4"/>
    <w:rsid w:val="00C437A4"/>
    <w:rsid w:val="00C4433B"/>
    <w:rsid w:val="00C443A0"/>
    <w:rsid w:val="00C44D88"/>
    <w:rsid w:val="00C44EF6"/>
    <w:rsid w:val="00C45307"/>
    <w:rsid w:val="00C45E11"/>
    <w:rsid w:val="00C46DCA"/>
    <w:rsid w:val="00C47296"/>
    <w:rsid w:val="00C47955"/>
    <w:rsid w:val="00C501F8"/>
    <w:rsid w:val="00C503A8"/>
    <w:rsid w:val="00C506A9"/>
    <w:rsid w:val="00C50A80"/>
    <w:rsid w:val="00C5160F"/>
    <w:rsid w:val="00C52741"/>
    <w:rsid w:val="00C529DF"/>
    <w:rsid w:val="00C534ED"/>
    <w:rsid w:val="00C53781"/>
    <w:rsid w:val="00C54DEE"/>
    <w:rsid w:val="00C55CB2"/>
    <w:rsid w:val="00C56916"/>
    <w:rsid w:val="00C572AA"/>
    <w:rsid w:val="00C5741E"/>
    <w:rsid w:val="00C603D3"/>
    <w:rsid w:val="00C60B53"/>
    <w:rsid w:val="00C6116C"/>
    <w:rsid w:val="00C612ED"/>
    <w:rsid w:val="00C61524"/>
    <w:rsid w:val="00C61E76"/>
    <w:rsid w:val="00C62ACA"/>
    <w:rsid w:val="00C6349E"/>
    <w:rsid w:val="00C63635"/>
    <w:rsid w:val="00C656D1"/>
    <w:rsid w:val="00C65C49"/>
    <w:rsid w:val="00C660C6"/>
    <w:rsid w:val="00C6696C"/>
    <w:rsid w:val="00C670DB"/>
    <w:rsid w:val="00C67783"/>
    <w:rsid w:val="00C72062"/>
    <w:rsid w:val="00C7317E"/>
    <w:rsid w:val="00C73B7D"/>
    <w:rsid w:val="00C7596A"/>
    <w:rsid w:val="00C7610B"/>
    <w:rsid w:val="00C7660A"/>
    <w:rsid w:val="00C76900"/>
    <w:rsid w:val="00C77138"/>
    <w:rsid w:val="00C814B2"/>
    <w:rsid w:val="00C81F23"/>
    <w:rsid w:val="00C82D23"/>
    <w:rsid w:val="00C839D5"/>
    <w:rsid w:val="00C839FA"/>
    <w:rsid w:val="00C8435E"/>
    <w:rsid w:val="00C84638"/>
    <w:rsid w:val="00C8663E"/>
    <w:rsid w:val="00C86DBA"/>
    <w:rsid w:val="00C86F2E"/>
    <w:rsid w:val="00C8761E"/>
    <w:rsid w:val="00C87B5F"/>
    <w:rsid w:val="00C87D5C"/>
    <w:rsid w:val="00C87F76"/>
    <w:rsid w:val="00C902E7"/>
    <w:rsid w:val="00C917FF"/>
    <w:rsid w:val="00C91FB5"/>
    <w:rsid w:val="00C92FFE"/>
    <w:rsid w:val="00C93657"/>
    <w:rsid w:val="00C93FAB"/>
    <w:rsid w:val="00C94474"/>
    <w:rsid w:val="00C94618"/>
    <w:rsid w:val="00C953F7"/>
    <w:rsid w:val="00C9587F"/>
    <w:rsid w:val="00C96967"/>
    <w:rsid w:val="00C969E3"/>
    <w:rsid w:val="00C97158"/>
    <w:rsid w:val="00C9731E"/>
    <w:rsid w:val="00C97C2E"/>
    <w:rsid w:val="00CA0AEF"/>
    <w:rsid w:val="00CA0EDA"/>
    <w:rsid w:val="00CA14BC"/>
    <w:rsid w:val="00CA2555"/>
    <w:rsid w:val="00CA258E"/>
    <w:rsid w:val="00CA376F"/>
    <w:rsid w:val="00CA3FA9"/>
    <w:rsid w:val="00CA40D3"/>
    <w:rsid w:val="00CA4581"/>
    <w:rsid w:val="00CA4C8E"/>
    <w:rsid w:val="00CA50CF"/>
    <w:rsid w:val="00CA66FF"/>
    <w:rsid w:val="00CA689E"/>
    <w:rsid w:val="00CA68AF"/>
    <w:rsid w:val="00CA745F"/>
    <w:rsid w:val="00CA7560"/>
    <w:rsid w:val="00CA7C06"/>
    <w:rsid w:val="00CB0A85"/>
    <w:rsid w:val="00CB0E9E"/>
    <w:rsid w:val="00CB25C6"/>
    <w:rsid w:val="00CB26A5"/>
    <w:rsid w:val="00CB3184"/>
    <w:rsid w:val="00CB3971"/>
    <w:rsid w:val="00CB5452"/>
    <w:rsid w:val="00CB63F5"/>
    <w:rsid w:val="00CB6578"/>
    <w:rsid w:val="00CB70EA"/>
    <w:rsid w:val="00CB7FCC"/>
    <w:rsid w:val="00CC0B05"/>
    <w:rsid w:val="00CC158F"/>
    <w:rsid w:val="00CC1A04"/>
    <w:rsid w:val="00CC3512"/>
    <w:rsid w:val="00CC3682"/>
    <w:rsid w:val="00CC3AC4"/>
    <w:rsid w:val="00CC45A0"/>
    <w:rsid w:val="00CC58AC"/>
    <w:rsid w:val="00CC5DAE"/>
    <w:rsid w:val="00CC5E0F"/>
    <w:rsid w:val="00CC74CF"/>
    <w:rsid w:val="00CC75E4"/>
    <w:rsid w:val="00CC760C"/>
    <w:rsid w:val="00CC7A9D"/>
    <w:rsid w:val="00CC7BA4"/>
    <w:rsid w:val="00CC7EFC"/>
    <w:rsid w:val="00CD028E"/>
    <w:rsid w:val="00CD0368"/>
    <w:rsid w:val="00CD070E"/>
    <w:rsid w:val="00CD0C83"/>
    <w:rsid w:val="00CD107E"/>
    <w:rsid w:val="00CD19DF"/>
    <w:rsid w:val="00CD1A64"/>
    <w:rsid w:val="00CD298E"/>
    <w:rsid w:val="00CD2DB4"/>
    <w:rsid w:val="00CD3A84"/>
    <w:rsid w:val="00CD3CBE"/>
    <w:rsid w:val="00CD3FC9"/>
    <w:rsid w:val="00CD4237"/>
    <w:rsid w:val="00CD42AD"/>
    <w:rsid w:val="00CD4AD7"/>
    <w:rsid w:val="00CD4B9C"/>
    <w:rsid w:val="00CD4D38"/>
    <w:rsid w:val="00CD5672"/>
    <w:rsid w:val="00CD5903"/>
    <w:rsid w:val="00CD59DD"/>
    <w:rsid w:val="00CD6095"/>
    <w:rsid w:val="00CD61CE"/>
    <w:rsid w:val="00CD6B60"/>
    <w:rsid w:val="00CD6E33"/>
    <w:rsid w:val="00CD7A76"/>
    <w:rsid w:val="00CD7DD7"/>
    <w:rsid w:val="00CE1157"/>
    <w:rsid w:val="00CE1217"/>
    <w:rsid w:val="00CE17DD"/>
    <w:rsid w:val="00CE2537"/>
    <w:rsid w:val="00CE2C2E"/>
    <w:rsid w:val="00CE339A"/>
    <w:rsid w:val="00CE3B1C"/>
    <w:rsid w:val="00CE4096"/>
    <w:rsid w:val="00CE57AB"/>
    <w:rsid w:val="00CE68C1"/>
    <w:rsid w:val="00CE6CB1"/>
    <w:rsid w:val="00CE7208"/>
    <w:rsid w:val="00CE7939"/>
    <w:rsid w:val="00CF1DBF"/>
    <w:rsid w:val="00CF2B59"/>
    <w:rsid w:val="00CF418B"/>
    <w:rsid w:val="00CF487E"/>
    <w:rsid w:val="00CF4B87"/>
    <w:rsid w:val="00CF51BD"/>
    <w:rsid w:val="00CF675B"/>
    <w:rsid w:val="00CF7DC3"/>
    <w:rsid w:val="00D0184B"/>
    <w:rsid w:val="00D02226"/>
    <w:rsid w:val="00D02481"/>
    <w:rsid w:val="00D0272B"/>
    <w:rsid w:val="00D03BDE"/>
    <w:rsid w:val="00D03CE7"/>
    <w:rsid w:val="00D04D12"/>
    <w:rsid w:val="00D04F16"/>
    <w:rsid w:val="00D05272"/>
    <w:rsid w:val="00D0618C"/>
    <w:rsid w:val="00D063A1"/>
    <w:rsid w:val="00D06BBB"/>
    <w:rsid w:val="00D073F7"/>
    <w:rsid w:val="00D10159"/>
    <w:rsid w:val="00D10810"/>
    <w:rsid w:val="00D11659"/>
    <w:rsid w:val="00D13879"/>
    <w:rsid w:val="00D13FE2"/>
    <w:rsid w:val="00D1452C"/>
    <w:rsid w:val="00D14917"/>
    <w:rsid w:val="00D1695A"/>
    <w:rsid w:val="00D16C17"/>
    <w:rsid w:val="00D17489"/>
    <w:rsid w:val="00D17A97"/>
    <w:rsid w:val="00D17DE0"/>
    <w:rsid w:val="00D17FA6"/>
    <w:rsid w:val="00D17FF6"/>
    <w:rsid w:val="00D201C1"/>
    <w:rsid w:val="00D20248"/>
    <w:rsid w:val="00D2024A"/>
    <w:rsid w:val="00D211E9"/>
    <w:rsid w:val="00D21267"/>
    <w:rsid w:val="00D21841"/>
    <w:rsid w:val="00D21852"/>
    <w:rsid w:val="00D21FD2"/>
    <w:rsid w:val="00D2267A"/>
    <w:rsid w:val="00D243E2"/>
    <w:rsid w:val="00D24461"/>
    <w:rsid w:val="00D25154"/>
    <w:rsid w:val="00D30873"/>
    <w:rsid w:val="00D30AB3"/>
    <w:rsid w:val="00D30BB7"/>
    <w:rsid w:val="00D310A1"/>
    <w:rsid w:val="00D31544"/>
    <w:rsid w:val="00D316C3"/>
    <w:rsid w:val="00D31CAD"/>
    <w:rsid w:val="00D32166"/>
    <w:rsid w:val="00D33B25"/>
    <w:rsid w:val="00D33E32"/>
    <w:rsid w:val="00D33FF5"/>
    <w:rsid w:val="00D354B8"/>
    <w:rsid w:val="00D3634A"/>
    <w:rsid w:val="00D3755F"/>
    <w:rsid w:val="00D40D87"/>
    <w:rsid w:val="00D41FE4"/>
    <w:rsid w:val="00D4215F"/>
    <w:rsid w:val="00D424C0"/>
    <w:rsid w:val="00D42E40"/>
    <w:rsid w:val="00D441C3"/>
    <w:rsid w:val="00D44AAC"/>
    <w:rsid w:val="00D44FA3"/>
    <w:rsid w:val="00D4521A"/>
    <w:rsid w:val="00D45BD4"/>
    <w:rsid w:val="00D4680C"/>
    <w:rsid w:val="00D46B5B"/>
    <w:rsid w:val="00D470D9"/>
    <w:rsid w:val="00D50C13"/>
    <w:rsid w:val="00D51812"/>
    <w:rsid w:val="00D51D08"/>
    <w:rsid w:val="00D5243D"/>
    <w:rsid w:val="00D52A42"/>
    <w:rsid w:val="00D53AEB"/>
    <w:rsid w:val="00D54021"/>
    <w:rsid w:val="00D54574"/>
    <w:rsid w:val="00D54BA5"/>
    <w:rsid w:val="00D5570F"/>
    <w:rsid w:val="00D56AE9"/>
    <w:rsid w:val="00D56C13"/>
    <w:rsid w:val="00D56F58"/>
    <w:rsid w:val="00D609F1"/>
    <w:rsid w:val="00D61A83"/>
    <w:rsid w:val="00D6246D"/>
    <w:rsid w:val="00D626CA"/>
    <w:rsid w:val="00D63CD7"/>
    <w:rsid w:val="00D65844"/>
    <w:rsid w:val="00D65BDB"/>
    <w:rsid w:val="00D664F3"/>
    <w:rsid w:val="00D6745B"/>
    <w:rsid w:val="00D677DC"/>
    <w:rsid w:val="00D67E4E"/>
    <w:rsid w:val="00D70450"/>
    <w:rsid w:val="00D71656"/>
    <w:rsid w:val="00D72189"/>
    <w:rsid w:val="00D73A1A"/>
    <w:rsid w:val="00D753A9"/>
    <w:rsid w:val="00D75B7D"/>
    <w:rsid w:val="00D75FA3"/>
    <w:rsid w:val="00D764E4"/>
    <w:rsid w:val="00D76A78"/>
    <w:rsid w:val="00D76F85"/>
    <w:rsid w:val="00D7700A"/>
    <w:rsid w:val="00D770BD"/>
    <w:rsid w:val="00D7750F"/>
    <w:rsid w:val="00D7763D"/>
    <w:rsid w:val="00D77F27"/>
    <w:rsid w:val="00D808EF"/>
    <w:rsid w:val="00D8247A"/>
    <w:rsid w:val="00D82C91"/>
    <w:rsid w:val="00D836BE"/>
    <w:rsid w:val="00D83AD1"/>
    <w:rsid w:val="00D84269"/>
    <w:rsid w:val="00D84321"/>
    <w:rsid w:val="00D846E1"/>
    <w:rsid w:val="00D847FF"/>
    <w:rsid w:val="00D84F89"/>
    <w:rsid w:val="00D85DE1"/>
    <w:rsid w:val="00D86A30"/>
    <w:rsid w:val="00D86C52"/>
    <w:rsid w:val="00D87500"/>
    <w:rsid w:val="00D87517"/>
    <w:rsid w:val="00D87700"/>
    <w:rsid w:val="00D87B81"/>
    <w:rsid w:val="00D9052F"/>
    <w:rsid w:val="00D90565"/>
    <w:rsid w:val="00D9099A"/>
    <w:rsid w:val="00D9148A"/>
    <w:rsid w:val="00D9156A"/>
    <w:rsid w:val="00D918DD"/>
    <w:rsid w:val="00D91B4A"/>
    <w:rsid w:val="00D91CBF"/>
    <w:rsid w:val="00D92A8A"/>
    <w:rsid w:val="00D93BA6"/>
    <w:rsid w:val="00D9459C"/>
    <w:rsid w:val="00D95A3B"/>
    <w:rsid w:val="00D963AA"/>
    <w:rsid w:val="00D97D60"/>
    <w:rsid w:val="00DA038E"/>
    <w:rsid w:val="00DA1848"/>
    <w:rsid w:val="00DA249B"/>
    <w:rsid w:val="00DA2999"/>
    <w:rsid w:val="00DA2D75"/>
    <w:rsid w:val="00DA36C2"/>
    <w:rsid w:val="00DA3977"/>
    <w:rsid w:val="00DA3DF9"/>
    <w:rsid w:val="00DA4E88"/>
    <w:rsid w:val="00DA5BE6"/>
    <w:rsid w:val="00DA5D5E"/>
    <w:rsid w:val="00DA6C74"/>
    <w:rsid w:val="00DA6E15"/>
    <w:rsid w:val="00DA726C"/>
    <w:rsid w:val="00DA7726"/>
    <w:rsid w:val="00DA7821"/>
    <w:rsid w:val="00DA79C4"/>
    <w:rsid w:val="00DB001C"/>
    <w:rsid w:val="00DB081B"/>
    <w:rsid w:val="00DB11C2"/>
    <w:rsid w:val="00DB1491"/>
    <w:rsid w:val="00DB1AB7"/>
    <w:rsid w:val="00DB1EB6"/>
    <w:rsid w:val="00DB3B4B"/>
    <w:rsid w:val="00DB47DD"/>
    <w:rsid w:val="00DB4BEF"/>
    <w:rsid w:val="00DB4D23"/>
    <w:rsid w:val="00DB66BB"/>
    <w:rsid w:val="00DB6B9B"/>
    <w:rsid w:val="00DC06C9"/>
    <w:rsid w:val="00DC0F4F"/>
    <w:rsid w:val="00DC1132"/>
    <w:rsid w:val="00DC198A"/>
    <w:rsid w:val="00DC2F01"/>
    <w:rsid w:val="00DC3CDB"/>
    <w:rsid w:val="00DC3ED6"/>
    <w:rsid w:val="00DC4579"/>
    <w:rsid w:val="00DC5A0D"/>
    <w:rsid w:val="00DC5A36"/>
    <w:rsid w:val="00DC6253"/>
    <w:rsid w:val="00DC6A03"/>
    <w:rsid w:val="00DC747D"/>
    <w:rsid w:val="00DC7706"/>
    <w:rsid w:val="00DC7FA8"/>
    <w:rsid w:val="00DD070B"/>
    <w:rsid w:val="00DD0B3C"/>
    <w:rsid w:val="00DD13D7"/>
    <w:rsid w:val="00DD15C8"/>
    <w:rsid w:val="00DD17E5"/>
    <w:rsid w:val="00DD25B2"/>
    <w:rsid w:val="00DD26B2"/>
    <w:rsid w:val="00DD2856"/>
    <w:rsid w:val="00DD2DE1"/>
    <w:rsid w:val="00DD3604"/>
    <w:rsid w:val="00DD371C"/>
    <w:rsid w:val="00DD39FF"/>
    <w:rsid w:val="00DD4256"/>
    <w:rsid w:val="00DD43FC"/>
    <w:rsid w:val="00DD5212"/>
    <w:rsid w:val="00DD60A6"/>
    <w:rsid w:val="00DD652F"/>
    <w:rsid w:val="00DD66AA"/>
    <w:rsid w:val="00DD680B"/>
    <w:rsid w:val="00DD7A26"/>
    <w:rsid w:val="00DD7D8F"/>
    <w:rsid w:val="00DD7F2E"/>
    <w:rsid w:val="00DE08EA"/>
    <w:rsid w:val="00DE0A1E"/>
    <w:rsid w:val="00DE0C1A"/>
    <w:rsid w:val="00DE13A0"/>
    <w:rsid w:val="00DE1747"/>
    <w:rsid w:val="00DE1F6D"/>
    <w:rsid w:val="00DE2004"/>
    <w:rsid w:val="00DE20AB"/>
    <w:rsid w:val="00DE263C"/>
    <w:rsid w:val="00DE335E"/>
    <w:rsid w:val="00DE33BA"/>
    <w:rsid w:val="00DE351C"/>
    <w:rsid w:val="00DE3D21"/>
    <w:rsid w:val="00DE3EE3"/>
    <w:rsid w:val="00DE5051"/>
    <w:rsid w:val="00DE5CAF"/>
    <w:rsid w:val="00DE6B8C"/>
    <w:rsid w:val="00DE6D75"/>
    <w:rsid w:val="00DE6E42"/>
    <w:rsid w:val="00DE7193"/>
    <w:rsid w:val="00DF0FED"/>
    <w:rsid w:val="00DF11D5"/>
    <w:rsid w:val="00DF16F9"/>
    <w:rsid w:val="00DF1949"/>
    <w:rsid w:val="00DF2AD8"/>
    <w:rsid w:val="00DF2F53"/>
    <w:rsid w:val="00DF3E48"/>
    <w:rsid w:val="00DF451A"/>
    <w:rsid w:val="00DF58A5"/>
    <w:rsid w:val="00DF6F87"/>
    <w:rsid w:val="00DF7F1B"/>
    <w:rsid w:val="00E01114"/>
    <w:rsid w:val="00E01266"/>
    <w:rsid w:val="00E01B6A"/>
    <w:rsid w:val="00E02946"/>
    <w:rsid w:val="00E031A7"/>
    <w:rsid w:val="00E03BBF"/>
    <w:rsid w:val="00E04A48"/>
    <w:rsid w:val="00E06406"/>
    <w:rsid w:val="00E065A1"/>
    <w:rsid w:val="00E0674A"/>
    <w:rsid w:val="00E07501"/>
    <w:rsid w:val="00E075BC"/>
    <w:rsid w:val="00E07B81"/>
    <w:rsid w:val="00E07D97"/>
    <w:rsid w:val="00E103DC"/>
    <w:rsid w:val="00E11469"/>
    <w:rsid w:val="00E11A12"/>
    <w:rsid w:val="00E12BCA"/>
    <w:rsid w:val="00E12F59"/>
    <w:rsid w:val="00E13AD4"/>
    <w:rsid w:val="00E13DD1"/>
    <w:rsid w:val="00E14459"/>
    <w:rsid w:val="00E14565"/>
    <w:rsid w:val="00E145A1"/>
    <w:rsid w:val="00E158C6"/>
    <w:rsid w:val="00E15C7B"/>
    <w:rsid w:val="00E15ECD"/>
    <w:rsid w:val="00E17B23"/>
    <w:rsid w:val="00E17C31"/>
    <w:rsid w:val="00E200B7"/>
    <w:rsid w:val="00E208C8"/>
    <w:rsid w:val="00E210B9"/>
    <w:rsid w:val="00E212E3"/>
    <w:rsid w:val="00E21555"/>
    <w:rsid w:val="00E216EE"/>
    <w:rsid w:val="00E21A3D"/>
    <w:rsid w:val="00E21A51"/>
    <w:rsid w:val="00E2202D"/>
    <w:rsid w:val="00E220E9"/>
    <w:rsid w:val="00E22135"/>
    <w:rsid w:val="00E22803"/>
    <w:rsid w:val="00E2408E"/>
    <w:rsid w:val="00E24B1C"/>
    <w:rsid w:val="00E251EF"/>
    <w:rsid w:val="00E25501"/>
    <w:rsid w:val="00E2591E"/>
    <w:rsid w:val="00E260DA"/>
    <w:rsid w:val="00E260F2"/>
    <w:rsid w:val="00E2638C"/>
    <w:rsid w:val="00E26A7E"/>
    <w:rsid w:val="00E26F2C"/>
    <w:rsid w:val="00E2713E"/>
    <w:rsid w:val="00E3038E"/>
    <w:rsid w:val="00E30E65"/>
    <w:rsid w:val="00E30FD7"/>
    <w:rsid w:val="00E31557"/>
    <w:rsid w:val="00E31EE1"/>
    <w:rsid w:val="00E31F58"/>
    <w:rsid w:val="00E3230C"/>
    <w:rsid w:val="00E32392"/>
    <w:rsid w:val="00E32AF7"/>
    <w:rsid w:val="00E3359D"/>
    <w:rsid w:val="00E336A9"/>
    <w:rsid w:val="00E34A0B"/>
    <w:rsid w:val="00E34FBB"/>
    <w:rsid w:val="00E3575B"/>
    <w:rsid w:val="00E35B77"/>
    <w:rsid w:val="00E364A0"/>
    <w:rsid w:val="00E36DF0"/>
    <w:rsid w:val="00E371D2"/>
    <w:rsid w:val="00E404C8"/>
    <w:rsid w:val="00E40D05"/>
    <w:rsid w:val="00E41720"/>
    <w:rsid w:val="00E420DD"/>
    <w:rsid w:val="00E4332F"/>
    <w:rsid w:val="00E4357E"/>
    <w:rsid w:val="00E43AB6"/>
    <w:rsid w:val="00E43BCC"/>
    <w:rsid w:val="00E44148"/>
    <w:rsid w:val="00E44A54"/>
    <w:rsid w:val="00E44DFE"/>
    <w:rsid w:val="00E44EE6"/>
    <w:rsid w:val="00E45304"/>
    <w:rsid w:val="00E45D63"/>
    <w:rsid w:val="00E46BF0"/>
    <w:rsid w:val="00E470D5"/>
    <w:rsid w:val="00E47408"/>
    <w:rsid w:val="00E50A60"/>
    <w:rsid w:val="00E50BD3"/>
    <w:rsid w:val="00E51173"/>
    <w:rsid w:val="00E51AEC"/>
    <w:rsid w:val="00E529A6"/>
    <w:rsid w:val="00E53143"/>
    <w:rsid w:val="00E53973"/>
    <w:rsid w:val="00E53AFC"/>
    <w:rsid w:val="00E53B41"/>
    <w:rsid w:val="00E5405C"/>
    <w:rsid w:val="00E546C6"/>
    <w:rsid w:val="00E55E15"/>
    <w:rsid w:val="00E5602E"/>
    <w:rsid w:val="00E563EA"/>
    <w:rsid w:val="00E56507"/>
    <w:rsid w:val="00E566E1"/>
    <w:rsid w:val="00E5683A"/>
    <w:rsid w:val="00E57687"/>
    <w:rsid w:val="00E602C5"/>
    <w:rsid w:val="00E6227E"/>
    <w:rsid w:val="00E625C3"/>
    <w:rsid w:val="00E62D76"/>
    <w:rsid w:val="00E63E96"/>
    <w:rsid w:val="00E6433A"/>
    <w:rsid w:val="00E64716"/>
    <w:rsid w:val="00E649A9"/>
    <w:rsid w:val="00E66561"/>
    <w:rsid w:val="00E6664A"/>
    <w:rsid w:val="00E66776"/>
    <w:rsid w:val="00E67C30"/>
    <w:rsid w:val="00E67CD8"/>
    <w:rsid w:val="00E709B0"/>
    <w:rsid w:val="00E70C00"/>
    <w:rsid w:val="00E71D75"/>
    <w:rsid w:val="00E72726"/>
    <w:rsid w:val="00E72E0A"/>
    <w:rsid w:val="00E73240"/>
    <w:rsid w:val="00E739C3"/>
    <w:rsid w:val="00E771F4"/>
    <w:rsid w:val="00E77EC9"/>
    <w:rsid w:val="00E80017"/>
    <w:rsid w:val="00E80CA0"/>
    <w:rsid w:val="00E81F27"/>
    <w:rsid w:val="00E827F0"/>
    <w:rsid w:val="00E831AF"/>
    <w:rsid w:val="00E833C9"/>
    <w:rsid w:val="00E835C0"/>
    <w:rsid w:val="00E83754"/>
    <w:rsid w:val="00E845CE"/>
    <w:rsid w:val="00E8486F"/>
    <w:rsid w:val="00E8511D"/>
    <w:rsid w:val="00E85535"/>
    <w:rsid w:val="00E86579"/>
    <w:rsid w:val="00E87247"/>
    <w:rsid w:val="00E87294"/>
    <w:rsid w:val="00E87388"/>
    <w:rsid w:val="00E8748F"/>
    <w:rsid w:val="00E87EC9"/>
    <w:rsid w:val="00E905CC"/>
    <w:rsid w:val="00E916F9"/>
    <w:rsid w:val="00E91F70"/>
    <w:rsid w:val="00E92739"/>
    <w:rsid w:val="00E928D8"/>
    <w:rsid w:val="00E92B49"/>
    <w:rsid w:val="00E92D6D"/>
    <w:rsid w:val="00E93646"/>
    <w:rsid w:val="00E93D28"/>
    <w:rsid w:val="00E94A54"/>
    <w:rsid w:val="00E95FA9"/>
    <w:rsid w:val="00E96364"/>
    <w:rsid w:val="00E964A2"/>
    <w:rsid w:val="00E96740"/>
    <w:rsid w:val="00E96C6C"/>
    <w:rsid w:val="00E97274"/>
    <w:rsid w:val="00EA0F44"/>
    <w:rsid w:val="00EA1352"/>
    <w:rsid w:val="00EA161F"/>
    <w:rsid w:val="00EA22F5"/>
    <w:rsid w:val="00EA301C"/>
    <w:rsid w:val="00EA3AFB"/>
    <w:rsid w:val="00EA4499"/>
    <w:rsid w:val="00EA5CF4"/>
    <w:rsid w:val="00EA5FE4"/>
    <w:rsid w:val="00EA6926"/>
    <w:rsid w:val="00EA6E7A"/>
    <w:rsid w:val="00EB02DB"/>
    <w:rsid w:val="00EB2367"/>
    <w:rsid w:val="00EB357B"/>
    <w:rsid w:val="00EB466A"/>
    <w:rsid w:val="00EB4839"/>
    <w:rsid w:val="00EB4D59"/>
    <w:rsid w:val="00EB5176"/>
    <w:rsid w:val="00EB520A"/>
    <w:rsid w:val="00EB5212"/>
    <w:rsid w:val="00EB555C"/>
    <w:rsid w:val="00EB6C70"/>
    <w:rsid w:val="00EB7323"/>
    <w:rsid w:val="00EB757B"/>
    <w:rsid w:val="00EB7764"/>
    <w:rsid w:val="00EB7C50"/>
    <w:rsid w:val="00EC020B"/>
    <w:rsid w:val="00EC0270"/>
    <w:rsid w:val="00EC0A0C"/>
    <w:rsid w:val="00EC0D00"/>
    <w:rsid w:val="00EC2B8E"/>
    <w:rsid w:val="00EC35C2"/>
    <w:rsid w:val="00EC3D1B"/>
    <w:rsid w:val="00EC4AA4"/>
    <w:rsid w:val="00EC4D05"/>
    <w:rsid w:val="00EC4E40"/>
    <w:rsid w:val="00EC6791"/>
    <w:rsid w:val="00ED1157"/>
    <w:rsid w:val="00ED1CC9"/>
    <w:rsid w:val="00ED207E"/>
    <w:rsid w:val="00ED2572"/>
    <w:rsid w:val="00ED263F"/>
    <w:rsid w:val="00ED2C8C"/>
    <w:rsid w:val="00ED2E0E"/>
    <w:rsid w:val="00ED3902"/>
    <w:rsid w:val="00ED3E91"/>
    <w:rsid w:val="00ED40B6"/>
    <w:rsid w:val="00ED4697"/>
    <w:rsid w:val="00ED4BDC"/>
    <w:rsid w:val="00ED55C3"/>
    <w:rsid w:val="00ED6810"/>
    <w:rsid w:val="00ED73F4"/>
    <w:rsid w:val="00ED749D"/>
    <w:rsid w:val="00ED7772"/>
    <w:rsid w:val="00ED79E0"/>
    <w:rsid w:val="00EE02D3"/>
    <w:rsid w:val="00EE0AFC"/>
    <w:rsid w:val="00EE1238"/>
    <w:rsid w:val="00EE190F"/>
    <w:rsid w:val="00EE36D5"/>
    <w:rsid w:val="00EE383F"/>
    <w:rsid w:val="00EE44F2"/>
    <w:rsid w:val="00EE46FE"/>
    <w:rsid w:val="00EE57FF"/>
    <w:rsid w:val="00EE5F1C"/>
    <w:rsid w:val="00EE63D3"/>
    <w:rsid w:val="00EE6D46"/>
    <w:rsid w:val="00EE6DDF"/>
    <w:rsid w:val="00EE70E9"/>
    <w:rsid w:val="00EF08A2"/>
    <w:rsid w:val="00EF0946"/>
    <w:rsid w:val="00EF142B"/>
    <w:rsid w:val="00EF1EA0"/>
    <w:rsid w:val="00EF2924"/>
    <w:rsid w:val="00EF35FF"/>
    <w:rsid w:val="00EF385F"/>
    <w:rsid w:val="00EF466C"/>
    <w:rsid w:val="00EF46B1"/>
    <w:rsid w:val="00EF4775"/>
    <w:rsid w:val="00EF5728"/>
    <w:rsid w:val="00EF6526"/>
    <w:rsid w:val="00EF6D45"/>
    <w:rsid w:val="00EF7833"/>
    <w:rsid w:val="00EF7A09"/>
    <w:rsid w:val="00EF7B41"/>
    <w:rsid w:val="00F002D1"/>
    <w:rsid w:val="00F008AB"/>
    <w:rsid w:val="00F01518"/>
    <w:rsid w:val="00F019C7"/>
    <w:rsid w:val="00F02734"/>
    <w:rsid w:val="00F06F8E"/>
    <w:rsid w:val="00F07087"/>
    <w:rsid w:val="00F075D9"/>
    <w:rsid w:val="00F10BAD"/>
    <w:rsid w:val="00F11E42"/>
    <w:rsid w:val="00F12080"/>
    <w:rsid w:val="00F12A66"/>
    <w:rsid w:val="00F130E0"/>
    <w:rsid w:val="00F137B6"/>
    <w:rsid w:val="00F13C54"/>
    <w:rsid w:val="00F14C31"/>
    <w:rsid w:val="00F14DA4"/>
    <w:rsid w:val="00F14F33"/>
    <w:rsid w:val="00F15678"/>
    <w:rsid w:val="00F1569A"/>
    <w:rsid w:val="00F1586B"/>
    <w:rsid w:val="00F202BE"/>
    <w:rsid w:val="00F20350"/>
    <w:rsid w:val="00F209E7"/>
    <w:rsid w:val="00F21485"/>
    <w:rsid w:val="00F21BB3"/>
    <w:rsid w:val="00F22897"/>
    <w:rsid w:val="00F23825"/>
    <w:rsid w:val="00F2395C"/>
    <w:rsid w:val="00F23E94"/>
    <w:rsid w:val="00F247C6"/>
    <w:rsid w:val="00F2575A"/>
    <w:rsid w:val="00F2652C"/>
    <w:rsid w:val="00F272D9"/>
    <w:rsid w:val="00F272E1"/>
    <w:rsid w:val="00F27878"/>
    <w:rsid w:val="00F27C83"/>
    <w:rsid w:val="00F30085"/>
    <w:rsid w:val="00F3032A"/>
    <w:rsid w:val="00F326EF"/>
    <w:rsid w:val="00F339A5"/>
    <w:rsid w:val="00F33C03"/>
    <w:rsid w:val="00F34C17"/>
    <w:rsid w:val="00F35291"/>
    <w:rsid w:val="00F35DB4"/>
    <w:rsid w:val="00F36198"/>
    <w:rsid w:val="00F373A7"/>
    <w:rsid w:val="00F41628"/>
    <w:rsid w:val="00F41D77"/>
    <w:rsid w:val="00F41E4E"/>
    <w:rsid w:val="00F433BD"/>
    <w:rsid w:val="00F43513"/>
    <w:rsid w:val="00F43619"/>
    <w:rsid w:val="00F4374F"/>
    <w:rsid w:val="00F43864"/>
    <w:rsid w:val="00F43945"/>
    <w:rsid w:val="00F43954"/>
    <w:rsid w:val="00F43F11"/>
    <w:rsid w:val="00F44E86"/>
    <w:rsid w:val="00F4521E"/>
    <w:rsid w:val="00F45301"/>
    <w:rsid w:val="00F469CE"/>
    <w:rsid w:val="00F46D9E"/>
    <w:rsid w:val="00F46EF7"/>
    <w:rsid w:val="00F47123"/>
    <w:rsid w:val="00F47325"/>
    <w:rsid w:val="00F47CC4"/>
    <w:rsid w:val="00F50491"/>
    <w:rsid w:val="00F50F7B"/>
    <w:rsid w:val="00F52A96"/>
    <w:rsid w:val="00F536A0"/>
    <w:rsid w:val="00F543E4"/>
    <w:rsid w:val="00F55CBC"/>
    <w:rsid w:val="00F56848"/>
    <w:rsid w:val="00F56928"/>
    <w:rsid w:val="00F57980"/>
    <w:rsid w:val="00F6045D"/>
    <w:rsid w:val="00F60B91"/>
    <w:rsid w:val="00F617A3"/>
    <w:rsid w:val="00F633F1"/>
    <w:rsid w:val="00F63613"/>
    <w:rsid w:val="00F63CDE"/>
    <w:rsid w:val="00F64717"/>
    <w:rsid w:val="00F649BC"/>
    <w:rsid w:val="00F658BE"/>
    <w:rsid w:val="00F659BC"/>
    <w:rsid w:val="00F67280"/>
    <w:rsid w:val="00F674FC"/>
    <w:rsid w:val="00F67953"/>
    <w:rsid w:val="00F70523"/>
    <w:rsid w:val="00F7310D"/>
    <w:rsid w:val="00F743FE"/>
    <w:rsid w:val="00F749A7"/>
    <w:rsid w:val="00F754FE"/>
    <w:rsid w:val="00F759A8"/>
    <w:rsid w:val="00F75B45"/>
    <w:rsid w:val="00F7707A"/>
    <w:rsid w:val="00F7720E"/>
    <w:rsid w:val="00F77581"/>
    <w:rsid w:val="00F7777E"/>
    <w:rsid w:val="00F77F56"/>
    <w:rsid w:val="00F802E1"/>
    <w:rsid w:val="00F8055C"/>
    <w:rsid w:val="00F80948"/>
    <w:rsid w:val="00F80D52"/>
    <w:rsid w:val="00F82A84"/>
    <w:rsid w:val="00F84E2E"/>
    <w:rsid w:val="00F8609E"/>
    <w:rsid w:val="00F86663"/>
    <w:rsid w:val="00F86B02"/>
    <w:rsid w:val="00F906FA"/>
    <w:rsid w:val="00F908EB"/>
    <w:rsid w:val="00F90CB1"/>
    <w:rsid w:val="00F91999"/>
    <w:rsid w:val="00F92941"/>
    <w:rsid w:val="00F93E85"/>
    <w:rsid w:val="00F94939"/>
    <w:rsid w:val="00F94B3F"/>
    <w:rsid w:val="00F94DEB"/>
    <w:rsid w:val="00F96053"/>
    <w:rsid w:val="00F96646"/>
    <w:rsid w:val="00F96ED5"/>
    <w:rsid w:val="00F97061"/>
    <w:rsid w:val="00F97D69"/>
    <w:rsid w:val="00FA0292"/>
    <w:rsid w:val="00FA2B7B"/>
    <w:rsid w:val="00FA2E36"/>
    <w:rsid w:val="00FA2E9F"/>
    <w:rsid w:val="00FA2FA5"/>
    <w:rsid w:val="00FA48C1"/>
    <w:rsid w:val="00FA4F75"/>
    <w:rsid w:val="00FA57E0"/>
    <w:rsid w:val="00FA644D"/>
    <w:rsid w:val="00FB12AE"/>
    <w:rsid w:val="00FB17AE"/>
    <w:rsid w:val="00FB2180"/>
    <w:rsid w:val="00FB3D4F"/>
    <w:rsid w:val="00FB45AB"/>
    <w:rsid w:val="00FB51E4"/>
    <w:rsid w:val="00FB5BEE"/>
    <w:rsid w:val="00FB5EB5"/>
    <w:rsid w:val="00FB62B4"/>
    <w:rsid w:val="00FB6341"/>
    <w:rsid w:val="00FB6898"/>
    <w:rsid w:val="00FB6A77"/>
    <w:rsid w:val="00FB7351"/>
    <w:rsid w:val="00FB7528"/>
    <w:rsid w:val="00FC00C8"/>
    <w:rsid w:val="00FC02BA"/>
    <w:rsid w:val="00FC0AC3"/>
    <w:rsid w:val="00FC1070"/>
    <w:rsid w:val="00FC126E"/>
    <w:rsid w:val="00FC1DD9"/>
    <w:rsid w:val="00FC222C"/>
    <w:rsid w:val="00FC3BC3"/>
    <w:rsid w:val="00FC3D19"/>
    <w:rsid w:val="00FC3F82"/>
    <w:rsid w:val="00FC463C"/>
    <w:rsid w:val="00FC472F"/>
    <w:rsid w:val="00FC5107"/>
    <w:rsid w:val="00FC5A82"/>
    <w:rsid w:val="00FC75C8"/>
    <w:rsid w:val="00FD028A"/>
    <w:rsid w:val="00FD0B70"/>
    <w:rsid w:val="00FD1FDA"/>
    <w:rsid w:val="00FD25B0"/>
    <w:rsid w:val="00FD2661"/>
    <w:rsid w:val="00FD2C66"/>
    <w:rsid w:val="00FD3243"/>
    <w:rsid w:val="00FD3589"/>
    <w:rsid w:val="00FD3999"/>
    <w:rsid w:val="00FD3CD4"/>
    <w:rsid w:val="00FD401F"/>
    <w:rsid w:val="00FD4163"/>
    <w:rsid w:val="00FD4313"/>
    <w:rsid w:val="00FD4B3D"/>
    <w:rsid w:val="00FD5925"/>
    <w:rsid w:val="00FD6E6E"/>
    <w:rsid w:val="00FE16E2"/>
    <w:rsid w:val="00FE16E7"/>
    <w:rsid w:val="00FE206C"/>
    <w:rsid w:val="00FE23FF"/>
    <w:rsid w:val="00FE3445"/>
    <w:rsid w:val="00FE34BE"/>
    <w:rsid w:val="00FE37FD"/>
    <w:rsid w:val="00FE3960"/>
    <w:rsid w:val="00FE475A"/>
    <w:rsid w:val="00FE4956"/>
    <w:rsid w:val="00FE5B4A"/>
    <w:rsid w:val="00FE6101"/>
    <w:rsid w:val="00FE642F"/>
    <w:rsid w:val="00FE6655"/>
    <w:rsid w:val="00FE7236"/>
    <w:rsid w:val="00FE7709"/>
    <w:rsid w:val="00FE7EAD"/>
    <w:rsid w:val="00FF0566"/>
    <w:rsid w:val="00FF06B5"/>
    <w:rsid w:val="00FF07FD"/>
    <w:rsid w:val="00FF219C"/>
    <w:rsid w:val="00FF2439"/>
    <w:rsid w:val="00FF298D"/>
    <w:rsid w:val="00FF3390"/>
    <w:rsid w:val="00FF3C2B"/>
    <w:rsid w:val="00FF4573"/>
    <w:rsid w:val="00FF4FED"/>
    <w:rsid w:val="00FF551A"/>
    <w:rsid w:val="00FF62D3"/>
    <w:rsid w:val="00FF6746"/>
    <w:rsid w:val="00FF6D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63D4F919"/>
  <w15:docId w15:val="{8F58DAFD-5B6B-485E-9A87-BDF57C223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link w:val="10"/>
    <w:qFormat/>
    <w:rsid w:val="00E831AF"/>
    <w:pPr>
      <w:pageBreakBefore/>
      <w:numPr>
        <w:numId w:val="28"/>
      </w:numPr>
      <w:spacing w:beforeLines="800" w:before="1920" w:afterLines="300" w:after="720"/>
      <w:outlineLvl w:val="0"/>
    </w:pPr>
    <w:rPr>
      <w:b/>
      <w:bCs/>
      <w:kern w:val="0"/>
      <w:sz w:val="52"/>
      <w:szCs w:val="52"/>
    </w:rPr>
  </w:style>
  <w:style w:type="paragraph" w:styleId="21">
    <w:name w:val="heading 2"/>
    <w:basedOn w:val="a2"/>
    <w:next w:val="a2"/>
    <w:link w:val="22"/>
    <w:qFormat/>
    <w:rsid w:val="00E831AF"/>
    <w:pPr>
      <w:keepNext/>
      <w:numPr>
        <w:ilvl w:val="1"/>
        <w:numId w:val="28"/>
      </w:numPr>
      <w:spacing w:before="100" w:beforeAutospacing="1" w:after="100" w:afterAutospacing="1"/>
      <w:outlineLvl w:val="1"/>
    </w:pPr>
    <w:rPr>
      <w:b/>
      <w:bCs/>
      <w:sz w:val="32"/>
      <w:szCs w:val="32"/>
    </w:rPr>
  </w:style>
  <w:style w:type="paragraph" w:styleId="31">
    <w:name w:val="heading 3"/>
    <w:basedOn w:val="a2"/>
    <w:next w:val="a2"/>
    <w:link w:val="32"/>
    <w:qFormat/>
    <w:rsid w:val="002405E7"/>
    <w:pPr>
      <w:keepNext/>
      <w:numPr>
        <w:ilvl w:val="2"/>
        <w:numId w:val="28"/>
      </w:numPr>
      <w:spacing w:before="100" w:beforeAutospacing="1" w:after="100" w:afterAutospacing="1"/>
      <w:ind w:left="1276" w:hanging="851"/>
      <w:outlineLvl w:val="2"/>
    </w:pPr>
    <w:rPr>
      <w:b/>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2"/>
    <w:next w:val="a2"/>
    <w:autoRedefine/>
    <w:uiPriority w:val="39"/>
    <w:qFormat/>
    <w:rsid w:val="002443D1"/>
    <w:pPr>
      <w:tabs>
        <w:tab w:val="left" w:pos="1138"/>
        <w:tab w:val="right" w:leader="dot" w:pos="8494"/>
      </w:tabs>
      <w:ind w:left="1152" w:hanging="1152"/>
    </w:pPr>
    <w:rPr>
      <w:b/>
    </w:rPr>
  </w:style>
  <w:style w:type="paragraph" w:styleId="23">
    <w:name w:val="toc 2"/>
    <w:basedOn w:val="a2"/>
    <w:next w:val="a2"/>
    <w:autoRedefine/>
    <w:uiPriority w:val="39"/>
    <w:qFormat/>
    <w:rsid w:val="00C0639A"/>
    <w:pPr>
      <w:tabs>
        <w:tab w:val="left" w:pos="1138"/>
        <w:tab w:val="right" w:leader="dot" w:pos="8505"/>
      </w:tabs>
      <w:ind w:left="1138" w:hanging="677"/>
    </w:pPr>
  </w:style>
  <w:style w:type="paragraph" w:styleId="33">
    <w:name w:val="toc 3"/>
    <w:basedOn w:val="a2"/>
    <w:next w:val="a2"/>
    <w:autoRedefine/>
    <w:uiPriority w:val="39"/>
    <w:qFormat/>
    <w:rsid w:val="00D963AA"/>
    <w:pPr>
      <w:tabs>
        <w:tab w:val="right" w:leader="dot" w:pos="8505"/>
      </w:tabs>
      <w:ind w:left="1699" w:hanging="792"/>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link w:val="a9"/>
    <w:uiPriority w:val="99"/>
    <w:rsid w:val="0080058D"/>
    <w:pPr>
      <w:tabs>
        <w:tab w:val="center" w:pos="4153"/>
        <w:tab w:val="right" w:pos="8306"/>
      </w:tabs>
      <w:snapToGrid w:val="0"/>
    </w:pPr>
    <w:rPr>
      <w:sz w:val="20"/>
      <w:szCs w:val="20"/>
    </w:rPr>
  </w:style>
  <w:style w:type="character" w:styleId="aa">
    <w:name w:val="page number"/>
    <w:basedOn w:val="a3"/>
    <w:semiHidden/>
    <w:rsid w:val="0080058D"/>
  </w:style>
  <w:style w:type="paragraph" w:styleId="ab">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semiHidden/>
    <w:rsid w:val="0080058D"/>
    <w:pPr>
      <w:tabs>
        <w:tab w:val="right" w:leader="dot" w:pos="8505"/>
      </w:tabs>
      <w:ind w:left="1701" w:hanging="794"/>
    </w:pPr>
  </w:style>
  <w:style w:type="paragraph" w:styleId="a1">
    <w:name w:val="Title"/>
    <w:basedOn w:val="a2"/>
    <w:link w:val="ac"/>
    <w:qFormat/>
    <w:rsid w:val="00C0639A"/>
    <w:pPr>
      <w:pageBreakBefore/>
      <w:numPr>
        <w:numId w:val="1"/>
      </w:numPr>
      <w:jc w:val="center"/>
      <w:outlineLvl w:val="4"/>
    </w:pPr>
    <w:rPr>
      <w:rFonts w:cs="Arial"/>
      <w:b/>
      <w:bCs/>
      <w:sz w:val="36"/>
      <w:szCs w:val="32"/>
    </w:rPr>
  </w:style>
  <w:style w:type="character" w:customStyle="1" w:styleId="MTEquationSection">
    <w:name w:val="MTEquationSection"/>
    <w:rsid w:val="004C469D"/>
    <w:rPr>
      <w:vanish/>
      <w:color w:val="FF0000"/>
    </w:rPr>
  </w:style>
  <w:style w:type="paragraph" w:styleId="ad">
    <w:name w:val="caption"/>
    <w:basedOn w:val="a2"/>
    <w:next w:val="a2"/>
    <w:uiPriority w:val="35"/>
    <w:qFormat/>
    <w:rsid w:val="0080058D"/>
    <w:pPr>
      <w:jc w:val="center"/>
    </w:pPr>
    <w:rPr>
      <w:szCs w:val="20"/>
    </w:rPr>
  </w:style>
  <w:style w:type="table" w:styleId="ae">
    <w:name w:val="Table Grid"/>
    <w:basedOn w:val="a4"/>
    <w:uiPriority w:val="5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link w:val="MTDisplayEquation0"/>
    <w:rsid w:val="0080058D"/>
    <w:pPr>
      <w:tabs>
        <w:tab w:val="center" w:pos="4240"/>
        <w:tab w:val="right" w:pos="8500"/>
      </w:tabs>
    </w:pPr>
  </w:style>
  <w:style w:type="paragraph" w:styleId="af">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rsid w:val="003439AA"/>
  </w:style>
  <w:style w:type="paragraph" w:styleId="af0">
    <w:name w:val="Normal Indent"/>
    <w:basedOn w:val="a2"/>
    <w:semiHidden/>
    <w:rsid w:val="003439AA"/>
    <w:pPr>
      <w:ind w:left="480"/>
    </w:pPr>
  </w:style>
  <w:style w:type="paragraph" w:styleId="af1">
    <w:name w:val="Date"/>
    <w:basedOn w:val="a2"/>
    <w:next w:val="a2"/>
    <w:link w:val="af2"/>
    <w:uiPriority w:val="99"/>
    <w:semiHidden/>
    <w:rsid w:val="003439AA"/>
    <w:pPr>
      <w:jc w:val="right"/>
    </w:pPr>
  </w:style>
  <w:style w:type="paragraph" w:styleId="af3">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4">
    <w:name w:val="TOC Heading"/>
    <w:basedOn w:val="1"/>
    <w:next w:val="a2"/>
    <w:uiPriority w:val="39"/>
    <w:unhideWhenUsed/>
    <w:qFormat/>
    <w:rsid w:val="0090720B"/>
    <w:pPr>
      <w:keepNext/>
      <w:keepLines/>
      <w:pageBreakBefore w:val="0"/>
      <w:widowControl/>
      <w:numPr>
        <w:numId w:val="0"/>
      </w:numPr>
      <w:spacing w:before="480" w:line="276" w:lineRule="auto"/>
      <w:jc w:val="left"/>
      <w:outlineLvl w:val="9"/>
    </w:pPr>
    <w:rPr>
      <w:rFonts w:ascii="Cambria" w:eastAsia="MS Gothic" w:hAnsi="Cambria"/>
      <w:color w:val="365F91"/>
      <w:sz w:val="28"/>
      <w:szCs w:val="28"/>
      <w:lang w:eastAsia="ja-JP"/>
    </w:rPr>
  </w:style>
  <w:style w:type="paragraph" w:styleId="af5">
    <w:name w:val="List Paragraph"/>
    <w:basedOn w:val="a2"/>
    <w:link w:val="af6"/>
    <w:uiPriority w:val="99"/>
    <w:qFormat/>
    <w:rsid w:val="00906C85"/>
    <w:pPr>
      <w:adjustRightInd w:val="0"/>
      <w:ind w:leftChars="200" w:left="480"/>
      <w:textAlignment w:val="baseline"/>
    </w:pPr>
  </w:style>
  <w:style w:type="character" w:customStyle="1" w:styleId="MTDisplayEquation0">
    <w:name w:val="MTDisplayEquation 字元"/>
    <w:link w:val="MTDisplayEquation"/>
    <w:locked/>
    <w:rsid w:val="00906C85"/>
    <w:rPr>
      <w:rFonts w:eastAsia="標楷體"/>
      <w:kern w:val="2"/>
      <w:sz w:val="24"/>
      <w:szCs w:val="24"/>
    </w:rPr>
  </w:style>
  <w:style w:type="character" w:customStyle="1" w:styleId="af6">
    <w:name w:val="清單段落 字元"/>
    <w:link w:val="af5"/>
    <w:uiPriority w:val="34"/>
    <w:rsid w:val="00906C85"/>
    <w:rPr>
      <w:rFonts w:eastAsia="標楷體"/>
      <w:kern w:val="2"/>
      <w:sz w:val="24"/>
      <w:szCs w:val="24"/>
    </w:rPr>
  </w:style>
  <w:style w:type="paragraph" w:styleId="af7">
    <w:name w:val="Body Text Indent"/>
    <w:basedOn w:val="a2"/>
    <w:semiHidden/>
    <w:rsid w:val="003439AA"/>
    <w:pPr>
      <w:spacing w:after="120"/>
      <w:ind w:left="480"/>
    </w:pPr>
  </w:style>
  <w:style w:type="paragraph" w:styleId="24">
    <w:name w:val="Body Text First Indent 2"/>
    <w:basedOn w:val="af7"/>
    <w:semiHidden/>
    <w:rsid w:val="003439AA"/>
    <w:pPr>
      <w:ind w:firstLine="210"/>
    </w:pPr>
  </w:style>
  <w:style w:type="paragraph" w:styleId="25">
    <w:name w:val="Body Text Indent 2"/>
    <w:basedOn w:val="a2"/>
    <w:semiHidden/>
    <w:rsid w:val="003439AA"/>
    <w:pPr>
      <w:spacing w:after="120"/>
      <w:ind w:left="480"/>
    </w:pPr>
  </w:style>
  <w:style w:type="paragraph" w:styleId="34">
    <w:name w:val="Body Text Indent 3"/>
    <w:basedOn w:val="a2"/>
    <w:semiHidden/>
    <w:rsid w:val="003439AA"/>
    <w:pPr>
      <w:spacing w:after="120"/>
      <w:ind w:left="480"/>
    </w:pPr>
    <w:rPr>
      <w:sz w:val="16"/>
      <w:szCs w:val="16"/>
    </w:rPr>
  </w:style>
  <w:style w:type="paragraph" w:styleId="52">
    <w:name w:val="toc 5"/>
    <w:basedOn w:val="a2"/>
    <w:next w:val="a2"/>
    <w:autoRedefine/>
    <w:uiPriority w:val="39"/>
    <w:rsid w:val="00063A81"/>
    <w:pPr>
      <w:tabs>
        <w:tab w:val="right" w:leader="dot" w:pos="8494"/>
      </w:tabs>
    </w:pPr>
    <w:rPr>
      <w:b/>
      <w:noProof/>
    </w:r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8">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9">
    <w:name w:val="table of authorities"/>
    <w:basedOn w:val="a2"/>
    <w:next w:val="a2"/>
    <w:semiHidden/>
    <w:rsid w:val="003439AA"/>
    <w:pPr>
      <w:ind w:left="480"/>
    </w:pPr>
  </w:style>
  <w:style w:type="paragraph" w:styleId="afa">
    <w:name w:val="toa heading"/>
    <w:basedOn w:val="a2"/>
    <w:next w:val="a2"/>
    <w:semiHidden/>
    <w:rsid w:val="003439AA"/>
    <w:pPr>
      <w:spacing w:before="120"/>
    </w:pPr>
    <w:rPr>
      <w:rFonts w:ascii="Arial" w:eastAsia="新細明體" w:hAnsi="Arial" w:cs="Arial"/>
    </w:rPr>
  </w:style>
  <w:style w:type="paragraph" w:styleId="afb">
    <w:name w:val="header"/>
    <w:basedOn w:val="a2"/>
    <w:link w:val="afc"/>
    <w:uiPriority w:val="99"/>
    <w:rsid w:val="003439AA"/>
    <w:pPr>
      <w:tabs>
        <w:tab w:val="center" w:pos="4153"/>
        <w:tab w:val="right" w:pos="8306"/>
      </w:tabs>
      <w:snapToGrid w:val="0"/>
    </w:pPr>
    <w:rPr>
      <w:sz w:val="20"/>
      <w:szCs w:val="20"/>
    </w:rPr>
  </w:style>
  <w:style w:type="paragraph" w:styleId="12">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5">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d">
    <w:name w:val="index heading"/>
    <w:basedOn w:val="a2"/>
    <w:next w:val="12"/>
    <w:semiHidden/>
    <w:rsid w:val="003439AA"/>
    <w:rPr>
      <w:rFonts w:ascii="Arial" w:hAnsi="Arial" w:cs="Arial"/>
      <w:b/>
      <w:bCs/>
    </w:rPr>
  </w:style>
  <w:style w:type="paragraph" w:styleId="afe">
    <w:name w:val="Plain Text"/>
    <w:basedOn w:val="a2"/>
    <w:semiHidden/>
    <w:rsid w:val="003439AA"/>
    <w:rPr>
      <w:rFonts w:ascii="細明體" w:eastAsia="細明體" w:hAnsi="Courier New" w:cs="Courier New"/>
    </w:rPr>
  </w:style>
  <w:style w:type="paragraph" w:styleId="aff">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0">
    <w:name w:val="Subtitle"/>
    <w:basedOn w:val="a2"/>
    <w:qFormat/>
    <w:rsid w:val="003439AA"/>
    <w:pPr>
      <w:spacing w:after="60"/>
      <w:jc w:val="center"/>
      <w:outlineLvl w:val="1"/>
    </w:pPr>
    <w:rPr>
      <w:rFonts w:ascii="Arial" w:eastAsia="新細明體" w:hAnsi="Arial" w:cs="Arial"/>
      <w:i/>
      <w:iCs/>
    </w:rPr>
  </w:style>
  <w:style w:type="paragraph" w:styleId="aff1">
    <w:name w:val="Block Text"/>
    <w:basedOn w:val="a2"/>
    <w:semiHidden/>
    <w:rsid w:val="003439AA"/>
    <w:pPr>
      <w:spacing w:after="120"/>
      <w:ind w:left="1440" w:right="1440"/>
    </w:pPr>
  </w:style>
  <w:style w:type="paragraph" w:styleId="aff2">
    <w:name w:val="Salutation"/>
    <w:basedOn w:val="a2"/>
    <w:next w:val="a2"/>
    <w:semiHidden/>
    <w:rsid w:val="003439AA"/>
  </w:style>
  <w:style w:type="paragraph" w:styleId="aff3">
    <w:name w:val="envelope return"/>
    <w:basedOn w:val="a2"/>
    <w:semiHidden/>
    <w:rsid w:val="003439AA"/>
    <w:pPr>
      <w:snapToGrid w:val="0"/>
    </w:pPr>
    <w:rPr>
      <w:rFonts w:ascii="Arial" w:hAnsi="Arial" w:cs="Arial"/>
    </w:rPr>
  </w:style>
  <w:style w:type="paragraph" w:styleId="aff4">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6">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5">
    <w:name w:val="List"/>
    <w:basedOn w:val="a2"/>
    <w:semiHidden/>
    <w:rsid w:val="003439AA"/>
    <w:pPr>
      <w:ind w:left="480" w:hanging="480"/>
    </w:pPr>
  </w:style>
  <w:style w:type="paragraph" w:styleId="28">
    <w:name w:val="List 2"/>
    <w:basedOn w:val="a2"/>
    <w:semiHidden/>
    <w:rsid w:val="003439AA"/>
    <w:pPr>
      <w:ind w:left="960" w:hanging="480"/>
    </w:pPr>
  </w:style>
  <w:style w:type="paragraph" w:styleId="37">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2"/>
      </w:numPr>
    </w:pPr>
  </w:style>
  <w:style w:type="paragraph" w:styleId="2">
    <w:name w:val="List Number 2"/>
    <w:basedOn w:val="a2"/>
    <w:semiHidden/>
    <w:rsid w:val="003439AA"/>
    <w:pPr>
      <w:numPr>
        <w:numId w:val="3"/>
      </w:numPr>
    </w:pPr>
  </w:style>
  <w:style w:type="paragraph" w:styleId="3">
    <w:name w:val="List Number 3"/>
    <w:basedOn w:val="a2"/>
    <w:semiHidden/>
    <w:rsid w:val="003439AA"/>
    <w:pPr>
      <w:numPr>
        <w:numId w:val="4"/>
      </w:numPr>
    </w:pPr>
  </w:style>
  <w:style w:type="paragraph" w:styleId="4">
    <w:name w:val="List Number 4"/>
    <w:basedOn w:val="a2"/>
    <w:semiHidden/>
    <w:rsid w:val="003439AA"/>
    <w:pPr>
      <w:numPr>
        <w:numId w:val="5"/>
      </w:numPr>
    </w:pPr>
  </w:style>
  <w:style w:type="paragraph" w:styleId="5">
    <w:name w:val="List Number 5"/>
    <w:basedOn w:val="a2"/>
    <w:semiHidden/>
    <w:rsid w:val="003439AA"/>
    <w:pPr>
      <w:numPr>
        <w:numId w:val="6"/>
      </w:numPr>
    </w:pPr>
  </w:style>
  <w:style w:type="paragraph" w:styleId="aff6">
    <w:name w:val="endnote text"/>
    <w:basedOn w:val="a2"/>
    <w:semiHidden/>
    <w:rsid w:val="003439AA"/>
    <w:pPr>
      <w:snapToGrid w:val="0"/>
      <w:jc w:val="left"/>
    </w:pPr>
  </w:style>
  <w:style w:type="paragraph" w:styleId="aff7">
    <w:name w:val="Closing"/>
    <w:basedOn w:val="a2"/>
    <w:semiHidden/>
    <w:rsid w:val="003439AA"/>
    <w:pPr>
      <w:ind w:left="4320"/>
    </w:pPr>
  </w:style>
  <w:style w:type="paragraph" w:styleId="aff8">
    <w:name w:val="footnote text"/>
    <w:basedOn w:val="a2"/>
    <w:link w:val="aff9"/>
    <w:uiPriority w:val="99"/>
    <w:semiHidden/>
    <w:rsid w:val="003439AA"/>
    <w:pPr>
      <w:snapToGrid w:val="0"/>
      <w:jc w:val="left"/>
    </w:pPr>
    <w:rPr>
      <w:sz w:val="20"/>
      <w:szCs w:val="20"/>
    </w:rPr>
  </w:style>
  <w:style w:type="paragraph" w:styleId="affa">
    <w:name w:val="annotation text"/>
    <w:basedOn w:val="a2"/>
    <w:link w:val="affb"/>
    <w:uiPriority w:val="99"/>
    <w:semiHidden/>
    <w:rsid w:val="003439AA"/>
    <w:pPr>
      <w:jc w:val="left"/>
    </w:pPr>
  </w:style>
  <w:style w:type="paragraph" w:styleId="affc">
    <w:name w:val="Balloon Text"/>
    <w:basedOn w:val="a2"/>
    <w:link w:val="affd"/>
    <w:uiPriority w:val="99"/>
    <w:semiHidden/>
    <w:rsid w:val="003439AA"/>
    <w:rPr>
      <w:rFonts w:ascii="Arial" w:eastAsia="新細明體" w:hAnsi="Arial"/>
      <w:sz w:val="18"/>
      <w:szCs w:val="18"/>
    </w:rPr>
  </w:style>
  <w:style w:type="paragraph" w:styleId="affe">
    <w:name w:val="annotation subject"/>
    <w:basedOn w:val="affa"/>
    <w:next w:val="affa"/>
    <w:link w:val="afff"/>
    <w:uiPriority w:val="99"/>
    <w:semiHidden/>
    <w:rsid w:val="003439AA"/>
    <w:rPr>
      <w:b/>
      <w:bCs/>
    </w:rPr>
  </w:style>
  <w:style w:type="paragraph" w:styleId="afff0">
    <w:name w:val="Note Heading"/>
    <w:basedOn w:val="a2"/>
    <w:next w:val="a2"/>
    <w:semiHidden/>
    <w:rsid w:val="003439AA"/>
    <w:pPr>
      <w:jc w:val="center"/>
    </w:pPr>
  </w:style>
  <w:style w:type="paragraph" w:styleId="a0">
    <w:name w:val="List Bullet"/>
    <w:basedOn w:val="a2"/>
    <w:semiHidden/>
    <w:rsid w:val="003439AA"/>
    <w:pPr>
      <w:numPr>
        <w:numId w:val="7"/>
      </w:numPr>
    </w:pPr>
  </w:style>
  <w:style w:type="paragraph" w:styleId="20">
    <w:name w:val="List Bullet 2"/>
    <w:basedOn w:val="a2"/>
    <w:semiHidden/>
    <w:rsid w:val="003439AA"/>
    <w:pPr>
      <w:numPr>
        <w:numId w:val="8"/>
      </w:numPr>
    </w:pPr>
  </w:style>
  <w:style w:type="paragraph" w:styleId="30">
    <w:name w:val="List Bullet 3"/>
    <w:basedOn w:val="a2"/>
    <w:semiHidden/>
    <w:rsid w:val="003439AA"/>
    <w:pPr>
      <w:numPr>
        <w:numId w:val="9"/>
      </w:numPr>
    </w:pPr>
  </w:style>
  <w:style w:type="paragraph" w:styleId="40">
    <w:name w:val="List Bullet 4"/>
    <w:basedOn w:val="a2"/>
    <w:semiHidden/>
    <w:rsid w:val="003439AA"/>
    <w:pPr>
      <w:numPr>
        <w:numId w:val="10"/>
      </w:numPr>
    </w:pPr>
  </w:style>
  <w:style w:type="paragraph" w:styleId="50">
    <w:name w:val="List Bullet 5"/>
    <w:basedOn w:val="a2"/>
    <w:semiHidden/>
    <w:rsid w:val="003439AA"/>
    <w:pPr>
      <w:numPr>
        <w:numId w:val="11"/>
      </w:numPr>
    </w:pPr>
  </w:style>
  <w:style w:type="paragraph" w:styleId="afff1">
    <w:name w:val="E-mail Signature"/>
    <w:basedOn w:val="a2"/>
    <w:semiHidden/>
    <w:rsid w:val="003439AA"/>
  </w:style>
  <w:style w:type="paragraph" w:styleId="afff2">
    <w:name w:val="Signature"/>
    <w:basedOn w:val="a2"/>
    <w:semiHidden/>
    <w:rsid w:val="003439AA"/>
    <w:pPr>
      <w:ind w:left="4320"/>
    </w:pPr>
  </w:style>
  <w:style w:type="character" w:customStyle="1" w:styleId="ac">
    <w:name w:val="標題 字元"/>
    <w:link w:val="a1"/>
    <w:rsid w:val="00906C85"/>
    <w:rPr>
      <w:rFonts w:eastAsia="標楷體" w:cs="Arial"/>
      <w:b/>
      <w:bCs/>
      <w:kern w:val="2"/>
      <w:sz w:val="36"/>
      <w:szCs w:val="32"/>
    </w:rPr>
  </w:style>
  <w:style w:type="character" w:customStyle="1" w:styleId="10">
    <w:name w:val="標題 1 字元"/>
    <w:link w:val="1"/>
    <w:rsid w:val="00E831AF"/>
    <w:rPr>
      <w:rFonts w:eastAsia="標楷體"/>
      <w:b/>
      <w:bCs/>
      <w:sz w:val="52"/>
      <w:szCs w:val="52"/>
    </w:rPr>
  </w:style>
  <w:style w:type="character" w:customStyle="1" w:styleId="22">
    <w:name w:val="標題 2 字元"/>
    <w:link w:val="21"/>
    <w:rsid w:val="00E831AF"/>
    <w:rPr>
      <w:rFonts w:eastAsia="標楷體"/>
      <w:b/>
      <w:bCs/>
      <w:kern w:val="2"/>
      <w:sz w:val="32"/>
      <w:szCs w:val="32"/>
    </w:rPr>
  </w:style>
  <w:style w:type="character" w:customStyle="1" w:styleId="32">
    <w:name w:val="標題 3 字元"/>
    <w:link w:val="31"/>
    <w:rsid w:val="002405E7"/>
    <w:rPr>
      <w:rFonts w:eastAsia="標楷體"/>
      <w:b/>
      <w:bCs/>
      <w:kern w:val="2"/>
      <w:sz w:val="28"/>
      <w:szCs w:val="36"/>
    </w:rPr>
  </w:style>
  <w:style w:type="character" w:customStyle="1" w:styleId="af2">
    <w:name w:val="日期 字元"/>
    <w:link w:val="af1"/>
    <w:uiPriority w:val="99"/>
    <w:semiHidden/>
    <w:rsid w:val="00906C85"/>
    <w:rPr>
      <w:rFonts w:eastAsia="標楷體"/>
      <w:kern w:val="2"/>
      <w:sz w:val="24"/>
      <w:szCs w:val="24"/>
    </w:rPr>
  </w:style>
  <w:style w:type="character" w:customStyle="1" w:styleId="afc">
    <w:name w:val="頁首 字元"/>
    <w:link w:val="afb"/>
    <w:uiPriority w:val="99"/>
    <w:rsid w:val="00906C85"/>
    <w:rPr>
      <w:rFonts w:eastAsia="標楷體"/>
      <w:kern w:val="2"/>
    </w:rPr>
  </w:style>
  <w:style w:type="character" w:customStyle="1" w:styleId="a9">
    <w:name w:val="頁尾 字元"/>
    <w:link w:val="a8"/>
    <w:uiPriority w:val="99"/>
    <w:rsid w:val="00906C85"/>
    <w:rPr>
      <w:rFonts w:eastAsia="標楷體"/>
      <w:kern w:val="2"/>
    </w:rPr>
  </w:style>
  <w:style w:type="character" w:styleId="afff3">
    <w:name w:val="annotation reference"/>
    <w:uiPriority w:val="99"/>
    <w:unhideWhenUsed/>
    <w:rsid w:val="00906C85"/>
    <w:rPr>
      <w:sz w:val="18"/>
      <w:szCs w:val="18"/>
    </w:rPr>
  </w:style>
  <w:style w:type="character" w:customStyle="1" w:styleId="affb">
    <w:name w:val="註解文字 字元"/>
    <w:link w:val="affa"/>
    <w:uiPriority w:val="99"/>
    <w:semiHidden/>
    <w:rsid w:val="00906C85"/>
    <w:rPr>
      <w:rFonts w:eastAsia="標楷體"/>
      <w:kern w:val="2"/>
      <w:sz w:val="24"/>
      <w:szCs w:val="24"/>
    </w:rPr>
  </w:style>
  <w:style w:type="character" w:customStyle="1" w:styleId="afff">
    <w:name w:val="註解主旨 字元"/>
    <w:link w:val="affe"/>
    <w:uiPriority w:val="99"/>
    <w:semiHidden/>
    <w:rsid w:val="00906C85"/>
    <w:rPr>
      <w:rFonts w:eastAsia="標楷體"/>
      <w:b/>
      <w:bCs/>
      <w:kern w:val="2"/>
      <w:sz w:val="24"/>
      <w:szCs w:val="24"/>
    </w:rPr>
  </w:style>
  <w:style w:type="character" w:customStyle="1" w:styleId="affd">
    <w:name w:val="註解方塊文字 字元"/>
    <w:link w:val="affc"/>
    <w:uiPriority w:val="99"/>
    <w:semiHidden/>
    <w:rsid w:val="00906C85"/>
    <w:rPr>
      <w:rFonts w:ascii="Arial" w:hAnsi="Arial"/>
      <w:kern w:val="2"/>
      <w:sz w:val="18"/>
      <w:szCs w:val="18"/>
    </w:rPr>
  </w:style>
  <w:style w:type="paragraph" w:customStyle="1" w:styleId="Text">
    <w:name w:val="Text"/>
    <w:basedOn w:val="a2"/>
    <w:link w:val="Text0"/>
    <w:rsid w:val="00906C85"/>
    <w:pPr>
      <w:autoSpaceDE w:val="0"/>
      <w:autoSpaceDN w:val="0"/>
      <w:spacing w:line="252" w:lineRule="auto"/>
      <w:ind w:firstLine="202"/>
    </w:pPr>
    <w:rPr>
      <w:rFonts w:eastAsia="新細明體"/>
      <w:kern w:val="0"/>
      <w:sz w:val="20"/>
      <w:szCs w:val="20"/>
      <w:lang w:eastAsia="en-US"/>
    </w:rPr>
  </w:style>
  <w:style w:type="character" w:styleId="afff4">
    <w:name w:val="Placeholder Text"/>
    <w:uiPriority w:val="99"/>
    <w:semiHidden/>
    <w:rsid w:val="00906C85"/>
    <w:rPr>
      <w:color w:val="808080"/>
    </w:rPr>
  </w:style>
  <w:style w:type="paragraph" w:customStyle="1" w:styleId="0Content">
    <w:name w:val="0_Content"/>
    <w:basedOn w:val="Text"/>
    <w:link w:val="0Content0"/>
    <w:qFormat/>
    <w:rsid w:val="00906C85"/>
  </w:style>
  <w:style w:type="character" w:customStyle="1" w:styleId="0Content0">
    <w:name w:val="0_Content 字元"/>
    <w:link w:val="0Content"/>
    <w:rsid w:val="00906C85"/>
    <w:rPr>
      <w:lang w:eastAsia="en-US"/>
    </w:rPr>
  </w:style>
  <w:style w:type="table" w:customStyle="1" w:styleId="13">
    <w:name w:val="表格格線1"/>
    <w:basedOn w:val="a4"/>
    <w:next w:val="ae"/>
    <w:uiPriority w:val="59"/>
    <w:rsid w:val="00906C85"/>
    <w:pPr>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afff5">
    <w:name w:val="Body Text"/>
    <w:basedOn w:val="a2"/>
    <w:link w:val="afff6"/>
    <w:uiPriority w:val="99"/>
    <w:unhideWhenUsed/>
    <w:qFormat/>
    <w:rsid w:val="00776171"/>
    <w:pPr>
      <w:ind w:firstLine="482"/>
    </w:pPr>
  </w:style>
  <w:style w:type="character" w:customStyle="1" w:styleId="afff6">
    <w:name w:val="本文 字元"/>
    <w:basedOn w:val="a3"/>
    <w:link w:val="afff5"/>
    <w:uiPriority w:val="99"/>
    <w:rsid w:val="00776171"/>
    <w:rPr>
      <w:rFonts w:eastAsia="標楷體"/>
      <w:kern w:val="2"/>
      <w:sz w:val="24"/>
      <w:szCs w:val="24"/>
    </w:rPr>
  </w:style>
  <w:style w:type="paragraph" w:customStyle="1" w:styleId="TableTitle">
    <w:name w:val="Table Title"/>
    <w:basedOn w:val="a2"/>
    <w:rsid w:val="00906C85"/>
    <w:pPr>
      <w:widowControl/>
      <w:autoSpaceDE w:val="0"/>
      <w:autoSpaceDN w:val="0"/>
      <w:spacing w:line="240" w:lineRule="auto"/>
      <w:jc w:val="center"/>
    </w:pPr>
    <w:rPr>
      <w:rFonts w:eastAsia="新細明體"/>
      <w:smallCaps/>
      <w:kern w:val="0"/>
      <w:sz w:val="16"/>
      <w:szCs w:val="16"/>
      <w:lang w:eastAsia="en-US"/>
    </w:rPr>
  </w:style>
  <w:style w:type="table" w:styleId="38">
    <w:name w:val="Table List 3"/>
    <w:basedOn w:val="a4"/>
    <w:rsid w:val="00906C85"/>
    <w:pPr>
      <w:widowControl w:val="0"/>
      <w:adjustRightInd w:val="0"/>
      <w:spacing w:line="480" w:lineRule="auto"/>
      <w:jc w:val="both"/>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aff9">
    <w:name w:val="註腳文字 字元"/>
    <w:link w:val="aff8"/>
    <w:uiPriority w:val="99"/>
    <w:semiHidden/>
    <w:rsid w:val="00906C85"/>
    <w:rPr>
      <w:rFonts w:eastAsia="標楷體"/>
      <w:kern w:val="2"/>
    </w:rPr>
  </w:style>
  <w:style w:type="character" w:styleId="afff7">
    <w:name w:val="footnote reference"/>
    <w:uiPriority w:val="99"/>
    <w:unhideWhenUsed/>
    <w:rsid w:val="00906C85"/>
    <w:rPr>
      <w:vertAlign w:val="superscript"/>
    </w:rPr>
  </w:style>
  <w:style w:type="paragraph" w:customStyle="1" w:styleId="References">
    <w:name w:val="References"/>
    <w:basedOn w:val="a2"/>
    <w:rsid w:val="00906C85"/>
    <w:pPr>
      <w:widowControl/>
      <w:numPr>
        <w:numId w:val="14"/>
      </w:numPr>
      <w:autoSpaceDE w:val="0"/>
      <w:autoSpaceDN w:val="0"/>
      <w:spacing w:line="240" w:lineRule="auto"/>
    </w:pPr>
    <w:rPr>
      <w:rFonts w:eastAsia="新細明體"/>
      <w:kern w:val="0"/>
      <w:sz w:val="16"/>
      <w:szCs w:val="16"/>
      <w:lang w:eastAsia="en-US"/>
    </w:rPr>
  </w:style>
  <w:style w:type="paragraph" w:styleId="afff8">
    <w:name w:val="Revision"/>
    <w:hidden/>
    <w:uiPriority w:val="99"/>
    <w:semiHidden/>
    <w:rsid w:val="00906C85"/>
    <w:rPr>
      <w:rFonts w:eastAsia="標楷體"/>
      <w:kern w:val="2"/>
      <w:sz w:val="24"/>
      <w:szCs w:val="24"/>
    </w:rPr>
  </w:style>
  <w:style w:type="table" w:styleId="14">
    <w:name w:val="Table Classic 1"/>
    <w:basedOn w:val="a4"/>
    <w:rsid w:val="00AA2804"/>
    <w:pPr>
      <w:widowControl w:val="0"/>
      <w:spacing w:line="48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3">
    <w:name w:val="Table Web 3"/>
    <w:basedOn w:val="a4"/>
    <w:rsid w:val="006E1BB0"/>
    <w:pPr>
      <w:widowControl w:val="0"/>
      <w:spacing w:line="48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4"/>
    <w:rsid w:val="006E1BB0"/>
    <w:pPr>
      <w:widowControl w:val="0"/>
      <w:spacing w:line="48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1">
    <w:name w:val="Table Web 1"/>
    <w:basedOn w:val="a4"/>
    <w:rsid w:val="006E1BB0"/>
    <w:pPr>
      <w:widowControl w:val="0"/>
      <w:spacing w:line="48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ext0">
    <w:name w:val="Text 字元"/>
    <w:basedOn w:val="a3"/>
    <w:link w:val="Text"/>
    <w:rsid w:val="00C61524"/>
    <w:rPr>
      <w:lang w:eastAsia="en-US"/>
    </w:rPr>
  </w:style>
  <w:style w:type="table" w:styleId="29">
    <w:name w:val="Table Classic 2"/>
    <w:basedOn w:val="a4"/>
    <w:rsid w:val="0076534E"/>
    <w:pPr>
      <w:widowControl w:val="0"/>
      <w:spacing w:line="48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Grid 3"/>
    <w:basedOn w:val="a4"/>
    <w:rsid w:val="0076534E"/>
    <w:pPr>
      <w:widowControl w:val="0"/>
      <w:spacing w:line="48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6">
    <w:name w:val="Table Grid 4"/>
    <w:basedOn w:val="a4"/>
    <w:rsid w:val="0076534E"/>
    <w:pPr>
      <w:widowControl w:val="0"/>
      <w:spacing w:line="48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customStyle="1" w:styleId="afff9">
    <w:name w:val="圖"/>
    <w:basedOn w:val="Text"/>
    <w:rsid w:val="004C08A3"/>
    <w:pPr>
      <w:spacing w:line="480" w:lineRule="auto"/>
      <w:ind w:firstLine="482"/>
      <w:jc w:val="center"/>
    </w:pPr>
    <w:rPr>
      <w:sz w:val="24"/>
      <w:szCs w:val="24"/>
      <w:lang w:eastAsia="zh-TW"/>
    </w:rPr>
  </w:style>
  <w:style w:type="table" w:styleId="2a">
    <w:name w:val="Table Colorful 2"/>
    <w:basedOn w:val="a4"/>
    <w:rsid w:val="004B5BDD"/>
    <w:pPr>
      <w:widowControl w:val="0"/>
      <w:spacing w:line="48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footnote">
    <w:name w:val="table footnote"/>
    <w:uiPriority w:val="99"/>
    <w:rsid w:val="000F3655"/>
    <w:pPr>
      <w:numPr>
        <w:numId w:val="15"/>
      </w:numPr>
      <w:tabs>
        <w:tab w:val="left" w:pos="29"/>
      </w:tabs>
      <w:spacing w:before="60" w:after="30"/>
      <w:ind w:left="360"/>
      <w:jc w:val="right"/>
    </w:pPr>
    <w:rPr>
      <w:rFonts w:eastAsia="MS Mincho"/>
      <w:sz w:val="12"/>
      <w:szCs w:val="12"/>
      <w:lang w:eastAsia="en-US"/>
    </w:rPr>
  </w:style>
  <w:style w:type="paragraph" w:customStyle="1" w:styleId="EndNoteBibliographyTitle">
    <w:name w:val="EndNote Bibliography Title"/>
    <w:basedOn w:val="a2"/>
    <w:link w:val="EndNoteBibliographyTitle0"/>
    <w:rsid w:val="00766DDC"/>
    <w:pPr>
      <w:jc w:val="center"/>
    </w:pPr>
    <w:rPr>
      <w:noProof/>
    </w:rPr>
  </w:style>
  <w:style w:type="character" w:customStyle="1" w:styleId="EndNoteBibliographyTitle0">
    <w:name w:val="EndNote Bibliography Title 字元"/>
    <w:basedOn w:val="22"/>
    <w:link w:val="EndNoteBibliographyTitle"/>
    <w:rsid w:val="00766DDC"/>
    <w:rPr>
      <w:rFonts w:eastAsia="標楷體"/>
      <w:b w:val="0"/>
      <w:bCs w:val="0"/>
      <w:noProof/>
      <w:kern w:val="2"/>
      <w:sz w:val="24"/>
      <w:szCs w:val="24"/>
    </w:rPr>
  </w:style>
  <w:style w:type="paragraph" w:customStyle="1" w:styleId="EndNoteBibliography">
    <w:name w:val="EndNote Bibliography"/>
    <w:basedOn w:val="a2"/>
    <w:link w:val="EndNoteBibliography0"/>
    <w:rsid w:val="00766DDC"/>
    <w:rPr>
      <w:noProof/>
    </w:rPr>
  </w:style>
  <w:style w:type="character" w:customStyle="1" w:styleId="EndNoteBibliography0">
    <w:name w:val="EndNote Bibliography 字元"/>
    <w:basedOn w:val="22"/>
    <w:link w:val="EndNoteBibliography"/>
    <w:rsid w:val="00766DDC"/>
    <w:rPr>
      <w:rFonts w:eastAsia="標楷體"/>
      <w:b w:val="0"/>
      <w:bCs w:val="0"/>
      <w:noProof/>
      <w:kern w:val="2"/>
      <w:sz w:val="24"/>
      <w:szCs w:val="24"/>
    </w:rPr>
  </w:style>
  <w:style w:type="paragraph" w:customStyle="1" w:styleId="FigureCentered">
    <w:name w:val="Figure Centered"/>
    <w:basedOn w:val="afff5"/>
    <w:qFormat/>
    <w:rsid w:val="00776171"/>
    <w:pPr>
      <w:widowControl/>
      <w:spacing w:line="228" w:lineRule="auto"/>
      <w:ind w:firstLine="0"/>
      <w:jc w:val="center"/>
    </w:pPr>
    <w:rPr>
      <w:rFonts w:eastAsia="SimSun"/>
      <w:spacing w:val="-1"/>
      <w:kern w:val="0"/>
      <w:sz w:val="20"/>
      <w:szCs w:val="20"/>
    </w:rPr>
  </w:style>
  <w:style w:type="character" w:customStyle="1" w:styleId="hps">
    <w:name w:val="hps"/>
    <w:basedOn w:val="a3"/>
    <w:rsid w:val="00DD680B"/>
  </w:style>
  <w:style w:type="paragraph" w:customStyle="1" w:styleId="equation">
    <w:name w:val="equation"/>
    <w:basedOn w:val="a2"/>
    <w:rsid w:val="00A63C4F"/>
    <w:pPr>
      <w:widowControl/>
      <w:tabs>
        <w:tab w:val="center" w:pos="2520"/>
        <w:tab w:val="right" w:pos="5040"/>
      </w:tabs>
      <w:spacing w:before="240" w:after="240" w:line="216" w:lineRule="auto"/>
      <w:jc w:val="center"/>
    </w:pPr>
    <w:rPr>
      <w:rFonts w:ascii="Symbol" w:eastAsia="SimSun" w:hAnsi="Symbol" w:cs="Symbol"/>
      <w:kern w:val="0"/>
      <w:sz w:val="20"/>
      <w:szCs w:val="20"/>
      <w:lang w:eastAsia="en-US"/>
    </w:rPr>
  </w:style>
  <w:style w:type="paragraph" w:customStyle="1" w:styleId="figurecaption">
    <w:name w:val="figure caption"/>
    <w:rsid w:val="00086DC9"/>
    <w:pPr>
      <w:numPr>
        <w:numId w:val="26"/>
      </w:numPr>
      <w:spacing w:before="80" w:after="200"/>
      <w:jc w:val="center"/>
    </w:pPr>
    <w:rPr>
      <w:rFonts w:eastAsia="SimSun"/>
      <w:noProof/>
      <w:sz w:val="16"/>
      <w:szCs w:val="16"/>
      <w:lang w:eastAsia="en-US"/>
    </w:rPr>
  </w:style>
  <w:style w:type="paragraph" w:customStyle="1" w:styleId="183">
    <w:name w:val="樣式 標題 1 + 套用前:  8 行 套用後:  3 行"/>
    <w:basedOn w:val="1"/>
    <w:rsid w:val="00FC00C8"/>
    <w:rPr>
      <w:rFonts w:cs="新細明體"/>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88173">
      <w:bodyDiv w:val="1"/>
      <w:marLeft w:val="0"/>
      <w:marRight w:val="0"/>
      <w:marTop w:val="0"/>
      <w:marBottom w:val="0"/>
      <w:divBdr>
        <w:top w:val="none" w:sz="0" w:space="0" w:color="auto"/>
        <w:left w:val="none" w:sz="0" w:space="0" w:color="auto"/>
        <w:bottom w:val="none" w:sz="0" w:space="0" w:color="auto"/>
        <w:right w:val="none" w:sz="0" w:space="0" w:color="auto"/>
      </w:divBdr>
    </w:div>
    <w:div w:id="40524329">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60503">
      <w:bodyDiv w:val="1"/>
      <w:marLeft w:val="0"/>
      <w:marRight w:val="0"/>
      <w:marTop w:val="0"/>
      <w:marBottom w:val="0"/>
      <w:divBdr>
        <w:top w:val="none" w:sz="0" w:space="0" w:color="auto"/>
        <w:left w:val="none" w:sz="0" w:space="0" w:color="auto"/>
        <w:bottom w:val="none" w:sz="0" w:space="0" w:color="auto"/>
        <w:right w:val="none" w:sz="0" w:space="0" w:color="auto"/>
      </w:divBdr>
    </w:div>
    <w:div w:id="193730702">
      <w:bodyDiv w:val="1"/>
      <w:marLeft w:val="0"/>
      <w:marRight w:val="0"/>
      <w:marTop w:val="0"/>
      <w:marBottom w:val="0"/>
      <w:divBdr>
        <w:top w:val="none" w:sz="0" w:space="0" w:color="auto"/>
        <w:left w:val="none" w:sz="0" w:space="0" w:color="auto"/>
        <w:bottom w:val="none" w:sz="0" w:space="0" w:color="auto"/>
        <w:right w:val="none" w:sz="0" w:space="0" w:color="auto"/>
      </w:divBdr>
    </w:div>
    <w:div w:id="268633466">
      <w:bodyDiv w:val="1"/>
      <w:marLeft w:val="0"/>
      <w:marRight w:val="0"/>
      <w:marTop w:val="0"/>
      <w:marBottom w:val="0"/>
      <w:divBdr>
        <w:top w:val="none" w:sz="0" w:space="0" w:color="auto"/>
        <w:left w:val="none" w:sz="0" w:space="0" w:color="auto"/>
        <w:bottom w:val="none" w:sz="0" w:space="0" w:color="auto"/>
        <w:right w:val="none" w:sz="0" w:space="0" w:color="auto"/>
      </w:divBdr>
    </w:div>
    <w:div w:id="302122806">
      <w:bodyDiv w:val="1"/>
      <w:marLeft w:val="0"/>
      <w:marRight w:val="0"/>
      <w:marTop w:val="0"/>
      <w:marBottom w:val="0"/>
      <w:divBdr>
        <w:top w:val="none" w:sz="0" w:space="0" w:color="auto"/>
        <w:left w:val="none" w:sz="0" w:space="0" w:color="auto"/>
        <w:bottom w:val="none" w:sz="0" w:space="0" w:color="auto"/>
        <w:right w:val="none" w:sz="0" w:space="0" w:color="auto"/>
      </w:divBdr>
      <w:divsChild>
        <w:div w:id="1276673233">
          <w:marLeft w:val="547"/>
          <w:marRight w:val="0"/>
          <w:marTop w:val="77"/>
          <w:marBottom w:val="173"/>
          <w:divBdr>
            <w:top w:val="none" w:sz="0" w:space="0" w:color="auto"/>
            <w:left w:val="none" w:sz="0" w:space="0" w:color="auto"/>
            <w:bottom w:val="none" w:sz="0" w:space="0" w:color="auto"/>
            <w:right w:val="none" w:sz="0" w:space="0" w:color="auto"/>
          </w:divBdr>
        </w:div>
      </w:divsChild>
    </w:div>
    <w:div w:id="345864765">
      <w:bodyDiv w:val="1"/>
      <w:marLeft w:val="0"/>
      <w:marRight w:val="0"/>
      <w:marTop w:val="0"/>
      <w:marBottom w:val="0"/>
      <w:divBdr>
        <w:top w:val="none" w:sz="0" w:space="0" w:color="auto"/>
        <w:left w:val="none" w:sz="0" w:space="0" w:color="auto"/>
        <w:bottom w:val="none" w:sz="0" w:space="0" w:color="auto"/>
        <w:right w:val="none" w:sz="0" w:space="0" w:color="auto"/>
      </w:divBdr>
    </w:div>
    <w:div w:id="449516279">
      <w:bodyDiv w:val="1"/>
      <w:marLeft w:val="0"/>
      <w:marRight w:val="0"/>
      <w:marTop w:val="0"/>
      <w:marBottom w:val="0"/>
      <w:divBdr>
        <w:top w:val="none" w:sz="0" w:space="0" w:color="auto"/>
        <w:left w:val="none" w:sz="0" w:space="0" w:color="auto"/>
        <w:bottom w:val="none" w:sz="0" w:space="0" w:color="auto"/>
        <w:right w:val="none" w:sz="0" w:space="0" w:color="auto"/>
      </w:divBdr>
    </w:div>
    <w:div w:id="516577799">
      <w:bodyDiv w:val="1"/>
      <w:marLeft w:val="0"/>
      <w:marRight w:val="0"/>
      <w:marTop w:val="0"/>
      <w:marBottom w:val="0"/>
      <w:divBdr>
        <w:top w:val="none" w:sz="0" w:space="0" w:color="auto"/>
        <w:left w:val="none" w:sz="0" w:space="0" w:color="auto"/>
        <w:bottom w:val="none" w:sz="0" w:space="0" w:color="auto"/>
        <w:right w:val="none" w:sz="0" w:space="0" w:color="auto"/>
      </w:divBdr>
    </w:div>
    <w:div w:id="675696450">
      <w:bodyDiv w:val="1"/>
      <w:marLeft w:val="0"/>
      <w:marRight w:val="0"/>
      <w:marTop w:val="0"/>
      <w:marBottom w:val="0"/>
      <w:divBdr>
        <w:top w:val="none" w:sz="0" w:space="0" w:color="auto"/>
        <w:left w:val="none" w:sz="0" w:space="0" w:color="auto"/>
        <w:bottom w:val="none" w:sz="0" w:space="0" w:color="auto"/>
        <w:right w:val="none" w:sz="0" w:space="0" w:color="auto"/>
      </w:divBdr>
    </w:div>
    <w:div w:id="747917974">
      <w:bodyDiv w:val="1"/>
      <w:marLeft w:val="0"/>
      <w:marRight w:val="0"/>
      <w:marTop w:val="0"/>
      <w:marBottom w:val="0"/>
      <w:divBdr>
        <w:top w:val="none" w:sz="0" w:space="0" w:color="auto"/>
        <w:left w:val="none" w:sz="0" w:space="0" w:color="auto"/>
        <w:bottom w:val="none" w:sz="0" w:space="0" w:color="auto"/>
        <w:right w:val="none" w:sz="0" w:space="0" w:color="auto"/>
      </w:divBdr>
    </w:div>
    <w:div w:id="755782905">
      <w:bodyDiv w:val="1"/>
      <w:marLeft w:val="0"/>
      <w:marRight w:val="0"/>
      <w:marTop w:val="0"/>
      <w:marBottom w:val="0"/>
      <w:divBdr>
        <w:top w:val="none" w:sz="0" w:space="0" w:color="auto"/>
        <w:left w:val="none" w:sz="0" w:space="0" w:color="auto"/>
        <w:bottom w:val="none" w:sz="0" w:space="0" w:color="auto"/>
        <w:right w:val="none" w:sz="0" w:space="0" w:color="auto"/>
      </w:divBdr>
    </w:div>
    <w:div w:id="790973456">
      <w:bodyDiv w:val="1"/>
      <w:marLeft w:val="0"/>
      <w:marRight w:val="0"/>
      <w:marTop w:val="0"/>
      <w:marBottom w:val="0"/>
      <w:divBdr>
        <w:top w:val="none" w:sz="0" w:space="0" w:color="auto"/>
        <w:left w:val="none" w:sz="0" w:space="0" w:color="auto"/>
        <w:bottom w:val="none" w:sz="0" w:space="0" w:color="auto"/>
        <w:right w:val="none" w:sz="0" w:space="0" w:color="auto"/>
      </w:divBdr>
    </w:div>
    <w:div w:id="808785457">
      <w:bodyDiv w:val="1"/>
      <w:marLeft w:val="0"/>
      <w:marRight w:val="0"/>
      <w:marTop w:val="0"/>
      <w:marBottom w:val="0"/>
      <w:divBdr>
        <w:top w:val="none" w:sz="0" w:space="0" w:color="auto"/>
        <w:left w:val="none" w:sz="0" w:space="0" w:color="auto"/>
        <w:bottom w:val="none" w:sz="0" w:space="0" w:color="auto"/>
        <w:right w:val="none" w:sz="0" w:space="0" w:color="auto"/>
      </w:divBdr>
    </w:div>
    <w:div w:id="809176539">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88748981">
      <w:bodyDiv w:val="1"/>
      <w:marLeft w:val="0"/>
      <w:marRight w:val="0"/>
      <w:marTop w:val="0"/>
      <w:marBottom w:val="0"/>
      <w:divBdr>
        <w:top w:val="none" w:sz="0" w:space="0" w:color="auto"/>
        <w:left w:val="none" w:sz="0" w:space="0" w:color="auto"/>
        <w:bottom w:val="none" w:sz="0" w:space="0" w:color="auto"/>
        <w:right w:val="none" w:sz="0" w:space="0" w:color="auto"/>
      </w:divBdr>
    </w:div>
    <w:div w:id="990598115">
      <w:bodyDiv w:val="1"/>
      <w:marLeft w:val="0"/>
      <w:marRight w:val="0"/>
      <w:marTop w:val="0"/>
      <w:marBottom w:val="0"/>
      <w:divBdr>
        <w:top w:val="none" w:sz="0" w:space="0" w:color="auto"/>
        <w:left w:val="none" w:sz="0" w:space="0" w:color="auto"/>
        <w:bottom w:val="none" w:sz="0" w:space="0" w:color="auto"/>
        <w:right w:val="none" w:sz="0" w:space="0" w:color="auto"/>
      </w:divBdr>
    </w:div>
    <w:div w:id="993069009">
      <w:bodyDiv w:val="1"/>
      <w:marLeft w:val="0"/>
      <w:marRight w:val="0"/>
      <w:marTop w:val="0"/>
      <w:marBottom w:val="0"/>
      <w:divBdr>
        <w:top w:val="none" w:sz="0" w:space="0" w:color="auto"/>
        <w:left w:val="none" w:sz="0" w:space="0" w:color="auto"/>
        <w:bottom w:val="none" w:sz="0" w:space="0" w:color="auto"/>
        <w:right w:val="none" w:sz="0" w:space="0" w:color="auto"/>
      </w:divBdr>
    </w:div>
    <w:div w:id="1012604079">
      <w:bodyDiv w:val="1"/>
      <w:marLeft w:val="0"/>
      <w:marRight w:val="0"/>
      <w:marTop w:val="0"/>
      <w:marBottom w:val="0"/>
      <w:divBdr>
        <w:top w:val="none" w:sz="0" w:space="0" w:color="auto"/>
        <w:left w:val="none" w:sz="0" w:space="0" w:color="auto"/>
        <w:bottom w:val="none" w:sz="0" w:space="0" w:color="auto"/>
        <w:right w:val="none" w:sz="0" w:space="0" w:color="auto"/>
      </w:divBdr>
    </w:div>
    <w:div w:id="1023896814">
      <w:bodyDiv w:val="1"/>
      <w:marLeft w:val="0"/>
      <w:marRight w:val="0"/>
      <w:marTop w:val="0"/>
      <w:marBottom w:val="0"/>
      <w:divBdr>
        <w:top w:val="none" w:sz="0" w:space="0" w:color="auto"/>
        <w:left w:val="none" w:sz="0" w:space="0" w:color="auto"/>
        <w:bottom w:val="none" w:sz="0" w:space="0" w:color="auto"/>
        <w:right w:val="none" w:sz="0" w:space="0" w:color="auto"/>
      </w:divBdr>
    </w:div>
    <w:div w:id="1043409800">
      <w:bodyDiv w:val="1"/>
      <w:marLeft w:val="0"/>
      <w:marRight w:val="0"/>
      <w:marTop w:val="0"/>
      <w:marBottom w:val="0"/>
      <w:divBdr>
        <w:top w:val="none" w:sz="0" w:space="0" w:color="auto"/>
        <w:left w:val="none" w:sz="0" w:space="0" w:color="auto"/>
        <w:bottom w:val="none" w:sz="0" w:space="0" w:color="auto"/>
        <w:right w:val="none" w:sz="0" w:space="0" w:color="auto"/>
      </w:divBdr>
    </w:div>
    <w:div w:id="1050349472">
      <w:bodyDiv w:val="1"/>
      <w:marLeft w:val="0"/>
      <w:marRight w:val="0"/>
      <w:marTop w:val="0"/>
      <w:marBottom w:val="0"/>
      <w:divBdr>
        <w:top w:val="none" w:sz="0" w:space="0" w:color="auto"/>
        <w:left w:val="none" w:sz="0" w:space="0" w:color="auto"/>
        <w:bottom w:val="none" w:sz="0" w:space="0" w:color="auto"/>
        <w:right w:val="none" w:sz="0" w:space="0" w:color="auto"/>
      </w:divBdr>
    </w:div>
    <w:div w:id="1127504623">
      <w:bodyDiv w:val="1"/>
      <w:marLeft w:val="0"/>
      <w:marRight w:val="0"/>
      <w:marTop w:val="0"/>
      <w:marBottom w:val="0"/>
      <w:divBdr>
        <w:top w:val="none" w:sz="0" w:space="0" w:color="auto"/>
        <w:left w:val="none" w:sz="0" w:space="0" w:color="auto"/>
        <w:bottom w:val="none" w:sz="0" w:space="0" w:color="auto"/>
        <w:right w:val="none" w:sz="0" w:space="0" w:color="auto"/>
      </w:divBdr>
    </w:div>
    <w:div w:id="1237395469">
      <w:bodyDiv w:val="1"/>
      <w:marLeft w:val="0"/>
      <w:marRight w:val="0"/>
      <w:marTop w:val="0"/>
      <w:marBottom w:val="0"/>
      <w:divBdr>
        <w:top w:val="none" w:sz="0" w:space="0" w:color="auto"/>
        <w:left w:val="none" w:sz="0" w:space="0" w:color="auto"/>
        <w:bottom w:val="none" w:sz="0" w:space="0" w:color="auto"/>
        <w:right w:val="none" w:sz="0" w:space="0" w:color="auto"/>
      </w:divBdr>
      <w:divsChild>
        <w:div w:id="1265768332">
          <w:marLeft w:val="0"/>
          <w:marRight w:val="0"/>
          <w:marTop w:val="0"/>
          <w:marBottom w:val="0"/>
          <w:divBdr>
            <w:top w:val="none" w:sz="0" w:space="0" w:color="auto"/>
            <w:left w:val="none" w:sz="0" w:space="0" w:color="auto"/>
            <w:bottom w:val="none" w:sz="0" w:space="0" w:color="auto"/>
            <w:right w:val="none" w:sz="0" w:space="0" w:color="auto"/>
          </w:divBdr>
        </w:div>
        <w:div w:id="1725593063">
          <w:marLeft w:val="0"/>
          <w:marRight w:val="0"/>
          <w:marTop w:val="0"/>
          <w:marBottom w:val="0"/>
          <w:divBdr>
            <w:top w:val="none" w:sz="0" w:space="0" w:color="auto"/>
            <w:left w:val="none" w:sz="0" w:space="0" w:color="auto"/>
            <w:bottom w:val="none" w:sz="0" w:space="0" w:color="auto"/>
            <w:right w:val="none" w:sz="0" w:space="0" w:color="auto"/>
          </w:divBdr>
        </w:div>
      </w:divsChild>
    </w:div>
    <w:div w:id="1270969444">
      <w:bodyDiv w:val="1"/>
      <w:marLeft w:val="0"/>
      <w:marRight w:val="0"/>
      <w:marTop w:val="0"/>
      <w:marBottom w:val="0"/>
      <w:divBdr>
        <w:top w:val="none" w:sz="0" w:space="0" w:color="auto"/>
        <w:left w:val="none" w:sz="0" w:space="0" w:color="auto"/>
        <w:bottom w:val="none" w:sz="0" w:space="0" w:color="auto"/>
        <w:right w:val="none" w:sz="0" w:space="0" w:color="auto"/>
      </w:divBdr>
    </w:div>
    <w:div w:id="1281063041">
      <w:bodyDiv w:val="1"/>
      <w:marLeft w:val="0"/>
      <w:marRight w:val="0"/>
      <w:marTop w:val="0"/>
      <w:marBottom w:val="0"/>
      <w:divBdr>
        <w:top w:val="none" w:sz="0" w:space="0" w:color="auto"/>
        <w:left w:val="none" w:sz="0" w:space="0" w:color="auto"/>
        <w:bottom w:val="none" w:sz="0" w:space="0" w:color="auto"/>
        <w:right w:val="none" w:sz="0" w:space="0" w:color="auto"/>
      </w:divBdr>
    </w:div>
    <w:div w:id="1313100015">
      <w:bodyDiv w:val="1"/>
      <w:marLeft w:val="0"/>
      <w:marRight w:val="0"/>
      <w:marTop w:val="0"/>
      <w:marBottom w:val="0"/>
      <w:divBdr>
        <w:top w:val="none" w:sz="0" w:space="0" w:color="auto"/>
        <w:left w:val="none" w:sz="0" w:space="0" w:color="auto"/>
        <w:bottom w:val="none" w:sz="0" w:space="0" w:color="auto"/>
        <w:right w:val="none" w:sz="0" w:space="0" w:color="auto"/>
      </w:divBdr>
      <w:divsChild>
        <w:div w:id="5405464">
          <w:marLeft w:val="0"/>
          <w:marRight w:val="0"/>
          <w:marTop w:val="0"/>
          <w:marBottom w:val="0"/>
          <w:divBdr>
            <w:top w:val="none" w:sz="0" w:space="0" w:color="auto"/>
            <w:left w:val="none" w:sz="0" w:space="0" w:color="auto"/>
            <w:bottom w:val="none" w:sz="0" w:space="0" w:color="auto"/>
            <w:right w:val="none" w:sz="0" w:space="0" w:color="auto"/>
          </w:divBdr>
        </w:div>
        <w:div w:id="2060783235">
          <w:marLeft w:val="0"/>
          <w:marRight w:val="0"/>
          <w:marTop w:val="0"/>
          <w:marBottom w:val="0"/>
          <w:divBdr>
            <w:top w:val="none" w:sz="0" w:space="0" w:color="auto"/>
            <w:left w:val="none" w:sz="0" w:space="0" w:color="auto"/>
            <w:bottom w:val="none" w:sz="0" w:space="0" w:color="auto"/>
            <w:right w:val="none" w:sz="0" w:space="0" w:color="auto"/>
          </w:divBdr>
        </w:div>
        <w:div w:id="1453985122">
          <w:marLeft w:val="0"/>
          <w:marRight w:val="0"/>
          <w:marTop w:val="0"/>
          <w:marBottom w:val="0"/>
          <w:divBdr>
            <w:top w:val="none" w:sz="0" w:space="0" w:color="auto"/>
            <w:left w:val="none" w:sz="0" w:space="0" w:color="auto"/>
            <w:bottom w:val="none" w:sz="0" w:space="0" w:color="auto"/>
            <w:right w:val="none" w:sz="0" w:space="0" w:color="auto"/>
          </w:divBdr>
        </w:div>
        <w:div w:id="1695422353">
          <w:marLeft w:val="0"/>
          <w:marRight w:val="0"/>
          <w:marTop w:val="0"/>
          <w:marBottom w:val="0"/>
          <w:divBdr>
            <w:top w:val="none" w:sz="0" w:space="0" w:color="auto"/>
            <w:left w:val="none" w:sz="0" w:space="0" w:color="auto"/>
            <w:bottom w:val="none" w:sz="0" w:space="0" w:color="auto"/>
            <w:right w:val="none" w:sz="0" w:space="0" w:color="auto"/>
          </w:divBdr>
        </w:div>
        <w:div w:id="698625729">
          <w:marLeft w:val="0"/>
          <w:marRight w:val="0"/>
          <w:marTop w:val="0"/>
          <w:marBottom w:val="0"/>
          <w:divBdr>
            <w:top w:val="none" w:sz="0" w:space="0" w:color="auto"/>
            <w:left w:val="none" w:sz="0" w:space="0" w:color="auto"/>
            <w:bottom w:val="none" w:sz="0" w:space="0" w:color="auto"/>
            <w:right w:val="none" w:sz="0" w:space="0" w:color="auto"/>
          </w:divBdr>
        </w:div>
        <w:div w:id="928345433">
          <w:marLeft w:val="0"/>
          <w:marRight w:val="0"/>
          <w:marTop w:val="0"/>
          <w:marBottom w:val="0"/>
          <w:divBdr>
            <w:top w:val="none" w:sz="0" w:space="0" w:color="auto"/>
            <w:left w:val="none" w:sz="0" w:space="0" w:color="auto"/>
            <w:bottom w:val="none" w:sz="0" w:space="0" w:color="auto"/>
            <w:right w:val="none" w:sz="0" w:space="0" w:color="auto"/>
          </w:divBdr>
        </w:div>
        <w:div w:id="550845530">
          <w:marLeft w:val="0"/>
          <w:marRight w:val="0"/>
          <w:marTop w:val="0"/>
          <w:marBottom w:val="0"/>
          <w:divBdr>
            <w:top w:val="none" w:sz="0" w:space="0" w:color="auto"/>
            <w:left w:val="none" w:sz="0" w:space="0" w:color="auto"/>
            <w:bottom w:val="none" w:sz="0" w:space="0" w:color="auto"/>
            <w:right w:val="none" w:sz="0" w:space="0" w:color="auto"/>
          </w:divBdr>
        </w:div>
        <w:div w:id="1886942918">
          <w:marLeft w:val="0"/>
          <w:marRight w:val="0"/>
          <w:marTop w:val="0"/>
          <w:marBottom w:val="0"/>
          <w:divBdr>
            <w:top w:val="none" w:sz="0" w:space="0" w:color="auto"/>
            <w:left w:val="none" w:sz="0" w:space="0" w:color="auto"/>
            <w:bottom w:val="none" w:sz="0" w:space="0" w:color="auto"/>
            <w:right w:val="none" w:sz="0" w:space="0" w:color="auto"/>
          </w:divBdr>
        </w:div>
        <w:div w:id="624120258">
          <w:marLeft w:val="0"/>
          <w:marRight w:val="0"/>
          <w:marTop w:val="0"/>
          <w:marBottom w:val="0"/>
          <w:divBdr>
            <w:top w:val="none" w:sz="0" w:space="0" w:color="auto"/>
            <w:left w:val="none" w:sz="0" w:space="0" w:color="auto"/>
            <w:bottom w:val="none" w:sz="0" w:space="0" w:color="auto"/>
            <w:right w:val="none" w:sz="0" w:space="0" w:color="auto"/>
          </w:divBdr>
        </w:div>
        <w:div w:id="583149978">
          <w:marLeft w:val="0"/>
          <w:marRight w:val="0"/>
          <w:marTop w:val="0"/>
          <w:marBottom w:val="0"/>
          <w:divBdr>
            <w:top w:val="none" w:sz="0" w:space="0" w:color="auto"/>
            <w:left w:val="none" w:sz="0" w:space="0" w:color="auto"/>
            <w:bottom w:val="none" w:sz="0" w:space="0" w:color="auto"/>
            <w:right w:val="none" w:sz="0" w:space="0" w:color="auto"/>
          </w:divBdr>
        </w:div>
        <w:div w:id="517423982">
          <w:marLeft w:val="0"/>
          <w:marRight w:val="0"/>
          <w:marTop w:val="0"/>
          <w:marBottom w:val="0"/>
          <w:divBdr>
            <w:top w:val="none" w:sz="0" w:space="0" w:color="auto"/>
            <w:left w:val="none" w:sz="0" w:space="0" w:color="auto"/>
            <w:bottom w:val="none" w:sz="0" w:space="0" w:color="auto"/>
            <w:right w:val="none" w:sz="0" w:space="0" w:color="auto"/>
          </w:divBdr>
        </w:div>
        <w:div w:id="2111194884">
          <w:marLeft w:val="0"/>
          <w:marRight w:val="0"/>
          <w:marTop w:val="0"/>
          <w:marBottom w:val="0"/>
          <w:divBdr>
            <w:top w:val="none" w:sz="0" w:space="0" w:color="auto"/>
            <w:left w:val="none" w:sz="0" w:space="0" w:color="auto"/>
            <w:bottom w:val="none" w:sz="0" w:space="0" w:color="auto"/>
            <w:right w:val="none" w:sz="0" w:space="0" w:color="auto"/>
          </w:divBdr>
        </w:div>
        <w:div w:id="1988702401">
          <w:marLeft w:val="0"/>
          <w:marRight w:val="0"/>
          <w:marTop w:val="0"/>
          <w:marBottom w:val="0"/>
          <w:divBdr>
            <w:top w:val="none" w:sz="0" w:space="0" w:color="auto"/>
            <w:left w:val="none" w:sz="0" w:space="0" w:color="auto"/>
            <w:bottom w:val="none" w:sz="0" w:space="0" w:color="auto"/>
            <w:right w:val="none" w:sz="0" w:space="0" w:color="auto"/>
          </w:divBdr>
        </w:div>
        <w:div w:id="71515709">
          <w:marLeft w:val="0"/>
          <w:marRight w:val="0"/>
          <w:marTop w:val="0"/>
          <w:marBottom w:val="0"/>
          <w:divBdr>
            <w:top w:val="none" w:sz="0" w:space="0" w:color="auto"/>
            <w:left w:val="none" w:sz="0" w:space="0" w:color="auto"/>
            <w:bottom w:val="none" w:sz="0" w:space="0" w:color="auto"/>
            <w:right w:val="none" w:sz="0" w:space="0" w:color="auto"/>
          </w:divBdr>
        </w:div>
        <w:div w:id="1285190877">
          <w:marLeft w:val="0"/>
          <w:marRight w:val="0"/>
          <w:marTop w:val="0"/>
          <w:marBottom w:val="0"/>
          <w:divBdr>
            <w:top w:val="none" w:sz="0" w:space="0" w:color="auto"/>
            <w:left w:val="none" w:sz="0" w:space="0" w:color="auto"/>
            <w:bottom w:val="none" w:sz="0" w:space="0" w:color="auto"/>
            <w:right w:val="none" w:sz="0" w:space="0" w:color="auto"/>
          </w:divBdr>
        </w:div>
        <w:div w:id="1820731544">
          <w:marLeft w:val="0"/>
          <w:marRight w:val="0"/>
          <w:marTop w:val="0"/>
          <w:marBottom w:val="0"/>
          <w:divBdr>
            <w:top w:val="none" w:sz="0" w:space="0" w:color="auto"/>
            <w:left w:val="none" w:sz="0" w:space="0" w:color="auto"/>
            <w:bottom w:val="none" w:sz="0" w:space="0" w:color="auto"/>
            <w:right w:val="none" w:sz="0" w:space="0" w:color="auto"/>
          </w:divBdr>
        </w:div>
        <w:div w:id="1914848453">
          <w:marLeft w:val="0"/>
          <w:marRight w:val="0"/>
          <w:marTop w:val="0"/>
          <w:marBottom w:val="0"/>
          <w:divBdr>
            <w:top w:val="none" w:sz="0" w:space="0" w:color="auto"/>
            <w:left w:val="none" w:sz="0" w:space="0" w:color="auto"/>
            <w:bottom w:val="none" w:sz="0" w:space="0" w:color="auto"/>
            <w:right w:val="none" w:sz="0" w:space="0" w:color="auto"/>
          </w:divBdr>
        </w:div>
        <w:div w:id="1685471785">
          <w:marLeft w:val="0"/>
          <w:marRight w:val="0"/>
          <w:marTop w:val="0"/>
          <w:marBottom w:val="0"/>
          <w:divBdr>
            <w:top w:val="none" w:sz="0" w:space="0" w:color="auto"/>
            <w:left w:val="none" w:sz="0" w:space="0" w:color="auto"/>
            <w:bottom w:val="none" w:sz="0" w:space="0" w:color="auto"/>
            <w:right w:val="none" w:sz="0" w:space="0" w:color="auto"/>
          </w:divBdr>
        </w:div>
        <w:div w:id="872577687">
          <w:marLeft w:val="0"/>
          <w:marRight w:val="0"/>
          <w:marTop w:val="0"/>
          <w:marBottom w:val="0"/>
          <w:divBdr>
            <w:top w:val="none" w:sz="0" w:space="0" w:color="auto"/>
            <w:left w:val="none" w:sz="0" w:space="0" w:color="auto"/>
            <w:bottom w:val="none" w:sz="0" w:space="0" w:color="auto"/>
            <w:right w:val="none" w:sz="0" w:space="0" w:color="auto"/>
          </w:divBdr>
        </w:div>
        <w:div w:id="406806166">
          <w:marLeft w:val="0"/>
          <w:marRight w:val="0"/>
          <w:marTop w:val="0"/>
          <w:marBottom w:val="0"/>
          <w:divBdr>
            <w:top w:val="none" w:sz="0" w:space="0" w:color="auto"/>
            <w:left w:val="none" w:sz="0" w:space="0" w:color="auto"/>
            <w:bottom w:val="none" w:sz="0" w:space="0" w:color="auto"/>
            <w:right w:val="none" w:sz="0" w:space="0" w:color="auto"/>
          </w:divBdr>
        </w:div>
        <w:div w:id="1452359707">
          <w:marLeft w:val="0"/>
          <w:marRight w:val="0"/>
          <w:marTop w:val="0"/>
          <w:marBottom w:val="0"/>
          <w:divBdr>
            <w:top w:val="none" w:sz="0" w:space="0" w:color="auto"/>
            <w:left w:val="none" w:sz="0" w:space="0" w:color="auto"/>
            <w:bottom w:val="none" w:sz="0" w:space="0" w:color="auto"/>
            <w:right w:val="none" w:sz="0" w:space="0" w:color="auto"/>
          </w:divBdr>
        </w:div>
        <w:div w:id="1922327754">
          <w:marLeft w:val="0"/>
          <w:marRight w:val="0"/>
          <w:marTop w:val="0"/>
          <w:marBottom w:val="0"/>
          <w:divBdr>
            <w:top w:val="none" w:sz="0" w:space="0" w:color="auto"/>
            <w:left w:val="none" w:sz="0" w:space="0" w:color="auto"/>
            <w:bottom w:val="none" w:sz="0" w:space="0" w:color="auto"/>
            <w:right w:val="none" w:sz="0" w:space="0" w:color="auto"/>
          </w:divBdr>
        </w:div>
        <w:div w:id="1042897355">
          <w:marLeft w:val="0"/>
          <w:marRight w:val="0"/>
          <w:marTop w:val="0"/>
          <w:marBottom w:val="0"/>
          <w:divBdr>
            <w:top w:val="none" w:sz="0" w:space="0" w:color="auto"/>
            <w:left w:val="none" w:sz="0" w:space="0" w:color="auto"/>
            <w:bottom w:val="none" w:sz="0" w:space="0" w:color="auto"/>
            <w:right w:val="none" w:sz="0" w:space="0" w:color="auto"/>
          </w:divBdr>
        </w:div>
        <w:div w:id="1856379863">
          <w:marLeft w:val="0"/>
          <w:marRight w:val="0"/>
          <w:marTop w:val="0"/>
          <w:marBottom w:val="0"/>
          <w:divBdr>
            <w:top w:val="none" w:sz="0" w:space="0" w:color="auto"/>
            <w:left w:val="none" w:sz="0" w:space="0" w:color="auto"/>
            <w:bottom w:val="none" w:sz="0" w:space="0" w:color="auto"/>
            <w:right w:val="none" w:sz="0" w:space="0" w:color="auto"/>
          </w:divBdr>
        </w:div>
        <w:div w:id="121314095">
          <w:marLeft w:val="0"/>
          <w:marRight w:val="0"/>
          <w:marTop w:val="0"/>
          <w:marBottom w:val="0"/>
          <w:divBdr>
            <w:top w:val="none" w:sz="0" w:space="0" w:color="auto"/>
            <w:left w:val="none" w:sz="0" w:space="0" w:color="auto"/>
            <w:bottom w:val="none" w:sz="0" w:space="0" w:color="auto"/>
            <w:right w:val="none" w:sz="0" w:space="0" w:color="auto"/>
          </w:divBdr>
        </w:div>
        <w:div w:id="1683358278">
          <w:marLeft w:val="0"/>
          <w:marRight w:val="0"/>
          <w:marTop w:val="0"/>
          <w:marBottom w:val="0"/>
          <w:divBdr>
            <w:top w:val="none" w:sz="0" w:space="0" w:color="auto"/>
            <w:left w:val="none" w:sz="0" w:space="0" w:color="auto"/>
            <w:bottom w:val="none" w:sz="0" w:space="0" w:color="auto"/>
            <w:right w:val="none" w:sz="0" w:space="0" w:color="auto"/>
          </w:divBdr>
        </w:div>
        <w:div w:id="1082608539">
          <w:marLeft w:val="0"/>
          <w:marRight w:val="0"/>
          <w:marTop w:val="0"/>
          <w:marBottom w:val="0"/>
          <w:divBdr>
            <w:top w:val="none" w:sz="0" w:space="0" w:color="auto"/>
            <w:left w:val="none" w:sz="0" w:space="0" w:color="auto"/>
            <w:bottom w:val="none" w:sz="0" w:space="0" w:color="auto"/>
            <w:right w:val="none" w:sz="0" w:space="0" w:color="auto"/>
          </w:divBdr>
        </w:div>
        <w:div w:id="585963110">
          <w:marLeft w:val="0"/>
          <w:marRight w:val="0"/>
          <w:marTop w:val="0"/>
          <w:marBottom w:val="0"/>
          <w:divBdr>
            <w:top w:val="none" w:sz="0" w:space="0" w:color="auto"/>
            <w:left w:val="none" w:sz="0" w:space="0" w:color="auto"/>
            <w:bottom w:val="none" w:sz="0" w:space="0" w:color="auto"/>
            <w:right w:val="none" w:sz="0" w:space="0" w:color="auto"/>
          </w:divBdr>
        </w:div>
        <w:div w:id="1604266564">
          <w:marLeft w:val="0"/>
          <w:marRight w:val="0"/>
          <w:marTop w:val="0"/>
          <w:marBottom w:val="0"/>
          <w:divBdr>
            <w:top w:val="none" w:sz="0" w:space="0" w:color="auto"/>
            <w:left w:val="none" w:sz="0" w:space="0" w:color="auto"/>
            <w:bottom w:val="none" w:sz="0" w:space="0" w:color="auto"/>
            <w:right w:val="none" w:sz="0" w:space="0" w:color="auto"/>
          </w:divBdr>
        </w:div>
        <w:div w:id="2012023425">
          <w:marLeft w:val="0"/>
          <w:marRight w:val="0"/>
          <w:marTop w:val="0"/>
          <w:marBottom w:val="0"/>
          <w:divBdr>
            <w:top w:val="none" w:sz="0" w:space="0" w:color="auto"/>
            <w:left w:val="none" w:sz="0" w:space="0" w:color="auto"/>
            <w:bottom w:val="none" w:sz="0" w:space="0" w:color="auto"/>
            <w:right w:val="none" w:sz="0" w:space="0" w:color="auto"/>
          </w:divBdr>
        </w:div>
        <w:div w:id="90858698">
          <w:marLeft w:val="0"/>
          <w:marRight w:val="0"/>
          <w:marTop w:val="0"/>
          <w:marBottom w:val="0"/>
          <w:divBdr>
            <w:top w:val="none" w:sz="0" w:space="0" w:color="auto"/>
            <w:left w:val="none" w:sz="0" w:space="0" w:color="auto"/>
            <w:bottom w:val="none" w:sz="0" w:space="0" w:color="auto"/>
            <w:right w:val="none" w:sz="0" w:space="0" w:color="auto"/>
          </w:divBdr>
        </w:div>
        <w:div w:id="749470180">
          <w:marLeft w:val="0"/>
          <w:marRight w:val="0"/>
          <w:marTop w:val="0"/>
          <w:marBottom w:val="0"/>
          <w:divBdr>
            <w:top w:val="none" w:sz="0" w:space="0" w:color="auto"/>
            <w:left w:val="none" w:sz="0" w:space="0" w:color="auto"/>
            <w:bottom w:val="none" w:sz="0" w:space="0" w:color="auto"/>
            <w:right w:val="none" w:sz="0" w:space="0" w:color="auto"/>
          </w:divBdr>
        </w:div>
        <w:div w:id="121772306">
          <w:marLeft w:val="0"/>
          <w:marRight w:val="0"/>
          <w:marTop w:val="0"/>
          <w:marBottom w:val="0"/>
          <w:divBdr>
            <w:top w:val="none" w:sz="0" w:space="0" w:color="auto"/>
            <w:left w:val="none" w:sz="0" w:space="0" w:color="auto"/>
            <w:bottom w:val="none" w:sz="0" w:space="0" w:color="auto"/>
            <w:right w:val="none" w:sz="0" w:space="0" w:color="auto"/>
          </w:divBdr>
        </w:div>
        <w:div w:id="1621181962">
          <w:marLeft w:val="0"/>
          <w:marRight w:val="0"/>
          <w:marTop w:val="0"/>
          <w:marBottom w:val="0"/>
          <w:divBdr>
            <w:top w:val="none" w:sz="0" w:space="0" w:color="auto"/>
            <w:left w:val="none" w:sz="0" w:space="0" w:color="auto"/>
            <w:bottom w:val="none" w:sz="0" w:space="0" w:color="auto"/>
            <w:right w:val="none" w:sz="0" w:space="0" w:color="auto"/>
          </w:divBdr>
        </w:div>
        <w:div w:id="2078238422">
          <w:marLeft w:val="0"/>
          <w:marRight w:val="0"/>
          <w:marTop w:val="0"/>
          <w:marBottom w:val="0"/>
          <w:divBdr>
            <w:top w:val="none" w:sz="0" w:space="0" w:color="auto"/>
            <w:left w:val="none" w:sz="0" w:space="0" w:color="auto"/>
            <w:bottom w:val="none" w:sz="0" w:space="0" w:color="auto"/>
            <w:right w:val="none" w:sz="0" w:space="0" w:color="auto"/>
          </w:divBdr>
        </w:div>
        <w:div w:id="994803516">
          <w:marLeft w:val="0"/>
          <w:marRight w:val="0"/>
          <w:marTop w:val="0"/>
          <w:marBottom w:val="0"/>
          <w:divBdr>
            <w:top w:val="none" w:sz="0" w:space="0" w:color="auto"/>
            <w:left w:val="none" w:sz="0" w:space="0" w:color="auto"/>
            <w:bottom w:val="none" w:sz="0" w:space="0" w:color="auto"/>
            <w:right w:val="none" w:sz="0" w:space="0" w:color="auto"/>
          </w:divBdr>
        </w:div>
        <w:div w:id="1112701299">
          <w:marLeft w:val="0"/>
          <w:marRight w:val="0"/>
          <w:marTop w:val="0"/>
          <w:marBottom w:val="0"/>
          <w:divBdr>
            <w:top w:val="none" w:sz="0" w:space="0" w:color="auto"/>
            <w:left w:val="none" w:sz="0" w:space="0" w:color="auto"/>
            <w:bottom w:val="none" w:sz="0" w:space="0" w:color="auto"/>
            <w:right w:val="none" w:sz="0" w:space="0" w:color="auto"/>
          </w:divBdr>
        </w:div>
        <w:div w:id="1395543837">
          <w:marLeft w:val="0"/>
          <w:marRight w:val="0"/>
          <w:marTop w:val="0"/>
          <w:marBottom w:val="0"/>
          <w:divBdr>
            <w:top w:val="none" w:sz="0" w:space="0" w:color="auto"/>
            <w:left w:val="none" w:sz="0" w:space="0" w:color="auto"/>
            <w:bottom w:val="none" w:sz="0" w:space="0" w:color="auto"/>
            <w:right w:val="none" w:sz="0" w:space="0" w:color="auto"/>
          </w:divBdr>
        </w:div>
        <w:div w:id="872108440">
          <w:marLeft w:val="0"/>
          <w:marRight w:val="0"/>
          <w:marTop w:val="0"/>
          <w:marBottom w:val="0"/>
          <w:divBdr>
            <w:top w:val="none" w:sz="0" w:space="0" w:color="auto"/>
            <w:left w:val="none" w:sz="0" w:space="0" w:color="auto"/>
            <w:bottom w:val="none" w:sz="0" w:space="0" w:color="auto"/>
            <w:right w:val="none" w:sz="0" w:space="0" w:color="auto"/>
          </w:divBdr>
        </w:div>
      </w:divsChild>
    </w:div>
    <w:div w:id="1346127753">
      <w:bodyDiv w:val="1"/>
      <w:marLeft w:val="0"/>
      <w:marRight w:val="0"/>
      <w:marTop w:val="0"/>
      <w:marBottom w:val="0"/>
      <w:divBdr>
        <w:top w:val="none" w:sz="0" w:space="0" w:color="auto"/>
        <w:left w:val="none" w:sz="0" w:space="0" w:color="auto"/>
        <w:bottom w:val="none" w:sz="0" w:space="0" w:color="auto"/>
        <w:right w:val="none" w:sz="0" w:space="0" w:color="auto"/>
      </w:divBdr>
    </w:div>
    <w:div w:id="1393579981">
      <w:bodyDiv w:val="1"/>
      <w:marLeft w:val="0"/>
      <w:marRight w:val="0"/>
      <w:marTop w:val="0"/>
      <w:marBottom w:val="0"/>
      <w:divBdr>
        <w:top w:val="none" w:sz="0" w:space="0" w:color="auto"/>
        <w:left w:val="none" w:sz="0" w:space="0" w:color="auto"/>
        <w:bottom w:val="none" w:sz="0" w:space="0" w:color="auto"/>
        <w:right w:val="none" w:sz="0" w:space="0" w:color="auto"/>
      </w:divBdr>
    </w:div>
    <w:div w:id="1410417920">
      <w:bodyDiv w:val="1"/>
      <w:marLeft w:val="0"/>
      <w:marRight w:val="0"/>
      <w:marTop w:val="0"/>
      <w:marBottom w:val="0"/>
      <w:divBdr>
        <w:top w:val="none" w:sz="0" w:space="0" w:color="auto"/>
        <w:left w:val="none" w:sz="0" w:space="0" w:color="auto"/>
        <w:bottom w:val="none" w:sz="0" w:space="0" w:color="auto"/>
        <w:right w:val="none" w:sz="0" w:space="0" w:color="auto"/>
      </w:divBdr>
    </w:div>
    <w:div w:id="1419593275">
      <w:bodyDiv w:val="1"/>
      <w:marLeft w:val="0"/>
      <w:marRight w:val="0"/>
      <w:marTop w:val="0"/>
      <w:marBottom w:val="0"/>
      <w:divBdr>
        <w:top w:val="none" w:sz="0" w:space="0" w:color="auto"/>
        <w:left w:val="none" w:sz="0" w:space="0" w:color="auto"/>
        <w:bottom w:val="none" w:sz="0" w:space="0" w:color="auto"/>
        <w:right w:val="none" w:sz="0" w:space="0" w:color="auto"/>
      </w:divBdr>
      <w:divsChild>
        <w:div w:id="941574204">
          <w:marLeft w:val="1166"/>
          <w:marRight w:val="0"/>
          <w:marTop w:val="96"/>
          <w:marBottom w:val="0"/>
          <w:divBdr>
            <w:top w:val="none" w:sz="0" w:space="0" w:color="auto"/>
            <w:left w:val="none" w:sz="0" w:space="0" w:color="auto"/>
            <w:bottom w:val="none" w:sz="0" w:space="0" w:color="auto"/>
            <w:right w:val="none" w:sz="0" w:space="0" w:color="auto"/>
          </w:divBdr>
        </w:div>
      </w:divsChild>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88135281">
      <w:bodyDiv w:val="1"/>
      <w:marLeft w:val="0"/>
      <w:marRight w:val="0"/>
      <w:marTop w:val="0"/>
      <w:marBottom w:val="0"/>
      <w:divBdr>
        <w:top w:val="none" w:sz="0" w:space="0" w:color="auto"/>
        <w:left w:val="none" w:sz="0" w:space="0" w:color="auto"/>
        <w:bottom w:val="none" w:sz="0" w:space="0" w:color="auto"/>
        <w:right w:val="none" w:sz="0" w:space="0" w:color="auto"/>
      </w:divBdr>
    </w:div>
    <w:div w:id="1500929270">
      <w:bodyDiv w:val="1"/>
      <w:marLeft w:val="0"/>
      <w:marRight w:val="0"/>
      <w:marTop w:val="0"/>
      <w:marBottom w:val="0"/>
      <w:divBdr>
        <w:top w:val="none" w:sz="0" w:space="0" w:color="auto"/>
        <w:left w:val="none" w:sz="0" w:space="0" w:color="auto"/>
        <w:bottom w:val="none" w:sz="0" w:space="0" w:color="auto"/>
        <w:right w:val="none" w:sz="0" w:space="0" w:color="auto"/>
      </w:divBdr>
      <w:divsChild>
        <w:div w:id="149059555">
          <w:marLeft w:val="1166"/>
          <w:marRight w:val="0"/>
          <w:marTop w:val="96"/>
          <w:marBottom w:val="0"/>
          <w:divBdr>
            <w:top w:val="none" w:sz="0" w:space="0" w:color="auto"/>
            <w:left w:val="none" w:sz="0" w:space="0" w:color="auto"/>
            <w:bottom w:val="none" w:sz="0" w:space="0" w:color="auto"/>
            <w:right w:val="none" w:sz="0" w:space="0" w:color="auto"/>
          </w:divBdr>
        </w:div>
      </w:divsChild>
    </w:div>
    <w:div w:id="1519006180">
      <w:bodyDiv w:val="1"/>
      <w:marLeft w:val="0"/>
      <w:marRight w:val="0"/>
      <w:marTop w:val="0"/>
      <w:marBottom w:val="0"/>
      <w:divBdr>
        <w:top w:val="none" w:sz="0" w:space="0" w:color="auto"/>
        <w:left w:val="none" w:sz="0" w:space="0" w:color="auto"/>
        <w:bottom w:val="none" w:sz="0" w:space="0" w:color="auto"/>
        <w:right w:val="none" w:sz="0" w:space="0" w:color="auto"/>
      </w:divBdr>
    </w:div>
    <w:div w:id="1676415007">
      <w:bodyDiv w:val="1"/>
      <w:marLeft w:val="0"/>
      <w:marRight w:val="0"/>
      <w:marTop w:val="0"/>
      <w:marBottom w:val="0"/>
      <w:divBdr>
        <w:top w:val="none" w:sz="0" w:space="0" w:color="auto"/>
        <w:left w:val="none" w:sz="0" w:space="0" w:color="auto"/>
        <w:bottom w:val="none" w:sz="0" w:space="0" w:color="auto"/>
        <w:right w:val="none" w:sz="0" w:space="0" w:color="auto"/>
      </w:divBdr>
    </w:div>
    <w:div w:id="1714184579">
      <w:bodyDiv w:val="1"/>
      <w:marLeft w:val="0"/>
      <w:marRight w:val="0"/>
      <w:marTop w:val="0"/>
      <w:marBottom w:val="0"/>
      <w:divBdr>
        <w:top w:val="none" w:sz="0" w:space="0" w:color="auto"/>
        <w:left w:val="none" w:sz="0" w:space="0" w:color="auto"/>
        <w:bottom w:val="none" w:sz="0" w:space="0" w:color="auto"/>
        <w:right w:val="none" w:sz="0" w:space="0" w:color="auto"/>
      </w:divBdr>
    </w:div>
    <w:div w:id="1773738246">
      <w:bodyDiv w:val="1"/>
      <w:marLeft w:val="0"/>
      <w:marRight w:val="0"/>
      <w:marTop w:val="0"/>
      <w:marBottom w:val="0"/>
      <w:divBdr>
        <w:top w:val="none" w:sz="0" w:space="0" w:color="auto"/>
        <w:left w:val="none" w:sz="0" w:space="0" w:color="auto"/>
        <w:bottom w:val="none" w:sz="0" w:space="0" w:color="auto"/>
        <w:right w:val="none" w:sz="0" w:space="0" w:color="auto"/>
      </w:divBdr>
    </w:div>
    <w:div w:id="1831368180">
      <w:bodyDiv w:val="1"/>
      <w:marLeft w:val="0"/>
      <w:marRight w:val="0"/>
      <w:marTop w:val="0"/>
      <w:marBottom w:val="0"/>
      <w:divBdr>
        <w:top w:val="none" w:sz="0" w:space="0" w:color="auto"/>
        <w:left w:val="none" w:sz="0" w:space="0" w:color="auto"/>
        <w:bottom w:val="none" w:sz="0" w:space="0" w:color="auto"/>
        <w:right w:val="none" w:sz="0" w:space="0" w:color="auto"/>
      </w:divBdr>
    </w:div>
    <w:div w:id="1883900487">
      <w:bodyDiv w:val="1"/>
      <w:marLeft w:val="0"/>
      <w:marRight w:val="0"/>
      <w:marTop w:val="0"/>
      <w:marBottom w:val="0"/>
      <w:divBdr>
        <w:top w:val="none" w:sz="0" w:space="0" w:color="auto"/>
        <w:left w:val="none" w:sz="0" w:space="0" w:color="auto"/>
        <w:bottom w:val="none" w:sz="0" w:space="0" w:color="auto"/>
        <w:right w:val="none" w:sz="0" w:space="0" w:color="auto"/>
      </w:divBdr>
    </w:div>
    <w:div w:id="1889876242">
      <w:bodyDiv w:val="1"/>
      <w:marLeft w:val="0"/>
      <w:marRight w:val="0"/>
      <w:marTop w:val="0"/>
      <w:marBottom w:val="0"/>
      <w:divBdr>
        <w:top w:val="none" w:sz="0" w:space="0" w:color="auto"/>
        <w:left w:val="none" w:sz="0" w:space="0" w:color="auto"/>
        <w:bottom w:val="none" w:sz="0" w:space="0" w:color="auto"/>
        <w:right w:val="none" w:sz="0" w:space="0" w:color="auto"/>
      </w:divBdr>
    </w:div>
    <w:div w:id="1890149068">
      <w:bodyDiv w:val="1"/>
      <w:marLeft w:val="0"/>
      <w:marRight w:val="0"/>
      <w:marTop w:val="0"/>
      <w:marBottom w:val="0"/>
      <w:divBdr>
        <w:top w:val="none" w:sz="0" w:space="0" w:color="auto"/>
        <w:left w:val="none" w:sz="0" w:space="0" w:color="auto"/>
        <w:bottom w:val="none" w:sz="0" w:space="0" w:color="auto"/>
        <w:right w:val="none" w:sz="0" w:space="0" w:color="auto"/>
      </w:divBdr>
      <w:divsChild>
        <w:div w:id="492720430">
          <w:marLeft w:val="1166"/>
          <w:marRight w:val="0"/>
          <w:marTop w:val="82"/>
          <w:marBottom w:val="0"/>
          <w:divBdr>
            <w:top w:val="none" w:sz="0" w:space="0" w:color="auto"/>
            <w:left w:val="none" w:sz="0" w:space="0" w:color="auto"/>
            <w:bottom w:val="none" w:sz="0" w:space="0" w:color="auto"/>
            <w:right w:val="none" w:sz="0" w:space="0" w:color="auto"/>
          </w:divBdr>
        </w:div>
      </w:divsChild>
    </w:div>
    <w:div w:id="1908765935">
      <w:bodyDiv w:val="1"/>
      <w:marLeft w:val="0"/>
      <w:marRight w:val="0"/>
      <w:marTop w:val="0"/>
      <w:marBottom w:val="0"/>
      <w:divBdr>
        <w:top w:val="none" w:sz="0" w:space="0" w:color="auto"/>
        <w:left w:val="none" w:sz="0" w:space="0" w:color="auto"/>
        <w:bottom w:val="none" w:sz="0" w:space="0" w:color="auto"/>
        <w:right w:val="none" w:sz="0" w:space="0" w:color="auto"/>
      </w:divBdr>
    </w:div>
    <w:div w:id="1916040778">
      <w:bodyDiv w:val="1"/>
      <w:marLeft w:val="0"/>
      <w:marRight w:val="0"/>
      <w:marTop w:val="0"/>
      <w:marBottom w:val="0"/>
      <w:divBdr>
        <w:top w:val="none" w:sz="0" w:space="0" w:color="auto"/>
        <w:left w:val="none" w:sz="0" w:space="0" w:color="auto"/>
        <w:bottom w:val="none" w:sz="0" w:space="0" w:color="auto"/>
        <w:right w:val="none" w:sz="0" w:space="0" w:color="auto"/>
      </w:divBdr>
      <w:divsChild>
        <w:div w:id="847066455">
          <w:marLeft w:val="547"/>
          <w:marRight w:val="0"/>
          <w:marTop w:val="77"/>
          <w:marBottom w:val="173"/>
          <w:divBdr>
            <w:top w:val="none" w:sz="0" w:space="0" w:color="auto"/>
            <w:left w:val="none" w:sz="0" w:space="0" w:color="auto"/>
            <w:bottom w:val="none" w:sz="0" w:space="0" w:color="auto"/>
            <w:right w:val="none" w:sz="0" w:space="0" w:color="auto"/>
          </w:divBdr>
        </w:div>
      </w:divsChild>
    </w:div>
    <w:div w:id="1918780599">
      <w:bodyDiv w:val="1"/>
      <w:marLeft w:val="0"/>
      <w:marRight w:val="0"/>
      <w:marTop w:val="0"/>
      <w:marBottom w:val="0"/>
      <w:divBdr>
        <w:top w:val="none" w:sz="0" w:space="0" w:color="auto"/>
        <w:left w:val="none" w:sz="0" w:space="0" w:color="auto"/>
        <w:bottom w:val="none" w:sz="0" w:space="0" w:color="auto"/>
        <w:right w:val="none" w:sz="0" w:space="0" w:color="auto"/>
      </w:divBdr>
      <w:divsChild>
        <w:div w:id="381825771">
          <w:marLeft w:val="0"/>
          <w:marRight w:val="0"/>
          <w:marTop w:val="0"/>
          <w:marBottom w:val="0"/>
          <w:divBdr>
            <w:top w:val="none" w:sz="0" w:space="0" w:color="auto"/>
            <w:left w:val="none" w:sz="0" w:space="0" w:color="auto"/>
            <w:bottom w:val="none" w:sz="0" w:space="0" w:color="auto"/>
            <w:right w:val="none" w:sz="0" w:space="0" w:color="auto"/>
          </w:divBdr>
        </w:div>
        <w:div w:id="167259506">
          <w:marLeft w:val="0"/>
          <w:marRight w:val="0"/>
          <w:marTop w:val="0"/>
          <w:marBottom w:val="0"/>
          <w:divBdr>
            <w:top w:val="none" w:sz="0" w:space="0" w:color="auto"/>
            <w:left w:val="none" w:sz="0" w:space="0" w:color="auto"/>
            <w:bottom w:val="none" w:sz="0" w:space="0" w:color="auto"/>
            <w:right w:val="none" w:sz="0" w:space="0" w:color="auto"/>
          </w:divBdr>
        </w:div>
      </w:divsChild>
    </w:div>
    <w:div w:id="1924757041">
      <w:bodyDiv w:val="1"/>
      <w:marLeft w:val="0"/>
      <w:marRight w:val="0"/>
      <w:marTop w:val="0"/>
      <w:marBottom w:val="0"/>
      <w:divBdr>
        <w:top w:val="none" w:sz="0" w:space="0" w:color="auto"/>
        <w:left w:val="none" w:sz="0" w:space="0" w:color="auto"/>
        <w:bottom w:val="none" w:sz="0" w:space="0" w:color="auto"/>
        <w:right w:val="none" w:sz="0" w:space="0" w:color="auto"/>
      </w:divBdr>
    </w:div>
    <w:div w:id="1938322794">
      <w:bodyDiv w:val="1"/>
      <w:marLeft w:val="0"/>
      <w:marRight w:val="0"/>
      <w:marTop w:val="0"/>
      <w:marBottom w:val="0"/>
      <w:divBdr>
        <w:top w:val="none" w:sz="0" w:space="0" w:color="auto"/>
        <w:left w:val="none" w:sz="0" w:space="0" w:color="auto"/>
        <w:bottom w:val="none" w:sz="0" w:space="0" w:color="auto"/>
        <w:right w:val="none" w:sz="0" w:space="0" w:color="auto"/>
      </w:divBdr>
    </w:div>
    <w:div w:id="1946882081">
      <w:bodyDiv w:val="1"/>
      <w:marLeft w:val="0"/>
      <w:marRight w:val="0"/>
      <w:marTop w:val="0"/>
      <w:marBottom w:val="0"/>
      <w:divBdr>
        <w:top w:val="none" w:sz="0" w:space="0" w:color="auto"/>
        <w:left w:val="none" w:sz="0" w:space="0" w:color="auto"/>
        <w:bottom w:val="none" w:sz="0" w:space="0" w:color="auto"/>
        <w:right w:val="none" w:sz="0" w:space="0" w:color="auto"/>
      </w:divBdr>
    </w:div>
    <w:div w:id="1970085482">
      <w:bodyDiv w:val="1"/>
      <w:marLeft w:val="0"/>
      <w:marRight w:val="0"/>
      <w:marTop w:val="0"/>
      <w:marBottom w:val="0"/>
      <w:divBdr>
        <w:top w:val="none" w:sz="0" w:space="0" w:color="auto"/>
        <w:left w:val="none" w:sz="0" w:space="0" w:color="auto"/>
        <w:bottom w:val="none" w:sz="0" w:space="0" w:color="auto"/>
        <w:right w:val="none" w:sz="0" w:space="0" w:color="auto"/>
      </w:divBdr>
    </w:div>
    <w:div w:id="2039352785">
      <w:bodyDiv w:val="1"/>
      <w:marLeft w:val="0"/>
      <w:marRight w:val="0"/>
      <w:marTop w:val="0"/>
      <w:marBottom w:val="0"/>
      <w:divBdr>
        <w:top w:val="none" w:sz="0" w:space="0" w:color="auto"/>
        <w:left w:val="none" w:sz="0" w:space="0" w:color="auto"/>
        <w:bottom w:val="none" w:sz="0" w:space="0" w:color="auto"/>
        <w:right w:val="none" w:sz="0" w:space="0" w:color="auto"/>
      </w:divBdr>
    </w:div>
    <w:div w:id="2099868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1.bin"/><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wmf"/><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6A6D35-C68E-49EF-BB5D-A590F404F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2417</TotalTime>
  <Pages>95</Pages>
  <Words>32160</Words>
  <Characters>183313</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215043</CharactersWithSpaces>
  <SharedDoc>false</SharedDoc>
  <HLinks>
    <vt:vector size="456" baseType="variant">
      <vt:variant>
        <vt:i4>4390923</vt:i4>
      </vt:variant>
      <vt:variant>
        <vt:i4>466</vt:i4>
      </vt:variant>
      <vt:variant>
        <vt:i4>0</vt:i4>
      </vt:variant>
      <vt:variant>
        <vt:i4>5</vt:i4>
      </vt:variant>
      <vt:variant>
        <vt:lpwstr/>
      </vt:variant>
      <vt:variant>
        <vt:lpwstr>_ENREF_24</vt:lpwstr>
      </vt:variant>
      <vt:variant>
        <vt:i4>4390923</vt:i4>
      </vt:variant>
      <vt:variant>
        <vt:i4>460</vt:i4>
      </vt:variant>
      <vt:variant>
        <vt:i4>0</vt:i4>
      </vt:variant>
      <vt:variant>
        <vt:i4>5</vt:i4>
      </vt:variant>
      <vt:variant>
        <vt:lpwstr/>
      </vt:variant>
      <vt:variant>
        <vt:lpwstr>_ENREF_23</vt:lpwstr>
      </vt:variant>
      <vt:variant>
        <vt:i4>4194315</vt:i4>
      </vt:variant>
      <vt:variant>
        <vt:i4>449</vt:i4>
      </vt:variant>
      <vt:variant>
        <vt:i4>0</vt:i4>
      </vt:variant>
      <vt:variant>
        <vt:i4>5</vt:i4>
      </vt:variant>
      <vt:variant>
        <vt:lpwstr/>
      </vt:variant>
      <vt:variant>
        <vt:lpwstr>_ENREF_17</vt:lpwstr>
      </vt:variant>
      <vt:variant>
        <vt:i4>4194315</vt:i4>
      </vt:variant>
      <vt:variant>
        <vt:i4>443</vt:i4>
      </vt:variant>
      <vt:variant>
        <vt:i4>0</vt:i4>
      </vt:variant>
      <vt:variant>
        <vt:i4>5</vt:i4>
      </vt:variant>
      <vt:variant>
        <vt:lpwstr/>
      </vt:variant>
      <vt:variant>
        <vt:lpwstr>_ENREF_18</vt:lpwstr>
      </vt:variant>
      <vt:variant>
        <vt:i4>4194315</vt:i4>
      </vt:variant>
      <vt:variant>
        <vt:i4>437</vt:i4>
      </vt:variant>
      <vt:variant>
        <vt:i4>0</vt:i4>
      </vt:variant>
      <vt:variant>
        <vt:i4>5</vt:i4>
      </vt:variant>
      <vt:variant>
        <vt:lpwstr/>
      </vt:variant>
      <vt:variant>
        <vt:lpwstr>_ENREF_17</vt:lpwstr>
      </vt:variant>
      <vt:variant>
        <vt:i4>4194315</vt:i4>
      </vt:variant>
      <vt:variant>
        <vt:i4>431</vt:i4>
      </vt:variant>
      <vt:variant>
        <vt:i4>0</vt:i4>
      </vt:variant>
      <vt:variant>
        <vt:i4>5</vt:i4>
      </vt:variant>
      <vt:variant>
        <vt:lpwstr/>
      </vt:variant>
      <vt:variant>
        <vt:lpwstr>_ENREF_16</vt:lpwstr>
      </vt:variant>
      <vt:variant>
        <vt:i4>4194315</vt:i4>
      </vt:variant>
      <vt:variant>
        <vt:i4>425</vt:i4>
      </vt:variant>
      <vt:variant>
        <vt:i4>0</vt:i4>
      </vt:variant>
      <vt:variant>
        <vt:i4>5</vt:i4>
      </vt:variant>
      <vt:variant>
        <vt:lpwstr/>
      </vt:variant>
      <vt:variant>
        <vt:lpwstr>_ENREF_15</vt:lpwstr>
      </vt:variant>
      <vt:variant>
        <vt:i4>4194315</vt:i4>
      </vt:variant>
      <vt:variant>
        <vt:i4>419</vt:i4>
      </vt:variant>
      <vt:variant>
        <vt:i4>0</vt:i4>
      </vt:variant>
      <vt:variant>
        <vt:i4>5</vt:i4>
      </vt:variant>
      <vt:variant>
        <vt:lpwstr/>
      </vt:variant>
      <vt:variant>
        <vt:lpwstr>_ENREF_14</vt:lpwstr>
      </vt:variant>
      <vt:variant>
        <vt:i4>4194315</vt:i4>
      </vt:variant>
      <vt:variant>
        <vt:i4>413</vt:i4>
      </vt:variant>
      <vt:variant>
        <vt:i4>0</vt:i4>
      </vt:variant>
      <vt:variant>
        <vt:i4>5</vt:i4>
      </vt:variant>
      <vt:variant>
        <vt:lpwstr/>
      </vt:variant>
      <vt:variant>
        <vt:lpwstr>_ENREF_13</vt:lpwstr>
      </vt:variant>
      <vt:variant>
        <vt:i4>1114160</vt:i4>
      </vt:variant>
      <vt:variant>
        <vt:i4>404</vt:i4>
      </vt:variant>
      <vt:variant>
        <vt:i4>0</vt:i4>
      </vt:variant>
      <vt:variant>
        <vt:i4>5</vt:i4>
      </vt:variant>
      <vt:variant>
        <vt:lpwstr/>
      </vt:variant>
      <vt:variant>
        <vt:lpwstr>_Toc325451317</vt:lpwstr>
      </vt:variant>
      <vt:variant>
        <vt:i4>1114160</vt:i4>
      </vt:variant>
      <vt:variant>
        <vt:i4>398</vt:i4>
      </vt:variant>
      <vt:variant>
        <vt:i4>0</vt:i4>
      </vt:variant>
      <vt:variant>
        <vt:i4>5</vt:i4>
      </vt:variant>
      <vt:variant>
        <vt:lpwstr/>
      </vt:variant>
      <vt:variant>
        <vt:lpwstr>_Toc325451316</vt:lpwstr>
      </vt:variant>
      <vt:variant>
        <vt:i4>1114160</vt:i4>
      </vt:variant>
      <vt:variant>
        <vt:i4>392</vt:i4>
      </vt:variant>
      <vt:variant>
        <vt:i4>0</vt:i4>
      </vt:variant>
      <vt:variant>
        <vt:i4>5</vt:i4>
      </vt:variant>
      <vt:variant>
        <vt:lpwstr/>
      </vt:variant>
      <vt:variant>
        <vt:lpwstr>_Toc325451315</vt:lpwstr>
      </vt:variant>
      <vt:variant>
        <vt:i4>1114160</vt:i4>
      </vt:variant>
      <vt:variant>
        <vt:i4>383</vt:i4>
      </vt:variant>
      <vt:variant>
        <vt:i4>0</vt:i4>
      </vt:variant>
      <vt:variant>
        <vt:i4>5</vt:i4>
      </vt:variant>
      <vt:variant>
        <vt:lpwstr/>
      </vt:variant>
      <vt:variant>
        <vt:lpwstr>_Toc325451314</vt:lpwstr>
      </vt:variant>
      <vt:variant>
        <vt:i4>1114160</vt:i4>
      </vt:variant>
      <vt:variant>
        <vt:i4>377</vt:i4>
      </vt:variant>
      <vt:variant>
        <vt:i4>0</vt:i4>
      </vt:variant>
      <vt:variant>
        <vt:i4>5</vt:i4>
      </vt:variant>
      <vt:variant>
        <vt:lpwstr/>
      </vt:variant>
      <vt:variant>
        <vt:lpwstr>_Toc325451313</vt:lpwstr>
      </vt:variant>
      <vt:variant>
        <vt:i4>1114160</vt:i4>
      </vt:variant>
      <vt:variant>
        <vt:i4>371</vt:i4>
      </vt:variant>
      <vt:variant>
        <vt:i4>0</vt:i4>
      </vt:variant>
      <vt:variant>
        <vt:i4>5</vt:i4>
      </vt:variant>
      <vt:variant>
        <vt:lpwstr/>
      </vt:variant>
      <vt:variant>
        <vt:lpwstr>_Toc325451312</vt:lpwstr>
      </vt:variant>
      <vt:variant>
        <vt:i4>1114160</vt:i4>
      </vt:variant>
      <vt:variant>
        <vt:i4>365</vt:i4>
      </vt:variant>
      <vt:variant>
        <vt:i4>0</vt:i4>
      </vt:variant>
      <vt:variant>
        <vt:i4>5</vt:i4>
      </vt:variant>
      <vt:variant>
        <vt:lpwstr/>
      </vt:variant>
      <vt:variant>
        <vt:lpwstr>_Toc325451311</vt:lpwstr>
      </vt:variant>
      <vt:variant>
        <vt:i4>1114160</vt:i4>
      </vt:variant>
      <vt:variant>
        <vt:i4>359</vt:i4>
      </vt:variant>
      <vt:variant>
        <vt:i4>0</vt:i4>
      </vt:variant>
      <vt:variant>
        <vt:i4>5</vt:i4>
      </vt:variant>
      <vt:variant>
        <vt:lpwstr/>
      </vt:variant>
      <vt:variant>
        <vt:lpwstr>_Toc325451310</vt:lpwstr>
      </vt:variant>
      <vt:variant>
        <vt:i4>1048624</vt:i4>
      </vt:variant>
      <vt:variant>
        <vt:i4>353</vt:i4>
      </vt:variant>
      <vt:variant>
        <vt:i4>0</vt:i4>
      </vt:variant>
      <vt:variant>
        <vt:i4>5</vt:i4>
      </vt:variant>
      <vt:variant>
        <vt:lpwstr/>
      </vt:variant>
      <vt:variant>
        <vt:lpwstr>_Toc325451309</vt:lpwstr>
      </vt:variant>
      <vt:variant>
        <vt:i4>1048624</vt:i4>
      </vt:variant>
      <vt:variant>
        <vt:i4>347</vt:i4>
      </vt:variant>
      <vt:variant>
        <vt:i4>0</vt:i4>
      </vt:variant>
      <vt:variant>
        <vt:i4>5</vt:i4>
      </vt:variant>
      <vt:variant>
        <vt:lpwstr/>
      </vt:variant>
      <vt:variant>
        <vt:lpwstr>_Toc325451308</vt:lpwstr>
      </vt:variant>
      <vt:variant>
        <vt:i4>1048624</vt:i4>
      </vt:variant>
      <vt:variant>
        <vt:i4>341</vt:i4>
      </vt:variant>
      <vt:variant>
        <vt:i4>0</vt:i4>
      </vt:variant>
      <vt:variant>
        <vt:i4>5</vt:i4>
      </vt:variant>
      <vt:variant>
        <vt:lpwstr/>
      </vt:variant>
      <vt:variant>
        <vt:lpwstr>_Toc325451307</vt:lpwstr>
      </vt:variant>
      <vt:variant>
        <vt:i4>1048624</vt:i4>
      </vt:variant>
      <vt:variant>
        <vt:i4>335</vt:i4>
      </vt:variant>
      <vt:variant>
        <vt:i4>0</vt:i4>
      </vt:variant>
      <vt:variant>
        <vt:i4>5</vt:i4>
      </vt:variant>
      <vt:variant>
        <vt:lpwstr/>
      </vt:variant>
      <vt:variant>
        <vt:lpwstr>_Toc325451306</vt:lpwstr>
      </vt:variant>
      <vt:variant>
        <vt:i4>1048624</vt:i4>
      </vt:variant>
      <vt:variant>
        <vt:i4>329</vt:i4>
      </vt:variant>
      <vt:variant>
        <vt:i4>0</vt:i4>
      </vt:variant>
      <vt:variant>
        <vt:i4>5</vt:i4>
      </vt:variant>
      <vt:variant>
        <vt:lpwstr/>
      </vt:variant>
      <vt:variant>
        <vt:lpwstr>_Toc325451305</vt:lpwstr>
      </vt:variant>
      <vt:variant>
        <vt:i4>1048624</vt:i4>
      </vt:variant>
      <vt:variant>
        <vt:i4>323</vt:i4>
      </vt:variant>
      <vt:variant>
        <vt:i4>0</vt:i4>
      </vt:variant>
      <vt:variant>
        <vt:i4>5</vt:i4>
      </vt:variant>
      <vt:variant>
        <vt:lpwstr/>
      </vt:variant>
      <vt:variant>
        <vt:lpwstr>_Toc325451304</vt:lpwstr>
      </vt:variant>
      <vt:variant>
        <vt:i4>1048630</vt:i4>
      </vt:variant>
      <vt:variant>
        <vt:i4>314</vt:i4>
      </vt:variant>
      <vt:variant>
        <vt:i4>0</vt:i4>
      </vt:variant>
      <vt:variant>
        <vt:i4>5</vt:i4>
      </vt:variant>
      <vt:variant>
        <vt:lpwstr/>
      </vt:variant>
      <vt:variant>
        <vt:lpwstr>_Toc325469685</vt:lpwstr>
      </vt:variant>
      <vt:variant>
        <vt:i4>1048630</vt:i4>
      </vt:variant>
      <vt:variant>
        <vt:i4>308</vt:i4>
      </vt:variant>
      <vt:variant>
        <vt:i4>0</vt:i4>
      </vt:variant>
      <vt:variant>
        <vt:i4>5</vt:i4>
      </vt:variant>
      <vt:variant>
        <vt:lpwstr/>
      </vt:variant>
      <vt:variant>
        <vt:lpwstr>_Toc325469684</vt:lpwstr>
      </vt:variant>
      <vt:variant>
        <vt:i4>1048630</vt:i4>
      </vt:variant>
      <vt:variant>
        <vt:i4>302</vt:i4>
      </vt:variant>
      <vt:variant>
        <vt:i4>0</vt:i4>
      </vt:variant>
      <vt:variant>
        <vt:i4>5</vt:i4>
      </vt:variant>
      <vt:variant>
        <vt:lpwstr/>
      </vt:variant>
      <vt:variant>
        <vt:lpwstr>_Toc325469683</vt:lpwstr>
      </vt:variant>
      <vt:variant>
        <vt:i4>1048630</vt:i4>
      </vt:variant>
      <vt:variant>
        <vt:i4>296</vt:i4>
      </vt:variant>
      <vt:variant>
        <vt:i4>0</vt:i4>
      </vt:variant>
      <vt:variant>
        <vt:i4>5</vt:i4>
      </vt:variant>
      <vt:variant>
        <vt:lpwstr/>
      </vt:variant>
      <vt:variant>
        <vt:lpwstr>_Toc325469682</vt:lpwstr>
      </vt:variant>
      <vt:variant>
        <vt:i4>1048630</vt:i4>
      </vt:variant>
      <vt:variant>
        <vt:i4>290</vt:i4>
      </vt:variant>
      <vt:variant>
        <vt:i4>0</vt:i4>
      </vt:variant>
      <vt:variant>
        <vt:i4>5</vt:i4>
      </vt:variant>
      <vt:variant>
        <vt:lpwstr/>
      </vt:variant>
      <vt:variant>
        <vt:lpwstr>_Toc325469681</vt:lpwstr>
      </vt:variant>
      <vt:variant>
        <vt:i4>1048630</vt:i4>
      </vt:variant>
      <vt:variant>
        <vt:i4>284</vt:i4>
      </vt:variant>
      <vt:variant>
        <vt:i4>0</vt:i4>
      </vt:variant>
      <vt:variant>
        <vt:i4>5</vt:i4>
      </vt:variant>
      <vt:variant>
        <vt:lpwstr/>
      </vt:variant>
      <vt:variant>
        <vt:lpwstr>_Toc325469680</vt:lpwstr>
      </vt:variant>
      <vt:variant>
        <vt:i4>2031670</vt:i4>
      </vt:variant>
      <vt:variant>
        <vt:i4>278</vt:i4>
      </vt:variant>
      <vt:variant>
        <vt:i4>0</vt:i4>
      </vt:variant>
      <vt:variant>
        <vt:i4>5</vt:i4>
      </vt:variant>
      <vt:variant>
        <vt:lpwstr/>
      </vt:variant>
      <vt:variant>
        <vt:lpwstr>_Toc325469679</vt:lpwstr>
      </vt:variant>
      <vt:variant>
        <vt:i4>2031670</vt:i4>
      </vt:variant>
      <vt:variant>
        <vt:i4>272</vt:i4>
      </vt:variant>
      <vt:variant>
        <vt:i4>0</vt:i4>
      </vt:variant>
      <vt:variant>
        <vt:i4>5</vt:i4>
      </vt:variant>
      <vt:variant>
        <vt:lpwstr/>
      </vt:variant>
      <vt:variant>
        <vt:lpwstr>_Toc325469678</vt:lpwstr>
      </vt:variant>
      <vt:variant>
        <vt:i4>2031670</vt:i4>
      </vt:variant>
      <vt:variant>
        <vt:i4>266</vt:i4>
      </vt:variant>
      <vt:variant>
        <vt:i4>0</vt:i4>
      </vt:variant>
      <vt:variant>
        <vt:i4>5</vt:i4>
      </vt:variant>
      <vt:variant>
        <vt:lpwstr/>
      </vt:variant>
      <vt:variant>
        <vt:lpwstr>_Toc325469677</vt:lpwstr>
      </vt:variant>
      <vt:variant>
        <vt:i4>2031670</vt:i4>
      </vt:variant>
      <vt:variant>
        <vt:i4>260</vt:i4>
      </vt:variant>
      <vt:variant>
        <vt:i4>0</vt:i4>
      </vt:variant>
      <vt:variant>
        <vt:i4>5</vt:i4>
      </vt:variant>
      <vt:variant>
        <vt:lpwstr/>
      </vt:variant>
      <vt:variant>
        <vt:lpwstr>_Toc325469676</vt:lpwstr>
      </vt:variant>
      <vt:variant>
        <vt:i4>2031670</vt:i4>
      </vt:variant>
      <vt:variant>
        <vt:i4>254</vt:i4>
      </vt:variant>
      <vt:variant>
        <vt:i4>0</vt:i4>
      </vt:variant>
      <vt:variant>
        <vt:i4>5</vt:i4>
      </vt:variant>
      <vt:variant>
        <vt:lpwstr/>
      </vt:variant>
      <vt:variant>
        <vt:lpwstr>_Toc325469675</vt:lpwstr>
      </vt:variant>
      <vt:variant>
        <vt:i4>2031670</vt:i4>
      </vt:variant>
      <vt:variant>
        <vt:i4>248</vt:i4>
      </vt:variant>
      <vt:variant>
        <vt:i4>0</vt:i4>
      </vt:variant>
      <vt:variant>
        <vt:i4>5</vt:i4>
      </vt:variant>
      <vt:variant>
        <vt:lpwstr/>
      </vt:variant>
      <vt:variant>
        <vt:lpwstr>_Toc325469674</vt:lpwstr>
      </vt:variant>
      <vt:variant>
        <vt:i4>2031670</vt:i4>
      </vt:variant>
      <vt:variant>
        <vt:i4>242</vt:i4>
      </vt:variant>
      <vt:variant>
        <vt:i4>0</vt:i4>
      </vt:variant>
      <vt:variant>
        <vt:i4>5</vt:i4>
      </vt:variant>
      <vt:variant>
        <vt:lpwstr/>
      </vt:variant>
      <vt:variant>
        <vt:lpwstr>_Toc325469673</vt:lpwstr>
      </vt:variant>
      <vt:variant>
        <vt:i4>2031670</vt:i4>
      </vt:variant>
      <vt:variant>
        <vt:i4>236</vt:i4>
      </vt:variant>
      <vt:variant>
        <vt:i4>0</vt:i4>
      </vt:variant>
      <vt:variant>
        <vt:i4>5</vt:i4>
      </vt:variant>
      <vt:variant>
        <vt:lpwstr/>
      </vt:variant>
      <vt:variant>
        <vt:lpwstr>_Toc325469672</vt:lpwstr>
      </vt:variant>
      <vt:variant>
        <vt:i4>2031670</vt:i4>
      </vt:variant>
      <vt:variant>
        <vt:i4>230</vt:i4>
      </vt:variant>
      <vt:variant>
        <vt:i4>0</vt:i4>
      </vt:variant>
      <vt:variant>
        <vt:i4>5</vt:i4>
      </vt:variant>
      <vt:variant>
        <vt:lpwstr/>
      </vt:variant>
      <vt:variant>
        <vt:lpwstr>_Toc325469671</vt:lpwstr>
      </vt:variant>
      <vt:variant>
        <vt:i4>2031670</vt:i4>
      </vt:variant>
      <vt:variant>
        <vt:i4>224</vt:i4>
      </vt:variant>
      <vt:variant>
        <vt:i4>0</vt:i4>
      </vt:variant>
      <vt:variant>
        <vt:i4>5</vt:i4>
      </vt:variant>
      <vt:variant>
        <vt:lpwstr/>
      </vt:variant>
      <vt:variant>
        <vt:lpwstr>_Toc325469670</vt:lpwstr>
      </vt:variant>
      <vt:variant>
        <vt:i4>1966134</vt:i4>
      </vt:variant>
      <vt:variant>
        <vt:i4>218</vt:i4>
      </vt:variant>
      <vt:variant>
        <vt:i4>0</vt:i4>
      </vt:variant>
      <vt:variant>
        <vt:i4>5</vt:i4>
      </vt:variant>
      <vt:variant>
        <vt:lpwstr/>
      </vt:variant>
      <vt:variant>
        <vt:lpwstr>_Toc325469669</vt:lpwstr>
      </vt:variant>
      <vt:variant>
        <vt:i4>1966134</vt:i4>
      </vt:variant>
      <vt:variant>
        <vt:i4>212</vt:i4>
      </vt:variant>
      <vt:variant>
        <vt:i4>0</vt:i4>
      </vt:variant>
      <vt:variant>
        <vt:i4>5</vt:i4>
      </vt:variant>
      <vt:variant>
        <vt:lpwstr/>
      </vt:variant>
      <vt:variant>
        <vt:lpwstr>_Toc325469668</vt:lpwstr>
      </vt:variant>
      <vt:variant>
        <vt:i4>1966134</vt:i4>
      </vt:variant>
      <vt:variant>
        <vt:i4>206</vt:i4>
      </vt:variant>
      <vt:variant>
        <vt:i4>0</vt:i4>
      </vt:variant>
      <vt:variant>
        <vt:i4>5</vt:i4>
      </vt:variant>
      <vt:variant>
        <vt:lpwstr/>
      </vt:variant>
      <vt:variant>
        <vt:lpwstr>_Toc325469667</vt:lpwstr>
      </vt:variant>
      <vt:variant>
        <vt:i4>1966134</vt:i4>
      </vt:variant>
      <vt:variant>
        <vt:i4>200</vt:i4>
      </vt:variant>
      <vt:variant>
        <vt:i4>0</vt:i4>
      </vt:variant>
      <vt:variant>
        <vt:i4>5</vt:i4>
      </vt:variant>
      <vt:variant>
        <vt:lpwstr/>
      </vt:variant>
      <vt:variant>
        <vt:lpwstr>_Toc325469666</vt:lpwstr>
      </vt:variant>
      <vt:variant>
        <vt:i4>1966134</vt:i4>
      </vt:variant>
      <vt:variant>
        <vt:i4>194</vt:i4>
      </vt:variant>
      <vt:variant>
        <vt:i4>0</vt:i4>
      </vt:variant>
      <vt:variant>
        <vt:i4>5</vt:i4>
      </vt:variant>
      <vt:variant>
        <vt:lpwstr/>
      </vt:variant>
      <vt:variant>
        <vt:lpwstr>_Toc325469665</vt:lpwstr>
      </vt:variant>
      <vt:variant>
        <vt:i4>1966134</vt:i4>
      </vt:variant>
      <vt:variant>
        <vt:i4>188</vt:i4>
      </vt:variant>
      <vt:variant>
        <vt:i4>0</vt:i4>
      </vt:variant>
      <vt:variant>
        <vt:i4>5</vt:i4>
      </vt:variant>
      <vt:variant>
        <vt:lpwstr/>
      </vt:variant>
      <vt:variant>
        <vt:lpwstr>_Toc325469664</vt:lpwstr>
      </vt:variant>
      <vt:variant>
        <vt:i4>1966134</vt:i4>
      </vt:variant>
      <vt:variant>
        <vt:i4>182</vt:i4>
      </vt:variant>
      <vt:variant>
        <vt:i4>0</vt:i4>
      </vt:variant>
      <vt:variant>
        <vt:i4>5</vt:i4>
      </vt:variant>
      <vt:variant>
        <vt:lpwstr/>
      </vt:variant>
      <vt:variant>
        <vt:lpwstr>_Toc325469663</vt:lpwstr>
      </vt:variant>
      <vt:variant>
        <vt:i4>1966134</vt:i4>
      </vt:variant>
      <vt:variant>
        <vt:i4>176</vt:i4>
      </vt:variant>
      <vt:variant>
        <vt:i4>0</vt:i4>
      </vt:variant>
      <vt:variant>
        <vt:i4>5</vt:i4>
      </vt:variant>
      <vt:variant>
        <vt:lpwstr/>
      </vt:variant>
      <vt:variant>
        <vt:lpwstr>_Toc325469662</vt:lpwstr>
      </vt:variant>
      <vt:variant>
        <vt:i4>1966134</vt:i4>
      </vt:variant>
      <vt:variant>
        <vt:i4>170</vt:i4>
      </vt:variant>
      <vt:variant>
        <vt:i4>0</vt:i4>
      </vt:variant>
      <vt:variant>
        <vt:i4>5</vt:i4>
      </vt:variant>
      <vt:variant>
        <vt:lpwstr/>
      </vt:variant>
      <vt:variant>
        <vt:lpwstr>_Toc325469661</vt:lpwstr>
      </vt:variant>
      <vt:variant>
        <vt:i4>1966134</vt:i4>
      </vt:variant>
      <vt:variant>
        <vt:i4>164</vt:i4>
      </vt:variant>
      <vt:variant>
        <vt:i4>0</vt:i4>
      </vt:variant>
      <vt:variant>
        <vt:i4>5</vt:i4>
      </vt:variant>
      <vt:variant>
        <vt:lpwstr/>
      </vt:variant>
      <vt:variant>
        <vt:lpwstr>_Toc325469660</vt:lpwstr>
      </vt:variant>
      <vt:variant>
        <vt:i4>1900598</vt:i4>
      </vt:variant>
      <vt:variant>
        <vt:i4>158</vt:i4>
      </vt:variant>
      <vt:variant>
        <vt:i4>0</vt:i4>
      </vt:variant>
      <vt:variant>
        <vt:i4>5</vt:i4>
      </vt:variant>
      <vt:variant>
        <vt:lpwstr/>
      </vt:variant>
      <vt:variant>
        <vt:lpwstr>_Toc325469659</vt:lpwstr>
      </vt:variant>
      <vt:variant>
        <vt:i4>1900598</vt:i4>
      </vt:variant>
      <vt:variant>
        <vt:i4>152</vt:i4>
      </vt:variant>
      <vt:variant>
        <vt:i4>0</vt:i4>
      </vt:variant>
      <vt:variant>
        <vt:i4>5</vt:i4>
      </vt:variant>
      <vt:variant>
        <vt:lpwstr/>
      </vt:variant>
      <vt:variant>
        <vt:lpwstr>_Toc325469658</vt:lpwstr>
      </vt:variant>
      <vt:variant>
        <vt:i4>1900598</vt:i4>
      </vt:variant>
      <vt:variant>
        <vt:i4>146</vt:i4>
      </vt:variant>
      <vt:variant>
        <vt:i4>0</vt:i4>
      </vt:variant>
      <vt:variant>
        <vt:i4>5</vt:i4>
      </vt:variant>
      <vt:variant>
        <vt:lpwstr/>
      </vt:variant>
      <vt:variant>
        <vt:lpwstr>_Toc325469657</vt:lpwstr>
      </vt:variant>
      <vt:variant>
        <vt:i4>1900598</vt:i4>
      </vt:variant>
      <vt:variant>
        <vt:i4>140</vt:i4>
      </vt:variant>
      <vt:variant>
        <vt:i4>0</vt:i4>
      </vt:variant>
      <vt:variant>
        <vt:i4>5</vt:i4>
      </vt:variant>
      <vt:variant>
        <vt:lpwstr/>
      </vt:variant>
      <vt:variant>
        <vt:lpwstr>_Toc325469656</vt:lpwstr>
      </vt:variant>
      <vt:variant>
        <vt:i4>1900598</vt:i4>
      </vt:variant>
      <vt:variant>
        <vt:i4>134</vt:i4>
      </vt:variant>
      <vt:variant>
        <vt:i4>0</vt:i4>
      </vt:variant>
      <vt:variant>
        <vt:i4>5</vt:i4>
      </vt:variant>
      <vt:variant>
        <vt:lpwstr/>
      </vt:variant>
      <vt:variant>
        <vt:lpwstr>_Toc325469655</vt:lpwstr>
      </vt:variant>
      <vt:variant>
        <vt:i4>1900598</vt:i4>
      </vt:variant>
      <vt:variant>
        <vt:i4>128</vt:i4>
      </vt:variant>
      <vt:variant>
        <vt:i4>0</vt:i4>
      </vt:variant>
      <vt:variant>
        <vt:i4>5</vt:i4>
      </vt:variant>
      <vt:variant>
        <vt:lpwstr/>
      </vt:variant>
      <vt:variant>
        <vt:lpwstr>_Toc325469654</vt:lpwstr>
      </vt:variant>
      <vt:variant>
        <vt:i4>1900598</vt:i4>
      </vt:variant>
      <vt:variant>
        <vt:i4>122</vt:i4>
      </vt:variant>
      <vt:variant>
        <vt:i4>0</vt:i4>
      </vt:variant>
      <vt:variant>
        <vt:i4>5</vt:i4>
      </vt:variant>
      <vt:variant>
        <vt:lpwstr/>
      </vt:variant>
      <vt:variant>
        <vt:lpwstr>_Toc325469653</vt:lpwstr>
      </vt:variant>
      <vt:variant>
        <vt:i4>1900598</vt:i4>
      </vt:variant>
      <vt:variant>
        <vt:i4>116</vt:i4>
      </vt:variant>
      <vt:variant>
        <vt:i4>0</vt:i4>
      </vt:variant>
      <vt:variant>
        <vt:i4>5</vt:i4>
      </vt:variant>
      <vt:variant>
        <vt:lpwstr/>
      </vt:variant>
      <vt:variant>
        <vt:lpwstr>_Toc325469652</vt:lpwstr>
      </vt:variant>
      <vt:variant>
        <vt:i4>1900598</vt:i4>
      </vt:variant>
      <vt:variant>
        <vt:i4>110</vt:i4>
      </vt:variant>
      <vt:variant>
        <vt:i4>0</vt:i4>
      </vt:variant>
      <vt:variant>
        <vt:i4>5</vt:i4>
      </vt:variant>
      <vt:variant>
        <vt:lpwstr/>
      </vt:variant>
      <vt:variant>
        <vt:lpwstr>_Toc325469651</vt:lpwstr>
      </vt:variant>
      <vt:variant>
        <vt:i4>1900598</vt:i4>
      </vt:variant>
      <vt:variant>
        <vt:i4>104</vt:i4>
      </vt:variant>
      <vt:variant>
        <vt:i4>0</vt:i4>
      </vt:variant>
      <vt:variant>
        <vt:i4>5</vt:i4>
      </vt:variant>
      <vt:variant>
        <vt:lpwstr/>
      </vt:variant>
      <vt:variant>
        <vt:lpwstr>_Toc325469650</vt:lpwstr>
      </vt:variant>
      <vt:variant>
        <vt:i4>1835062</vt:i4>
      </vt:variant>
      <vt:variant>
        <vt:i4>98</vt:i4>
      </vt:variant>
      <vt:variant>
        <vt:i4>0</vt:i4>
      </vt:variant>
      <vt:variant>
        <vt:i4>5</vt:i4>
      </vt:variant>
      <vt:variant>
        <vt:lpwstr/>
      </vt:variant>
      <vt:variant>
        <vt:lpwstr>_Toc325469649</vt:lpwstr>
      </vt:variant>
      <vt:variant>
        <vt:i4>1835062</vt:i4>
      </vt:variant>
      <vt:variant>
        <vt:i4>92</vt:i4>
      </vt:variant>
      <vt:variant>
        <vt:i4>0</vt:i4>
      </vt:variant>
      <vt:variant>
        <vt:i4>5</vt:i4>
      </vt:variant>
      <vt:variant>
        <vt:lpwstr/>
      </vt:variant>
      <vt:variant>
        <vt:lpwstr>_Toc325469648</vt:lpwstr>
      </vt:variant>
      <vt:variant>
        <vt:i4>1835062</vt:i4>
      </vt:variant>
      <vt:variant>
        <vt:i4>86</vt:i4>
      </vt:variant>
      <vt:variant>
        <vt:i4>0</vt:i4>
      </vt:variant>
      <vt:variant>
        <vt:i4>5</vt:i4>
      </vt:variant>
      <vt:variant>
        <vt:lpwstr/>
      </vt:variant>
      <vt:variant>
        <vt:lpwstr>_Toc325469647</vt:lpwstr>
      </vt:variant>
      <vt:variant>
        <vt:i4>1835062</vt:i4>
      </vt:variant>
      <vt:variant>
        <vt:i4>80</vt:i4>
      </vt:variant>
      <vt:variant>
        <vt:i4>0</vt:i4>
      </vt:variant>
      <vt:variant>
        <vt:i4>5</vt:i4>
      </vt:variant>
      <vt:variant>
        <vt:lpwstr/>
      </vt:variant>
      <vt:variant>
        <vt:lpwstr>_Toc325469646</vt:lpwstr>
      </vt:variant>
      <vt:variant>
        <vt:i4>1835062</vt:i4>
      </vt:variant>
      <vt:variant>
        <vt:i4>74</vt:i4>
      </vt:variant>
      <vt:variant>
        <vt:i4>0</vt:i4>
      </vt:variant>
      <vt:variant>
        <vt:i4>5</vt:i4>
      </vt:variant>
      <vt:variant>
        <vt:lpwstr/>
      </vt:variant>
      <vt:variant>
        <vt:lpwstr>_Toc325469645</vt:lpwstr>
      </vt:variant>
      <vt:variant>
        <vt:i4>1835062</vt:i4>
      </vt:variant>
      <vt:variant>
        <vt:i4>68</vt:i4>
      </vt:variant>
      <vt:variant>
        <vt:i4>0</vt:i4>
      </vt:variant>
      <vt:variant>
        <vt:i4>5</vt:i4>
      </vt:variant>
      <vt:variant>
        <vt:lpwstr/>
      </vt:variant>
      <vt:variant>
        <vt:lpwstr>_Toc325469644</vt:lpwstr>
      </vt:variant>
      <vt:variant>
        <vt:i4>1835062</vt:i4>
      </vt:variant>
      <vt:variant>
        <vt:i4>62</vt:i4>
      </vt:variant>
      <vt:variant>
        <vt:i4>0</vt:i4>
      </vt:variant>
      <vt:variant>
        <vt:i4>5</vt:i4>
      </vt:variant>
      <vt:variant>
        <vt:lpwstr/>
      </vt:variant>
      <vt:variant>
        <vt:lpwstr>_Toc325469643</vt:lpwstr>
      </vt:variant>
      <vt:variant>
        <vt:i4>1835062</vt:i4>
      </vt:variant>
      <vt:variant>
        <vt:i4>56</vt:i4>
      </vt:variant>
      <vt:variant>
        <vt:i4>0</vt:i4>
      </vt:variant>
      <vt:variant>
        <vt:i4>5</vt:i4>
      </vt:variant>
      <vt:variant>
        <vt:lpwstr/>
      </vt:variant>
      <vt:variant>
        <vt:lpwstr>_Toc325469642</vt:lpwstr>
      </vt:variant>
      <vt:variant>
        <vt:i4>1835062</vt:i4>
      </vt:variant>
      <vt:variant>
        <vt:i4>50</vt:i4>
      </vt:variant>
      <vt:variant>
        <vt:i4>0</vt:i4>
      </vt:variant>
      <vt:variant>
        <vt:i4>5</vt:i4>
      </vt:variant>
      <vt:variant>
        <vt:lpwstr/>
      </vt:variant>
      <vt:variant>
        <vt:lpwstr>_Toc325469641</vt:lpwstr>
      </vt:variant>
      <vt:variant>
        <vt:i4>1835062</vt:i4>
      </vt:variant>
      <vt:variant>
        <vt:i4>44</vt:i4>
      </vt:variant>
      <vt:variant>
        <vt:i4>0</vt:i4>
      </vt:variant>
      <vt:variant>
        <vt:i4>5</vt:i4>
      </vt:variant>
      <vt:variant>
        <vt:lpwstr/>
      </vt:variant>
      <vt:variant>
        <vt:lpwstr>_Toc325469640</vt:lpwstr>
      </vt:variant>
      <vt:variant>
        <vt:i4>1769526</vt:i4>
      </vt:variant>
      <vt:variant>
        <vt:i4>38</vt:i4>
      </vt:variant>
      <vt:variant>
        <vt:i4>0</vt:i4>
      </vt:variant>
      <vt:variant>
        <vt:i4>5</vt:i4>
      </vt:variant>
      <vt:variant>
        <vt:lpwstr/>
      </vt:variant>
      <vt:variant>
        <vt:lpwstr>_Toc325469639</vt:lpwstr>
      </vt:variant>
      <vt:variant>
        <vt:i4>1769526</vt:i4>
      </vt:variant>
      <vt:variant>
        <vt:i4>32</vt:i4>
      </vt:variant>
      <vt:variant>
        <vt:i4>0</vt:i4>
      </vt:variant>
      <vt:variant>
        <vt:i4>5</vt:i4>
      </vt:variant>
      <vt:variant>
        <vt:lpwstr/>
      </vt:variant>
      <vt:variant>
        <vt:lpwstr>_Toc325469638</vt:lpwstr>
      </vt:variant>
      <vt:variant>
        <vt:i4>1769526</vt:i4>
      </vt:variant>
      <vt:variant>
        <vt:i4>26</vt:i4>
      </vt:variant>
      <vt:variant>
        <vt:i4>0</vt:i4>
      </vt:variant>
      <vt:variant>
        <vt:i4>5</vt:i4>
      </vt:variant>
      <vt:variant>
        <vt:lpwstr/>
      </vt:variant>
      <vt:variant>
        <vt:lpwstr>_Toc325469637</vt:lpwstr>
      </vt:variant>
      <vt:variant>
        <vt:i4>1769526</vt:i4>
      </vt:variant>
      <vt:variant>
        <vt:i4>20</vt:i4>
      </vt:variant>
      <vt:variant>
        <vt:i4>0</vt:i4>
      </vt:variant>
      <vt:variant>
        <vt:i4>5</vt:i4>
      </vt:variant>
      <vt:variant>
        <vt:lpwstr/>
      </vt:variant>
      <vt:variant>
        <vt:lpwstr>_Toc325469636</vt:lpwstr>
      </vt:variant>
      <vt:variant>
        <vt:i4>1769526</vt:i4>
      </vt:variant>
      <vt:variant>
        <vt:i4>14</vt:i4>
      </vt:variant>
      <vt:variant>
        <vt:i4>0</vt:i4>
      </vt:variant>
      <vt:variant>
        <vt:i4>5</vt:i4>
      </vt:variant>
      <vt:variant>
        <vt:lpwstr/>
      </vt:variant>
      <vt:variant>
        <vt:lpwstr>_Toc325469635</vt:lpwstr>
      </vt:variant>
      <vt:variant>
        <vt:i4>1769526</vt:i4>
      </vt:variant>
      <vt:variant>
        <vt:i4>8</vt:i4>
      </vt:variant>
      <vt:variant>
        <vt:i4>0</vt:i4>
      </vt:variant>
      <vt:variant>
        <vt:i4>5</vt:i4>
      </vt:variant>
      <vt:variant>
        <vt:lpwstr/>
      </vt:variant>
      <vt:variant>
        <vt:lpwstr>_Toc325469634</vt:lpwstr>
      </vt:variant>
      <vt:variant>
        <vt:i4>1769526</vt:i4>
      </vt:variant>
      <vt:variant>
        <vt:i4>2</vt:i4>
      </vt:variant>
      <vt:variant>
        <vt:i4>0</vt:i4>
      </vt:variant>
      <vt:variant>
        <vt:i4>5</vt:i4>
      </vt:variant>
      <vt:variant>
        <vt:lpwstr/>
      </vt:variant>
      <vt:variant>
        <vt:lpwstr>_Toc325469633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陳雅虹</dc:creator>
  <cp:lastModifiedBy>陳雅虹</cp:lastModifiedBy>
  <cp:revision>44</cp:revision>
  <cp:lastPrinted>2015-07-28T04:42:00Z</cp:lastPrinted>
  <dcterms:created xsi:type="dcterms:W3CDTF">2015-07-15T13:49:00Z</dcterms:created>
  <dcterms:modified xsi:type="dcterms:W3CDTF">2015-07-28T05:02:00Z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